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617BE85" w14:textId="77777777" w:rsidR="001A73E7" w:rsidRDefault="001A73E7">
      <w:pPr>
        <w:ind w:left="0" w:hanging="2"/>
        <w:rPr>
          <w:rFonts w:ascii="Calibri" w:eastAsia="Calibri" w:hAnsi="Calibri" w:cs="Calibri"/>
        </w:rPr>
      </w:pPr>
    </w:p>
    <w:p w14:paraId="47F4D3DA" w14:textId="77777777" w:rsidR="001A73E7" w:rsidRDefault="001A73E7">
      <w:pPr>
        <w:ind w:left="0" w:hanging="2"/>
        <w:rPr>
          <w:rFonts w:ascii="Calibri" w:eastAsia="Calibri" w:hAnsi="Calibri" w:cs="Calibri"/>
        </w:rPr>
      </w:pPr>
    </w:p>
    <w:p w14:paraId="16701C61" w14:textId="77777777" w:rsidR="001A73E7" w:rsidRDefault="001A73E7">
      <w:pPr>
        <w:ind w:left="0" w:hanging="2"/>
        <w:rPr>
          <w:rFonts w:ascii="Calibri" w:eastAsia="Calibri" w:hAnsi="Calibri" w:cs="Calibri"/>
        </w:rPr>
      </w:pPr>
    </w:p>
    <w:p w14:paraId="65FD61F8" w14:textId="77777777" w:rsidR="001A73E7" w:rsidRDefault="001A73E7">
      <w:pPr>
        <w:ind w:left="0" w:hanging="2"/>
        <w:rPr>
          <w:rFonts w:ascii="Calibri" w:eastAsia="Calibri" w:hAnsi="Calibri" w:cs="Calibri"/>
        </w:rPr>
      </w:pPr>
    </w:p>
    <w:p w14:paraId="44A451CB" w14:textId="77777777" w:rsidR="001A73E7" w:rsidRDefault="001A73E7">
      <w:pPr>
        <w:ind w:left="0" w:hanging="2"/>
        <w:rPr>
          <w:rFonts w:ascii="Calibri" w:eastAsia="Calibri" w:hAnsi="Calibri" w:cs="Calibri"/>
        </w:rPr>
      </w:pPr>
    </w:p>
    <w:p w14:paraId="6EE2A565" w14:textId="5B5AB09E" w:rsidR="001A73E7" w:rsidRDefault="00D76FD8">
      <w:pPr>
        <w:ind w:left="0" w:hanging="2"/>
        <w:rPr>
          <w:rFonts w:ascii="Calibri" w:eastAsia="Calibri" w:hAnsi="Calibri" w:cs="Calibri"/>
        </w:rPr>
      </w:pPr>
      <w:r>
        <w:rPr>
          <w:rFonts w:ascii="Calibri" w:eastAsia="Calibri" w:hAnsi="Calibri" w:cs="Calibri"/>
        </w:rPr>
        <w:t xml:space="preserve">                                                                                                                                                                                                                    </w:t>
      </w:r>
    </w:p>
    <w:p w14:paraId="07F00CEE" w14:textId="77777777" w:rsidR="001A73E7" w:rsidRDefault="001A73E7">
      <w:pPr>
        <w:ind w:left="0" w:hanging="2"/>
        <w:rPr>
          <w:rFonts w:ascii="Calibri" w:eastAsia="Calibri" w:hAnsi="Calibri" w:cs="Calibri"/>
        </w:rPr>
      </w:pPr>
    </w:p>
    <w:p w14:paraId="1F2CB60B" w14:textId="77777777" w:rsidR="001A73E7" w:rsidRDefault="001A73E7">
      <w:pPr>
        <w:ind w:left="0" w:hanging="2"/>
        <w:rPr>
          <w:rFonts w:ascii="Calibri" w:eastAsia="Calibri" w:hAnsi="Calibri" w:cs="Calibri"/>
        </w:rPr>
      </w:pPr>
    </w:p>
    <w:p w14:paraId="11508496" w14:textId="77777777" w:rsidR="001A73E7" w:rsidRDefault="001A73E7">
      <w:pPr>
        <w:ind w:left="0" w:hanging="2"/>
        <w:rPr>
          <w:rFonts w:ascii="Calibri" w:eastAsia="Calibri" w:hAnsi="Calibri" w:cs="Calibri"/>
        </w:rPr>
      </w:pPr>
    </w:p>
    <w:p w14:paraId="58FB37FF" w14:textId="77777777" w:rsidR="001A73E7" w:rsidRDefault="001A73E7">
      <w:pPr>
        <w:ind w:left="0" w:hanging="2"/>
        <w:rPr>
          <w:rFonts w:ascii="Calibri" w:eastAsia="Calibri" w:hAnsi="Calibri" w:cs="Calibri"/>
        </w:rPr>
      </w:pPr>
    </w:p>
    <w:p w14:paraId="38A012BF" w14:textId="77777777" w:rsidR="001A73E7" w:rsidRDefault="001A73E7">
      <w:pPr>
        <w:ind w:left="0" w:hanging="2"/>
        <w:rPr>
          <w:rFonts w:ascii="Calibri" w:eastAsia="Calibri" w:hAnsi="Calibri" w:cs="Calibri"/>
        </w:rPr>
      </w:pPr>
    </w:p>
    <w:p w14:paraId="6FFBEC72" w14:textId="77777777" w:rsidR="001A73E7" w:rsidRDefault="001A73E7">
      <w:pPr>
        <w:ind w:left="0" w:hanging="2"/>
        <w:rPr>
          <w:rFonts w:ascii="Calibri" w:eastAsia="Calibri" w:hAnsi="Calibri" w:cs="Calibri"/>
        </w:rPr>
      </w:pPr>
    </w:p>
    <w:p w14:paraId="2EAAC10F" w14:textId="77777777" w:rsidR="001A73E7" w:rsidRDefault="001A73E7">
      <w:pPr>
        <w:ind w:left="0" w:hanging="2"/>
        <w:rPr>
          <w:rFonts w:ascii="Calibri" w:eastAsia="Calibri" w:hAnsi="Calibri" w:cs="Calibri"/>
        </w:rPr>
      </w:pPr>
    </w:p>
    <w:p w14:paraId="67BD28CD" w14:textId="77777777" w:rsidR="001A73E7" w:rsidRDefault="001A73E7">
      <w:pPr>
        <w:ind w:left="0" w:hanging="2"/>
        <w:rPr>
          <w:rFonts w:ascii="Calibri" w:eastAsia="Calibri" w:hAnsi="Calibri" w:cs="Calibri"/>
        </w:rPr>
      </w:pPr>
    </w:p>
    <w:p w14:paraId="5ED31DD5" w14:textId="77777777" w:rsidR="001A73E7" w:rsidRDefault="001A73E7">
      <w:pPr>
        <w:ind w:left="0" w:hanging="2"/>
        <w:rPr>
          <w:rFonts w:ascii="Calibri" w:eastAsia="Calibri" w:hAnsi="Calibri" w:cs="Calibri"/>
        </w:rPr>
      </w:pPr>
    </w:p>
    <w:p w14:paraId="642C5AA7" w14:textId="77777777" w:rsidR="001A73E7" w:rsidRDefault="001A73E7">
      <w:pPr>
        <w:ind w:left="0" w:hanging="2"/>
        <w:rPr>
          <w:rFonts w:ascii="Calibri" w:eastAsia="Calibri" w:hAnsi="Calibri" w:cs="Calibri"/>
        </w:rPr>
      </w:pPr>
    </w:p>
    <w:p w14:paraId="149EB68D" w14:textId="77777777" w:rsidR="001A73E7" w:rsidRDefault="00000000">
      <w:pPr>
        <w:keepNext/>
        <w:numPr>
          <w:ilvl w:val="6"/>
          <w:numId w:val="1"/>
        </w:numPr>
        <w:pBdr>
          <w:top w:val="nil"/>
          <w:left w:val="nil"/>
          <w:bottom w:val="nil"/>
          <w:right w:val="nil"/>
          <w:between w:val="nil"/>
        </w:pBdr>
        <w:spacing w:line="240" w:lineRule="auto"/>
        <w:ind w:left="2" w:hanging="4"/>
        <w:jc w:val="center"/>
        <w:rPr>
          <w:rFonts w:ascii="Calibri" w:eastAsia="Calibri" w:hAnsi="Calibri" w:cs="Calibri"/>
          <w:b/>
          <w:color w:val="000000"/>
          <w:sz w:val="40"/>
          <w:szCs w:val="40"/>
        </w:rPr>
      </w:pPr>
      <w:r>
        <w:rPr>
          <w:rFonts w:ascii="Calibri" w:eastAsia="Calibri" w:hAnsi="Calibri" w:cs="Calibri"/>
          <w:b/>
          <w:color w:val="000000"/>
          <w:sz w:val="40"/>
          <w:szCs w:val="40"/>
        </w:rPr>
        <w:t>DOCUMENTO DE DISEÑO DETALLADO DE SOFTWARE</w:t>
      </w:r>
    </w:p>
    <w:p w14:paraId="27CDF8B2" w14:textId="77777777" w:rsidR="001A73E7" w:rsidRDefault="00000000">
      <w:pPr>
        <w:numPr>
          <w:ilvl w:val="0"/>
          <w:numId w:val="1"/>
        </w:numPr>
        <w:ind w:left="0" w:hanging="2"/>
        <w:jc w:val="center"/>
      </w:pPr>
      <w:r>
        <w:t>Plantilla inspirada en el estándar IEEE 1016-2009 y adaptada a las necesidades del curso de Diseño y Arquitectura de Software</w:t>
      </w:r>
    </w:p>
    <w:p w14:paraId="23CA845B" w14:textId="7475B152" w:rsidR="001A73E7" w:rsidRDefault="00000000">
      <w:pPr>
        <w:ind w:left="0" w:hanging="2"/>
        <w:jc w:val="center"/>
      </w:pPr>
      <w:r>
        <w:t xml:space="preserve">(Plantilla compilada por </w:t>
      </w:r>
      <w:r w:rsidR="00424D16">
        <w:t>PhD</w:t>
      </w:r>
      <w:r>
        <w:t>. Franklin Parrales B.)</w:t>
      </w:r>
    </w:p>
    <w:p w14:paraId="2B4459AC" w14:textId="77777777" w:rsidR="001A73E7" w:rsidRDefault="001A73E7">
      <w:pPr>
        <w:ind w:left="0" w:hanging="2"/>
        <w:rPr>
          <w:rFonts w:ascii="Calibri" w:eastAsia="Calibri" w:hAnsi="Calibri" w:cs="Calibri"/>
        </w:rPr>
      </w:pPr>
    </w:p>
    <w:p w14:paraId="7830E150" w14:textId="77777777" w:rsidR="001A73E7" w:rsidRDefault="001A73E7">
      <w:pPr>
        <w:ind w:left="0" w:hanging="2"/>
        <w:rPr>
          <w:rFonts w:ascii="Calibri" w:eastAsia="Calibri" w:hAnsi="Calibri" w:cs="Calibri"/>
        </w:rPr>
      </w:pPr>
    </w:p>
    <w:p w14:paraId="0640C55C" w14:textId="77777777" w:rsidR="001A73E7" w:rsidRDefault="001A73E7">
      <w:pPr>
        <w:ind w:left="0" w:hanging="2"/>
        <w:rPr>
          <w:rFonts w:ascii="Calibri" w:eastAsia="Calibri" w:hAnsi="Calibri" w:cs="Calibri"/>
        </w:rPr>
      </w:pPr>
    </w:p>
    <w:p w14:paraId="7DE0014E" w14:textId="77777777" w:rsidR="001A73E7" w:rsidRDefault="001A73E7">
      <w:pPr>
        <w:ind w:left="0" w:hanging="2"/>
        <w:rPr>
          <w:rFonts w:ascii="Calibri" w:eastAsia="Calibri" w:hAnsi="Calibri" w:cs="Calibri"/>
        </w:rPr>
      </w:pPr>
    </w:p>
    <w:p w14:paraId="159F17F5" w14:textId="77777777" w:rsidR="001A73E7" w:rsidRDefault="001A73E7">
      <w:pPr>
        <w:ind w:left="0" w:hanging="2"/>
        <w:rPr>
          <w:rFonts w:ascii="Calibri" w:eastAsia="Calibri" w:hAnsi="Calibri" w:cs="Calibri"/>
        </w:rPr>
      </w:pPr>
    </w:p>
    <w:p w14:paraId="1366C6FB" w14:textId="77777777" w:rsidR="001A73E7" w:rsidRDefault="001A73E7">
      <w:pPr>
        <w:ind w:left="0" w:hanging="2"/>
        <w:rPr>
          <w:rFonts w:ascii="Calibri" w:eastAsia="Calibri" w:hAnsi="Calibri" w:cs="Calibri"/>
        </w:rPr>
      </w:pPr>
    </w:p>
    <w:p w14:paraId="68EC4EC4" w14:textId="77777777" w:rsidR="001A73E7" w:rsidRDefault="001A73E7">
      <w:pPr>
        <w:ind w:left="0" w:hanging="2"/>
        <w:rPr>
          <w:rFonts w:ascii="Calibri" w:eastAsia="Calibri" w:hAnsi="Calibri" w:cs="Calibri"/>
        </w:rPr>
      </w:pPr>
    </w:p>
    <w:p w14:paraId="4C96AF43" w14:textId="77777777" w:rsidR="001A73E7" w:rsidRDefault="001A73E7">
      <w:pPr>
        <w:ind w:left="0" w:hanging="2"/>
        <w:rPr>
          <w:rFonts w:ascii="Calibri" w:eastAsia="Calibri" w:hAnsi="Calibri" w:cs="Calibri"/>
        </w:rPr>
      </w:pPr>
    </w:p>
    <w:p w14:paraId="4BCE730F" w14:textId="77777777" w:rsidR="001A73E7" w:rsidRDefault="001A73E7">
      <w:pPr>
        <w:ind w:left="0" w:hanging="2"/>
        <w:rPr>
          <w:rFonts w:ascii="Calibri" w:eastAsia="Calibri" w:hAnsi="Calibri" w:cs="Calibri"/>
        </w:rPr>
      </w:pPr>
    </w:p>
    <w:p w14:paraId="4A20D87F" w14:textId="77777777" w:rsidR="001A73E7" w:rsidRDefault="001A73E7">
      <w:pPr>
        <w:ind w:left="0" w:hanging="2"/>
        <w:rPr>
          <w:rFonts w:ascii="Calibri" w:eastAsia="Calibri" w:hAnsi="Calibri" w:cs="Calibri"/>
        </w:rPr>
      </w:pPr>
    </w:p>
    <w:p w14:paraId="691E5601" w14:textId="77777777" w:rsidR="001A73E7" w:rsidRDefault="001A73E7">
      <w:pPr>
        <w:ind w:left="0" w:hanging="2"/>
        <w:rPr>
          <w:rFonts w:ascii="Calibri" w:eastAsia="Calibri" w:hAnsi="Calibri" w:cs="Calibri"/>
        </w:rPr>
      </w:pPr>
    </w:p>
    <w:p w14:paraId="4BD64459" w14:textId="77777777" w:rsidR="001A73E7" w:rsidRDefault="001A73E7">
      <w:pPr>
        <w:ind w:left="0" w:hanging="2"/>
        <w:rPr>
          <w:rFonts w:ascii="Calibri" w:eastAsia="Calibri" w:hAnsi="Calibri" w:cs="Calibri"/>
        </w:rPr>
      </w:pPr>
    </w:p>
    <w:p w14:paraId="7608D7F4" w14:textId="77777777" w:rsidR="001A73E7" w:rsidRDefault="001A73E7">
      <w:pPr>
        <w:ind w:left="0" w:hanging="2"/>
        <w:rPr>
          <w:rFonts w:ascii="Calibri" w:eastAsia="Calibri" w:hAnsi="Calibri" w:cs="Calibri"/>
        </w:rPr>
      </w:pPr>
    </w:p>
    <w:p w14:paraId="4C51B2BC" w14:textId="77777777" w:rsidR="001A73E7" w:rsidRDefault="001A73E7">
      <w:pPr>
        <w:ind w:left="0" w:hanging="2"/>
        <w:rPr>
          <w:rFonts w:ascii="Calibri" w:eastAsia="Calibri" w:hAnsi="Calibri" w:cs="Calibri"/>
        </w:rPr>
      </w:pPr>
    </w:p>
    <w:p w14:paraId="7542C351" w14:textId="77777777" w:rsidR="001A73E7" w:rsidRDefault="001A73E7">
      <w:pPr>
        <w:ind w:left="0" w:hanging="2"/>
        <w:rPr>
          <w:rFonts w:ascii="Calibri" w:eastAsia="Calibri" w:hAnsi="Calibri" w:cs="Calibri"/>
        </w:rPr>
      </w:pPr>
    </w:p>
    <w:p w14:paraId="1D4BDF48" w14:textId="77777777" w:rsidR="001A73E7" w:rsidRDefault="001A73E7">
      <w:pPr>
        <w:ind w:left="0" w:hanging="2"/>
        <w:rPr>
          <w:rFonts w:ascii="Calibri" w:eastAsia="Calibri" w:hAnsi="Calibri" w:cs="Calibri"/>
        </w:rPr>
      </w:pPr>
    </w:p>
    <w:p w14:paraId="02C19385" w14:textId="77777777" w:rsidR="001A73E7" w:rsidRDefault="001A73E7">
      <w:pPr>
        <w:ind w:left="0" w:hanging="2"/>
        <w:rPr>
          <w:rFonts w:ascii="Calibri" w:eastAsia="Calibri" w:hAnsi="Calibri" w:cs="Calibri"/>
        </w:rPr>
      </w:pPr>
    </w:p>
    <w:p w14:paraId="5744F7EF" w14:textId="77777777" w:rsidR="001A73E7" w:rsidRDefault="001A73E7">
      <w:pPr>
        <w:ind w:left="0" w:hanging="2"/>
        <w:rPr>
          <w:rFonts w:ascii="Calibri" w:eastAsia="Calibri" w:hAnsi="Calibri" w:cs="Calibri"/>
        </w:rPr>
      </w:pPr>
    </w:p>
    <w:p w14:paraId="0BE86286" w14:textId="77777777" w:rsidR="001A73E7" w:rsidRDefault="001A73E7">
      <w:pPr>
        <w:ind w:left="0" w:hanging="2"/>
        <w:rPr>
          <w:rFonts w:ascii="Calibri" w:eastAsia="Calibri" w:hAnsi="Calibri" w:cs="Calibri"/>
        </w:rPr>
      </w:pPr>
    </w:p>
    <w:p w14:paraId="6D1858DD" w14:textId="77777777" w:rsidR="001A73E7" w:rsidRDefault="001A73E7">
      <w:pPr>
        <w:ind w:left="0" w:hanging="2"/>
        <w:rPr>
          <w:rFonts w:ascii="Calibri" w:eastAsia="Calibri" w:hAnsi="Calibri" w:cs="Calibri"/>
        </w:rPr>
      </w:pPr>
    </w:p>
    <w:p w14:paraId="5A15FA3D" w14:textId="77777777" w:rsidR="001A73E7" w:rsidRDefault="001A73E7">
      <w:pPr>
        <w:ind w:left="0" w:hanging="2"/>
        <w:rPr>
          <w:rFonts w:ascii="Calibri" w:eastAsia="Calibri" w:hAnsi="Calibri" w:cs="Calibri"/>
        </w:rPr>
      </w:pPr>
    </w:p>
    <w:p w14:paraId="182DDBFE" w14:textId="77777777" w:rsidR="001A73E7" w:rsidRDefault="001A73E7">
      <w:pPr>
        <w:ind w:left="0" w:hanging="2"/>
        <w:rPr>
          <w:rFonts w:ascii="Calibri" w:eastAsia="Calibri" w:hAnsi="Calibri" w:cs="Calibri"/>
        </w:rPr>
      </w:pPr>
    </w:p>
    <w:p w14:paraId="325D4CFB" w14:textId="77777777" w:rsidR="001A73E7" w:rsidRDefault="001A73E7">
      <w:pPr>
        <w:ind w:left="0" w:hanging="2"/>
        <w:rPr>
          <w:rFonts w:ascii="Calibri" w:eastAsia="Calibri" w:hAnsi="Calibri" w:cs="Calibri"/>
        </w:rPr>
      </w:pPr>
    </w:p>
    <w:p w14:paraId="405F0B61" w14:textId="77777777" w:rsidR="001A73E7" w:rsidRDefault="001A73E7">
      <w:pPr>
        <w:ind w:left="0" w:hanging="2"/>
        <w:rPr>
          <w:rFonts w:ascii="Calibri" w:eastAsia="Calibri" w:hAnsi="Calibri" w:cs="Calibri"/>
        </w:rPr>
      </w:pPr>
    </w:p>
    <w:p w14:paraId="19446C0C" w14:textId="77777777" w:rsidR="001A73E7" w:rsidRDefault="001A73E7">
      <w:pPr>
        <w:keepNext/>
        <w:keepLines/>
        <w:pBdr>
          <w:top w:val="nil"/>
          <w:left w:val="nil"/>
          <w:bottom w:val="nil"/>
          <w:right w:val="nil"/>
          <w:between w:val="nil"/>
        </w:pBdr>
        <w:tabs>
          <w:tab w:val="left" w:pos="284"/>
        </w:tabs>
        <w:spacing w:before="480" w:line="276" w:lineRule="auto"/>
        <w:ind w:left="0" w:hanging="2"/>
        <w:rPr>
          <w:rFonts w:ascii="Calibri" w:eastAsia="Calibri" w:hAnsi="Calibri" w:cs="Calibri"/>
          <w:b/>
          <w:color w:val="000000"/>
          <w:sz w:val="16"/>
          <w:szCs w:val="16"/>
        </w:rPr>
      </w:pPr>
    </w:p>
    <w:p w14:paraId="70F1B9BC" w14:textId="77777777" w:rsidR="001A73E7" w:rsidRDefault="00000000">
      <w:pPr>
        <w:keepNext/>
        <w:keepLines/>
        <w:pBdr>
          <w:top w:val="nil"/>
          <w:left w:val="nil"/>
          <w:bottom w:val="nil"/>
          <w:right w:val="nil"/>
          <w:between w:val="nil"/>
        </w:pBdr>
        <w:tabs>
          <w:tab w:val="left" w:pos="284"/>
        </w:tabs>
        <w:spacing w:line="240" w:lineRule="auto"/>
        <w:ind w:left="2" w:hanging="4"/>
        <w:jc w:val="center"/>
        <w:rPr>
          <w:rFonts w:ascii="Calibri" w:eastAsia="Calibri" w:hAnsi="Calibri" w:cs="Calibri"/>
          <w:b/>
          <w:color w:val="000000"/>
          <w:sz w:val="40"/>
          <w:szCs w:val="40"/>
        </w:rPr>
      </w:pPr>
      <w:r>
        <w:rPr>
          <w:rFonts w:ascii="Calibri" w:eastAsia="Calibri" w:hAnsi="Calibri" w:cs="Calibri"/>
          <w:b/>
          <w:color w:val="000000"/>
          <w:sz w:val="40"/>
          <w:szCs w:val="40"/>
        </w:rPr>
        <w:t>Tabla de contenido</w:t>
      </w:r>
    </w:p>
    <w:sdt>
      <w:sdtPr>
        <w:id w:val="-1072495163"/>
        <w:docPartObj>
          <w:docPartGallery w:val="Table of Contents"/>
          <w:docPartUnique/>
        </w:docPartObj>
      </w:sdtPr>
      <w:sdtContent>
        <w:p w14:paraId="046F560A" w14:textId="77777777" w:rsidR="001A73E7" w:rsidRDefault="00000000">
          <w:pPr>
            <w:pBdr>
              <w:top w:val="nil"/>
              <w:left w:val="nil"/>
              <w:bottom w:val="nil"/>
              <w:right w:val="nil"/>
              <w:between w:val="nil"/>
            </w:pBdr>
            <w:tabs>
              <w:tab w:val="left" w:pos="480"/>
              <w:tab w:val="right" w:pos="9628"/>
            </w:tabs>
            <w:spacing w:before="120" w:after="120" w:line="240" w:lineRule="auto"/>
            <w:ind w:left="0" w:hanging="2"/>
            <w:rPr>
              <w:rFonts w:ascii="Calibri" w:eastAsia="Calibri" w:hAnsi="Calibri" w:cs="Calibri"/>
              <w:color w:val="000000"/>
              <w:sz w:val="22"/>
              <w:szCs w:val="22"/>
            </w:rPr>
          </w:pPr>
          <w:r>
            <w:fldChar w:fldCharType="begin"/>
          </w:r>
          <w:r>
            <w:instrText xml:space="preserve"> TOC \h \u \z \t "Heading 1,1,Heading 2,2,Heading 3,3,"</w:instrText>
          </w:r>
          <w:r>
            <w:fldChar w:fldCharType="separate"/>
          </w:r>
          <w:hyperlink w:anchor="_heading=h.4f1mdlm">
            <w:r w:rsidR="001A73E7">
              <w:rPr>
                <w:rFonts w:ascii="Calibri" w:eastAsia="Calibri" w:hAnsi="Calibri" w:cs="Calibri"/>
                <w:b/>
                <w:smallCaps/>
                <w:color w:val="0000FF"/>
                <w:sz w:val="20"/>
                <w:szCs w:val="20"/>
                <w:u w:val="single"/>
              </w:rPr>
              <w:t>1.</w:t>
            </w:r>
          </w:hyperlink>
          <w:hyperlink w:anchor="_heading=h.4f1mdlm">
            <w:r w:rsidR="001A73E7">
              <w:rPr>
                <w:rFonts w:ascii="Calibri" w:eastAsia="Calibri" w:hAnsi="Calibri" w:cs="Calibri"/>
                <w:color w:val="000000"/>
                <w:sz w:val="22"/>
                <w:szCs w:val="22"/>
              </w:rPr>
              <w:tab/>
            </w:r>
          </w:hyperlink>
          <w:r>
            <w:fldChar w:fldCharType="begin"/>
          </w:r>
          <w:r>
            <w:instrText xml:space="preserve"> PAGEREF _heading=h.4f1mdlm \h </w:instrText>
          </w:r>
          <w:r>
            <w:fldChar w:fldCharType="separate"/>
          </w:r>
          <w:r>
            <w:rPr>
              <w:rFonts w:ascii="Calibri" w:eastAsia="Calibri" w:hAnsi="Calibri" w:cs="Calibri"/>
              <w:b/>
              <w:smallCaps/>
              <w:color w:val="0000FF"/>
              <w:sz w:val="20"/>
              <w:szCs w:val="20"/>
              <w:u w:val="single"/>
            </w:rPr>
            <w:t>INTRODUCCIÓN</w:t>
          </w:r>
          <w:r>
            <w:rPr>
              <w:rFonts w:ascii="Calibri" w:eastAsia="Calibri" w:hAnsi="Calibri" w:cs="Calibri"/>
              <w:b/>
              <w:smallCaps/>
              <w:color w:val="000000"/>
              <w:sz w:val="20"/>
              <w:szCs w:val="20"/>
            </w:rPr>
            <w:tab/>
            <w:t>3</w:t>
          </w:r>
          <w:r>
            <w:fldChar w:fldCharType="end"/>
          </w:r>
        </w:p>
        <w:p w14:paraId="3E44711C" w14:textId="77777777" w:rsidR="001A73E7" w:rsidRDefault="001A73E7">
          <w:pPr>
            <w:pBdr>
              <w:top w:val="nil"/>
              <w:left w:val="nil"/>
              <w:bottom w:val="nil"/>
              <w:right w:val="nil"/>
              <w:between w:val="nil"/>
            </w:pBdr>
            <w:tabs>
              <w:tab w:val="left" w:pos="960"/>
              <w:tab w:val="right" w:pos="9628"/>
            </w:tabs>
            <w:spacing w:line="240" w:lineRule="auto"/>
            <w:ind w:left="0" w:hanging="2"/>
            <w:rPr>
              <w:rFonts w:ascii="Calibri" w:eastAsia="Calibri" w:hAnsi="Calibri" w:cs="Calibri"/>
              <w:color w:val="000000"/>
              <w:sz w:val="22"/>
              <w:szCs w:val="22"/>
            </w:rPr>
          </w:pPr>
          <w:hyperlink w:anchor="_heading=h.2u6wntf">
            <w:r>
              <w:rPr>
                <w:rFonts w:ascii="Calibri" w:eastAsia="Calibri" w:hAnsi="Calibri" w:cs="Calibri"/>
                <w:smallCaps/>
                <w:color w:val="0000FF"/>
                <w:sz w:val="20"/>
                <w:szCs w:val="20"/>
                <w:u w:val="single"/>
              </w:rPr>
              <w:t>1.1.</w:t>
            </w:r>
          </w:hyperlink>
          <w:hyperlink w:anchor="_heading=h.2u6wntf">
            <w:r>
              <w:rPr>
                <w:rFonts w:ascii="Calibri" w:eastAsia="Calibri" w:hAnsi="Calibri" w:cs="Calibri"/>
                <w:color w:val="000000"/>
                <w:sz w:val="22"/>
                <w:szCs w:val="22"/>
              </w:rPr>
              <w:tab/>
            </w:r>
          </w:hyperlink>
          <w:r w:rsidR="00000000">
            <w:fldChar w:fldCharType="begin"/>
          </w:r>
          <w:r w:rsidR="00000000">
            <w:instrText xml:space="preserve"> PAGEREF _heading=h.2u6wntf \h </w:instrText>
          </w:r>
          <w:r w:rsidR="00000000">
            <w:fldChar w:fldCharType="separate"/>
          </w:r>
          <w:r w:rsidR="00000000">
            <w:rPr>
              <w:rFonts w:ascii="Calibri" w:eastAsia="Calibri" w:hAnsi="Calibri" w:cs="Calibri"/>
              <w:smallCaps/>
              <w:color w:val="0000FF"/>
              <w:sz w:val="20"/>
              <w:szCs w:val="20"/>
              <w:u w:val="single"/>
            </w:rPr>
            <w:t>Objetivo</w:t>
          </w:r>
          <w:r w:rsidR="00000000">
            <w:rPr>
              <w:rFonts w:ascii="Calibri" w:eastAsia="Calibri" w:hAnsi="Calibri" w:cs="Calibri"/>
              <w:smallCaps/>
              <w:color w:val="000000"/>
              <w:sz w:val="20"/>
              <w:szCs w:val="20"/>
            </w:rPr>
            <w:tab/>
            <w:t>3</w:t>
          </w:r>
          <w:r w:rsidR="00000000">
            <w:fldChar w:fldCharType="end"/>
          </w:r>
        </w:p>
        <w:p w14:paraId="62B410D8" w14:textId="77777777" w:rsidR="001A73E7" w:rsidRDefault="001A73E7">
          <w:pPr>
            <w:pBdr>
              <w:top w:val="nil"/>
              <w:left w:val="nil"/>
              <w:bottom w:val="nil"/>
              <w:right w:val="nil"/>
              <w:between w:val="nil"/>
            </w:pBdr>
            <w:tabs>
              <w:tab w:val="left" w:pos="960"/>
              <w:tab w:val="right" w:pos="9628"/>
            </w:tabs>
            <w:spacing w:line="240" w:lineRule="auto"/>
            <w:ind w:left="0" w:hanging="2"/>
            <w:rPr>
              <w:rFonts w:ascii="Calibri" w:eastAsia="Calibri" w:hAnsi="Calibri" w:cs="Calibri"/>
              <w:color w:val="000000"/>
              <w:sz w:val="22"/>
              <w:szCs w:val="22"/>
            </w:rPr>
          </w:pPr>
          <w:hyperlink w:anchor="_heading=h.19c6y18">
            <w:r>
              <w:rPr>
                <w:rFonts w:ascii="Calibri" w:eastAsia="Calibri" w:hAnsi="Calibri" w:cs="Calibri"/>
                <w:smallCaps/>
                <w:color w:val="0000FF"/>
                <w:sz w:val="20"/>
                <w:szCs w:val="20"/>
                <w:u w:val="single"/>
              </w:rPr>
              <w:t>1.2.</w:t>
            </w:r>
          </w:hyperlink>
          <w:hyperlink w:anchor="_heading=h.19c6y18">
            <w:r>
              <w:rPr>
                <w:rFonts w:ascii="Calibri" w:eastAsia="Calibri" w:hAnsi="Calibri" w:cs="Calibri"/>
                <w:color w:val="000000"/>
                <w:sz w:val="22"/>
                <w:szCs w:val="22"/>
              </w:rPr>
              <w:tab/>
            </w:r>
          </w:hyperlink>
          <w:r w:rsidR="00000000">
            <w:fldChar w:fldCharType="begin"/>
          </w:r>
          <w:r w:rsidR="00000000">
            <w:instrText xml:space="preserve"> PAGEREF _heading=h.19c6y18 \h </w:instrText>
          </w:r>
          <w:r w:rsidR="00000000">
            <w:fldChar w:fldCharType="separate"/>
          </w:r>
          <w:r w:rsidR="00000000">
            <w:rPr>
              <w:rFonts w:ascii="Calibri" w:eastAsia="Calibri" w:hAnsi="Calibri" w:cs="Calibri"/>
              <w:smallCaps/>
              <w:color w:val="0000FF"/>
              <w:sz w:val="20"/>
              <w:szCs w:val="20"/>
              <w:u w:val="single"/>
            </w:rPr>
            <w:t>Definiciones, Acrónimos y Abreviaturas</w:t>
          </w:r>
          <w:r w:rsidR="00000000">
            <w:rPr>
              <w:rFonts w:ascii="Calibri" w:eastAsia="Calibri" w:hAnsi="Calibri" w:cs="Calibri"/>
              <w:smallCaps/>
              <w:color w:val="000000"/>
              <w:sz w:val="20"/>
              <w:szCs w:val="20"/>
            </w:rPr>
            <w:tab/>
            <w:t>3</w:t>
          </w:r>
          <w:r w:rsidR="00000000">
            <w:fldChar w:fldCharType="end"/>
          </w:r>
        </w:p>
        <w:p w14:paraId="30F707DC" w14:textId="77777777" w:rsidR="001A73E7" w:rsidRDefault="001A73E7">
          <w:pPr>
            <w:pBdr>
              <w:top w:val="nil"/>
              <w:left w:val="nil"/>
              <w:bottom w:val="nil"/>
              <w:right w:val="nil"/>
              <w:between w:val="nil"/>
            </w:pBdr>
            <w:tabs>
              <w:tab w:val="left" w:pos="960"/>
              <w:tab w:val="right" w:pos="9628"/>
            </w:tabs>
            <w:spacing w:line="240" w:lineRule="auto"/>
            <w:ind w:left="0" w:hanging="2"/>
            <w:rPr>
              <w:rFonts w:ascii="Calibri" w:eastAsia="Calibri" w:hAnsi="Calibri" w:cs="Calibri"/>
              <w:color w:val="000000"/>
              <w:sz w:val="22"/>
              <w:szCs w:val="22"/>
            </w:rPr>
          </w:pPr>
          <w:hyperlink w:anchor="_heading=h.3tbugp1">
            <w:r>
              <w:rPr>
                <w:rFonts w:ascii="Calibri" w:eastAsia="Calibri" w:hAnsi="Calibri" w:cs="Calibri"/>
                <w:smallCaps/>
                <w:color w:val="0000FF"/>
                <w:sz w:val="20"/>
                <w:szCs w:val="20"/>
                <w:u w:val="single"/>
              </w:rPr>
              <w:t>1.3.</w:t>
            </w:r>
          </w:hyperlink>
          <w:hyperlink w:anchor="_heading=h.3tbugp1">
            <w:r>
              <w:rPr>
                <w:rFonts w:ascii="Calibri" w:eastAsia="Calibri" w:hAnsi="Calibri" w:cs="Calibri"/>
                <w:color w:val="000000"/>
                <w:sz w:val="22"/>
                <w:szCs w:val="22"/>
              </w:rPr>
              <w:tab/>
            </w:r>
          </w:hyperlink>
          <w:r w:rsidR="00000000">
            <w:fldChar w:fldCharType="begin"/>
          </w:r>
          <w:r w:rsidR="00000000">
            <w:instrText xml:space="preserve"> PAGEREF _heading=h.3tbugp1 \h </w:instrText>
          </w:r>
          <w:r w:rsidR="00000000">
            <w:fldChar w:fldCharType="separate"/>
          </w:r>
          <w:r w:rsidR="00000000">
            <w:rPr>
              <w:rFonts w:ascii="Calibri" w:eastAsia="Calibri" w:hAnsi="Calibri" w:cs="Calibri"/>
              <w:smallCaps/>
              <w:color w:val="0000FF"/>
              <w:sz w:val="20"/>
              <w:szCs w:val="20"/>
              <w:u w:val="single"/>
            </w:rPr>
            <w:t>Audiencia</w:t>
          </w:r>
          <w:r w:rsidR="00000000">
            <w:rPr>
              <w:rFonts w:ascii="Calibri" w:eastAsia="Calibri" w:hAnsi="Calibri" w:cs="Calibri"/>
              <w:smallCaps/>
              <w:color w:val="000000"/>
              <w:sz w:val="20"/>
              <w:szCs w:val="20"/>
            </w:rPr>
            <w:tab/>
            <w:t>4</w:t>
          </w:r>
          <w:r w:rsidR="00000000">
            <w:fldChar w:fldCharType="end"/>
          </w:r>
        </w:p>
        <w:p w14:paraId="0FF55126" w14:textId="77777777" w:rsidR="001A73E7" w:rsidRDefault="001A73E7">
          <w:pPr>
            <w:pBdr>
              <w:top w:val="nil"/>
              <w:left w:val="nil"/>
              <w:bottom w:val="nil"/>
              <w:right w:val="nil"/>
              <w:between w:val="nil"/>
            </w:pBdr>
            <w:tabs>
              <w:tab w:val="left" w:pos="960"/>
              <w:tab w:val="right" w:pos="9628"/>
            </w:tabs>
            <w:spacing w:line="240" w:lineRule="auto"/>
            <w:ind w:left="0" w:hanging="2"/>
            <w:rPr>
              <w:rFonts w:ascii="Calibri" w:eastAsia="Calibri" w:hAnsi="Calibri" w:cs="Calibri"/>
              <w:color w:val="000000"/>
              <w:sz w:val="22"/>
              <w:szCs w:val="22"/>
            </w:rPr>
          </w:pPr>
          <w:hyperlink w:anchor="_heading=h.28h4qwu">
            <w:r>
              <w:rPr>
                <w:rFonts w:ascii="Calibri" w:eastAsia="Calibri" w:hAnsi="Calibri" w:cs="Calibri"/>
                <w:smallCaps/>
                <w:color w:val="0000FF"/>
                <w:sz w:val="20"/>
                <w:szCs w:val="20"/>
                <w:u w:val="single"/>
              </w:rPr>
              <w:t>1.4.</w:t>
            </w:r>
          </w:hyperlink>
          <w:hyperlink w:anchor="_heading=h.28h4qwu">
            <w:r>
              <w:rPr>
                <w:rFonts w:ascii="Calibri" w:eastAsia="Calibri" w:hAnsi="Calibri" w:cs="Calibri"/>
                <w:color w:val="000000"/>
                <w:sz w:val="22"/>
                <w:szCs w:val="22"/>
              </w:rPr>
              <w:tab/>
            </w:r>
          </w:hyperlink>
          <w:r w:rsidR="00000000">
            <w:fldChar w:fldCharType="begin"/>
          </w:r>
          <w:r w:rsidR="00000000">
            <w:instrText xml:space="preserve"> PAGEREF _heading=h.28h4qwu \h </w:instrText>
          </w:r>
          <w:r w:rsidR="00000000">
            <w:fldChar w:fldCharType="separate"/>
          </w:r>
          <w:r w:rsidR="00000000">
            <w:rPr>
              <w:rFonts w:ascii="Calibri" w:eastAsia="Calibri" w:hAnsi="Calibri" w:cs="Calibri"/>
              <w:smallCaps/>
              <w:color w:val="0000FF"/>
              <w:sz w:val="20"/>
              <w:szCs w:val="20"/>
              <w:u w:val="single"/>
            </w:rPr>
            <w:t>Alcance</w:t>
          </w:r>
          <w:r w:rsidR="00000000">
            <w:rPr>
              <w:rFonts w:ascii="Calibri" w:eastAsia="Calibri" w:hAnsi="Calibri" w:cs="Calibri"/>
              <w:smallCaps/>
              <w:color w:val="000000"/>
              <w:sz w:val="20"/>
              <w:szCs w:val="20"/>
            </w:rPr>
            <w:tab/>
            <w:t>5</w:t>
          </w:r>
          <w:r w:rsidR="00000000">
            <w:fldChar w:fldCharType="end"/>
          </w:r>
        </w:p>
        <w:p w14:paraId="5136EA8E" w14:textId="77777777" w:rsidR="001A73E7" w:rsidRDefault="001A73E7">
          <w:pPr>
            <w:pBdr>
              <w:top w:val="nil"/>
              <w:left w:val="nil"/>
              <w:bottom w:val="nil"/>
              <w:right w:val="nil"/>
              <w:between w:val="nil"/>
            </w:pBdr>
            <w:tabs>
              <w:tab w:val="left" w:pos="480"/>
              <w:tab w:val="right" w:pos="9628"/>
            </w:tabs>
            <w:spacing w:before="120" w:after="120" w:line="240" w:lineRule="auto"/>
            <w:ind w:left="0" w:hanging="2"/>
            <w:rPr>
              <w:rFonts w:ascii="Calibri" w:eastAsia="Calibri" w:hAnsi="Calibri" w:cs="Calibri"/>
              <w:color w:val="000000"/>
              <w:sz w:val="22"/>
              <w:szCs w:val="22"/>
            </w:rPr>
          </w:pPr>
          <w:hyperlink w:anchor="_heading=h.3dy6vkm">
            <w:r>
              <w:rPr>
                <w:rFonts w:ascii="Calibri" w:eastAsia="Calibri" w:hAnsi="Calibri" w:cs="Calibri"/>
                <w:b/>
                <w:smallCaps/>
                <w:color w:val="0000FF"/>
                <w:sz w:val="20"/>
                <w:szCs w:val="20"/>
                <w:u w:val="single"/>
              </w:rPr>
              <w:t>2.</w:t>
            </w:r>
          </w:hyperlink>
          <w:hyperlink w:anchor="_heading=h.3dy6vkm">
            <w:r>
              <w:rPr>
                <w:rFonts w:ascii="Calibri" w:eastAsia="Calibri" w:hAnsi="Calibri" w:cs="Calibri"/>
                <w:color w:val="000000"/>
                <w:sz w:val="22"/>
                <w:szCs w:val="22"/>
              </w:rPr>
              <w:tab/>
            </w:r>
          </w:hyperlink>
          <w:r w:rsidR="00000000">
            <w:fldChar w:fldCharType="begin"/>
          </w:r>
          <w:r w:rsidR="00000000">
            <w:instrText xml:space="preserve"> PAGEREF _heading=h.3dy6vkm \h </w:instrText>
          </w:r>
          <w:r w:rsidR="00000000">
            <w:fldChar w:fldCharType="separate"/>
          </w:r>
          <w:r w:rsidR="00000000">
            <w:rPr>
              <w:rFonts w:ascii="Calibri" w:eastAsia="Calibri" w:hAnsi="Calibri" w:cs="Calibri"/>
              <w:b/>
              <w:smallCaps/>
              <w:color w:val="0000FF"/>
              <w:sz w:val="20"/>
              <w:szCs w:val="20"/>
              <w:u w:val="single"/>
            </w:rPr>
            <w:t>PRESENTACIÓN DEL PRODUCTO</w:t>
          </w:r>
          <w:r w:rsidR="00000000">
            <w:rPr>
              <w:rFonts w:ascii="Calibri" w:eastAsia="Calibri" w:hAnsi="Calibri" w:cs="Calibri"/>
              <w:b/>
              <w:smallCaps/>
              <w:color w:val="000000"/>
              <w:sz w:val="20"/>
              <w:szCs w:val="20"/>
            </w:rPr>
            <w:tab/>
            <w:t>5</w:t>
          </w:r>
          <w:r w:rsidR="00000000">
            <w:fldChar w:fldCharType="end"/>
          </w:r>
        </w:p>
        <w:p w14:paraId="42D13BED" w14:textId="77777777" w:rsidR="001A73E7" w:rsidRDefault="001A73E7">
          <w:pPr>
            <w:pBdr>
              <w:top w:val="nil"/>
              <w:left w:val="nil"/>
              <w:bottom w:val="nil"/>
              <w:right w:val="nil"/>
              <w:between w:val="nil"/>
            </w:pBdr>
            <w:tabs>
              <w:tab w:val="left" w:pos="960"/>
              <w:tab w:val="right" w:pos="9628"/>
            </w:tabs>
            <w:spacing w:line="240" w:lineRule="auto"/>
            <w:ind w:left="0" w:hanging="2"/>
            <w:rPr>
              <w:rFonts w:ascii="Calibri" w:eastAsia="Calibri" w:hAnsi="Calibri" w:cs="Calibri"/>
              <w:color w:val="000000"/>
              <w:sz w:val="22"/>
              <w:szCs w:val="22"/>
            </w:rPr>
          </w:pPr>
          <w:hyperlink w:anchor="_heading=h.1t3h5sf">
            <w:r>
              <w:rPr>
                <w:rFonts w:ascii="Calibri" w:eastAsia="Calibri" w:hAnsi="Calibri" w:cs="Calibri"/>
                <w:smallCaps/>
                <w:color w:val="0000FF"/>
                <w:sz w:val="20"/>
                <w:szCs w:val="20"/>
                <w:u w:val="single"/>
              </w:rPr>
              <w:t>2.1.</w:t>
            </w:r>
          </w:hyperlink>
          <w:hyperlink w:anchor="_heading=h.1t3h5sf">
            <w:r>
              <w:rPr>
                <w:rFonts w:ascii="Calibri" w:eastAsia="Calibri" w:hAnsi="Calibri" w:cs="Calibri"/>
                <w:color w:val="000000"/>
                <w:sz w:val="22"/>
                <w:szCs w:val="22"/>
              </w:rPr>
              <w:tab/>
            </w:r>
          </w:hyperlink>
          <w:r w:rsidR="00000000">
            <w:fldChar w:fldCharType="begin"/>
          </w:r>
          <w:r w:rsidR="00000000">
            <w:instrText xml:space="preserve"> PAGEREF _heading=h.1t3h5sf \h </w:instrText>
          </w:r>
          <w:r w:rsidR="00000000">
            <w:fldChar w:fldCharType="separate"/>
          </w:r>
          <w:r w:rsidR="00000000">
            <w:rPr>
              <w:rFonts w:ascii="Calibri" w:eastAsia="Calibri" w:hAnsi="Calibri" w:cs="Calibri"/>
              <w:smallCaps/>
              <w:color w:val="0000FF"/>
              <w:sz w:val="20"/>
              <w:szCs w:val="20"/>
              <w:u w:val="single"/>
            </w:rPr>
            <w:t>Propósito del Sistema</w:t>
          </w:r>
          <w:r w:rsidR="00000000">
            <w:rPr>
              <w:rFonts w:ascii="Calibri" w:eastAsia="Calibri" w:hAnsi="Calibri" w:cs="Calibri"/>
              <w:smallCaps/>
              <w:color w:val="000000"/>
              <w:sz w:val="20"/>
              <w:szCs w:val="20"/>
            </w:rPr>
            <w:tab/>
            <w:t>5</w:t>
          </w:r>
          <w:r w:rsidR="00000000">
            <w:fldChar w:fldCharType="end"/>
          </w:r>
        </w:p>
        <w:p w14:paraId="6FF4D3FA" w14:textId="77777777" w:rsidR="001A73E7" w:rsidRDefault="001A73E7">
          <w:pPr>
            <w:pBdr>
              <w:top w:val="nil"/>
              <w:left w:val="nil"/>
              <w:bottom w:val="nil"/>
              <w:right w:val="nil"/>
              <w:between w:val="nil"/>
            </w:pBdr>
            <w:tabs>
              <w:tab w:val="left" w:pos="1200"/>
              <w:tab w:val="right" w:pos="9628"/>
            </w:tabs>
            <w:spacing w:line="240" w:lineRule="auto"/>
            <w:ind w:left="0" w:hanging="2"/>
            <w:rPr>
              <w:rFonts w:ascii="Calibri" w:eastAsia="Calibri" w:hAnsi="Calibri" w:cs="Calibri"/>
              <w:color w:val="000000"/>
              <w:sz w:val="22"/>
              <w:szCs w:val="22"/>
            </w:rPr>
          </w:pPr>
          <w:hyperlink w:anchor="_heading=h.nmf14n">
            <w:r>
              <w:rPr>
                <w:rFonts w:ascii="Calibri" w:eastAsia="Calibri" w:hAnsi="Calibri" w:cs="Calibri"/>
                <w:i/>
                <w:color w:val="0000FF"/>
                <w:sz w:val="20"/>
                <w:szCs w:val="20"/>
                <w:u w:val="single"/>
              </w:rPr>
              <w:t>2.2.1.</w:t>
            </w:r>
          </w:hyperlink>
          <w:hyperlink w:anchor="_heading=h.nmf14n">
            <w:r>
              <w:rPr>
                <w:rFonts w:ascii="Calibri" w:eastAsia="Calibri" w:hAnsi="Calibri" w:cs="Calibri"/>
                <w:color w:val="000000"/>
                <w:sz w:val="22"/>
                <w:szCs w:val="22"/>
              </w:rPr>
              <w:tab/>
            </w:r>
          </w:hyperlink>
          <w:r w:rsidR="00000000">
            <w:fldChar w:fldCharType="begin"/>
          </w:r>
          <w:r w:rsidR="00000000">
            <w:instrText xml:space="preserve"> PAGEREF _heading=h.nmf14n \h </w:instrText>
          </w:r>
          <w:r w:rsidR="00000000">
            <w:fldChar w:fldCharType="separate"/>
          </w:r>
          <w:r w:rsidR="00000000">
            <w:rPr>
              <w:rFonts w:ascii="Calibri" w:eastAsia="Calibri" w:hAnsi="Calibri" w:cs="Calibri"/>
              <w:i/>
              <w:color w:val="0000FF"/>
              <w:sz w:val="20"/>
              <w:szCs w:val="20"/>
              <w:u w:val="single"/>
            </w:rPr>
            <w:t>Planteamiento del problema</w:t>
          </w:r>
          <w:r w:rsidR="00000000">
            <w:rPr>
              <w:rFonts w:ascii="Calibri" w:eastAsia="Calibri" w:hAnsi="Calibri" w:cs="Calibri"/>
              <w:i/>
              <w:color w:val="000000"/>
              <w:sz w:val="20"/>
              <w:szCs w:val="20"/>
            </w:rPr>
            <w:tab/>
            <w:t>5</w:t>
          </w:r>
          <w:r w:rsidR="00000000">
            <w:fldChar w:fldCharType="end"/>
          </w:r>
        </w:p>
        <w:p w14:paraId="1E7518B5" w14:textId="77777777" w:rsidR="001A73E7" w:rsidRDefault="001A73E7">
          <w:pPr>
            <w:pBdr>
              <w:top w:val="nil"/>
              <w:left w:val="nil"/>
              <w:bottom w:val="nil"/>
              <w:right w:val="nil"/>
              <w:between w:val="nil"/>
            </w:pBdr>
            <w:tabs>
              <w:tab w:val="left" w:pos="1200"/>
              <w:tab w:val="right" w:pos="9628"/>
            </w:tabs>
            <w:spacing w:line="240" w:lineRule="auto"/>
            <w:ind w:left="0" w:hanging="2"/>
            <w:rPr>
              <w:rFonts w:ascii="Calibri" w:eastAsia="Calibri" w:hAnsi="Calibri" w:cs="Calibri"/>
              <w:color w:val="000000"/>
              <w:sz w:val="22"/>
              <w:szCs w:val="22"/>
            </w:rPr>
          </w:pPr>
          <w:hyperlink w:anchor="_heading=h.37m2jsg">
            <w:r>
              <w:rPr>
                <w:rFonts w:ascii="Calibri" w:eastAsia="Calibri" w:hAnsi="Calibri" w:cs="Calibri"/>
                <w:i/>
                <w:color w:val="0000FF"/>
                <w:sz w:val="20"/>
                <w:szCs w:val="20"/>
                <w:u w:val="single"/>
              </w:rPr>
              <w:t>2.2.2.</w:t>
            </w:r>
          </w:hyperlink>
          <w:hyperlink w:anchor="_heading=h.37m2jsg">
            <w:r>
              <w:rPr>
                <w:rFonts w:ascii="Calibri" w:eastAsia="Calibri" w:hAnsi="Calibri" w:cs="Calibri"/>
                <w:color w:val="000000"/>
                <w:sz w:val="22"/>
                <w:szCs w:val="22"/>
              </w:rPr>
              <w:tab/>
            </w:r>
          </w:hyperlink>
          <w:r w:rsidR="00000000">
            <w:fldChar w:fldCharType="begin"/>
          </w:r>
          <w:r w:rsidR="00000000">
            <w:instrText xml:space="preserve"> PAGEREF _heading=h.37m2jsg \h </w:instrText>
          </w:r>
          <w:r w:rsidR="00000000">
            <w:fldChar w:fldCharType="separate"/>
          </w:r>
          <w:r w:rsidR="00000000">
            <w:rPr>
              <w:rFonts w:ascii="Calibri" w:eastAsia="Calibri" w:hAnsi="Calibri" w:cs="Calibri"/>
              <w:i/>
              <w:color w:val="0000FF"/>
              <w:sz w:val="20"/>
              <w:szCs w:val="20"/>
              <w:u w:val="single"/>
            </w:rPr>
            <w:t>Objetivo</w:t>
          </w:r>
          <w:r w:rsidR="00000000">
            <w:rPr>
              <w:rFonts w:ascii="Calibri" w:eastAsia="Calibri" w:hAnsi="Calibri" w:cs="Calibri"/>
              <w:i/>
              <w:color w:val="000000"/>
              <w:sz w:val="20"/>
              <w:szCs w:val="20"/>
            </w:rPr>
            <w:tab/>
            <w:t>6</w:t>
          </w:r>
          <w:r w:rsidR="00000000">
            <w:fldChar w:fldCharType="end"/>
          </w:r>
        </w:p>
        <w:p w14:paraId="0D418709" w14:textId="77777777" w:rsidR="001A73E7" w:rsidRDefault="001A73E7">
          <w:pPr>
            <w:pBdr>
              <w:top w:val="nil"/>
              <w:left w:val="nil"/>
              <w:bottom w:val="nil"/>
              <w:right w:val="nil"/>
              <w:between w:val="nil"/>
            </w:pBdr>
            <w:tabs>
              <w:tab w:val="left" w:pos="1200"/>
              <w:tab w:val="right" w:pos="9628"/>
            </w:tabs>
            <w:spacing w:line="240" w:lineRule="auto"/>
            <w:ind w:left="0" w:hanging="2"/>
            <w:rPr>
              <w:rFonts w:ascii="Calibri" w:eastAsia="Calibri" w:hAnsi="Calibri" w:cs="Calibri"/>
              <w:color w:val="000000"/>
              <w:sz w:val="22"/>
              <w:szCs w:val="22"/>
            </w:rPr>
          </w:pPr>
          <w:hyperlink w:anchor="_heading=h.1mrcu09">
            <w:r>
              <w:rPr>
                <w:rFonts w:ascii="Calibri" w:eastAsia="Calibri" w:hAnsi="Calibri" w:cs="Calibri"/>
                <w:i/>
                <w:color w:val="0000FF"/>
                <w:sz w:val="20"/>
                <w:szCs w:val="20"/>
                <w:u w:val="single"/>
              </w:rPr>
              <w:t>2.2.3.</w:t>
            </w:r>
          </w:hyperlink>
          <w:hyperlink w:anchor="_heading=h.1mrcu09">
            <w:r>
              <w:rPr>
                <w:rFonts w:ascii="Calibri" w:eastAsia="Calibri" w:hAnsi="Calibri" w:cs="Calibri"/>
                <w:color w:val="000000"/>
                <w:sz w:val="22"/>
                <w:szCs w:val="22"/>
              </w:rPr>
              <w:tab/>
            </w:r>
          </w:hyperlink>
          <w:r w:rsidR="00000000">
            <w:fldChar w:fldCharType="begin"/>
          </w:r>
          <w:r w:rsidR="00000000">
            <w:instrText xml:space="preserve"> PAGEREF _heading=h.1mrcu09 \h </w:instrText>
          </w:r>
          <w:r w:rsidR="00000000">
            <w:fldChar w:fldCharType="separate"/>
          </w:r>
          <w:r w:rsidR="00000000">
            <w:rPr>
              <w:rFonts w:ascii="Calibri" w:eastAsia="Calibri" w:hAnsi="Calibri" w:cs="Calibri"/>
              <w:i/>
              <w:color w:val="0000FF"/>
              <w:sz w:val="20"/>
              <w:szCs w:val="20"/>
              <w:u w:val="single"/>
            </w:rPr>
            <w:t>Alcance</w:t>
          </w:r>
          <w:r w:rsidR="00000000">
            <w:rPr>
              <w:rFonts w:ascii="Calibri" w:eastAsia="Calibri" w:hAnsi="Calibri" w:cs="Calibri"/>
              <w:i/>
              <w:color w:val="000000"/>
              <w:sz w:val="20"/>
              <w:szCs w:val="20"/>
            </w:rPr>
            <w:tab/>
            <w:t>6</w:t>
          </w:r>
          <w:r w:rsidR="00000000">
            <w:fldChar w:fldCharType="end"/>
          </w:r>
        </w:p>
        <w:p w14:paraId="25E62F59" w14:textId="77777777" w:rsidR="001A73E7" w:rsidRDefault="001A73E7">
          <w:pPr>
            <w:pBdr>
              <w:top w:val="nil"/>
              <w:left w:val="nil"/>
              <w:bottom w:val="nil"/>
              <w:right w:val="nil"/>
              <w:between w:val="nil"/>
            </w:pBdr>
            <w:tabs>
              <w:tab w:val="left" w:pos="1200"/>
              <w:tab w:val="right" w:pos="9628"/>
            </w:tabs>
            <w:spacing w:line="240" w:lineRule="auto"/>
            <w:ind w:left="0" w:hanging="2"/>
            <w:rPr>
              <w:rFonts w:ascii="Calibri" w:eastAsia="Calibri" w:hAnsi="Calibri" w:cs="Calibri"/>
              <w:color w:val="000000"/>
              <w:sz w:val="22"/>
              <w:szCs w:val="22"/>
            </w:rPr>
          </w:pPr>
          <w:hyperlink w:anchor="_heading=h.46r0co2">
            <w:r>
              <w:rPr>
                <w:rFonts w:ascii="Calibri" w:eastAsia="Calibri" w:hAnsi="Calibri" w:cs="Calibri"/>
                <w:i/>
                <w:color w:val="0000FF"/>
                <w:sz w:val="20"/>
                <w:szCs w:val="20"/>
                <w:u w:val="single"/>
              </w:rPr>
              <w:t>2.2.4.</w:t>
            </w:r>
          </w:hyperlink>
          <w:hyperlink w:anchor="_heading=h.46r0co2">
            <w:r>
              <w:rPr>
                <w:rFonts w:ascii="Calibri" w:eastAsia="Calibri" w:hAnsi="Calibri" w:cs="Calibri"/>
                <w:color w:val="000000"/>
                <w:sz w:val="22"/>
                <w:szCs w:val="22"/>
              </w:rPr>
              <w:tab/>
            </w:r>
          </w:hyperlink>
          <w:r w:rsidR="00000000">
            <w:fldChar w:fldCharType="begin"/>
          </w:r>
          <w:r w:rsidR="00000000">
            <w:instrText xml:space="preserve"> PAGEREF _heading=h.46r0co2 \h </w:instrText>
          </w:r>
          <w:r w:rsidR="00000000">
            <w:fldChar w:fldCharType="separate"/>
          </w:r>
          <w:r w:rsidR="00000000">
            <w:rPr>
              <w:rFonts w:ascii="Calibri" w:eastAsia="Calibri" w:hAnsi="Calibri" w:cs="Calibri"/>
              <w:i/>
              <w:color w:val="0000FF"/>
              <w:sz w:val="20"/>
              <w:szCs w:val="20"/>
              <w:u w:val="single"/>
            </w:rPr>
            <w:t>El Sistema no contempla</w:t>
          </w:r>
          <w:r w:rsidR="00000000">
            <w:rPr>
              <w:rFonts w:ascii="Calibri" w:eastAsia="Calibri" w:hAnsi="Calibri" w:cs="Calibri"/>
              <w:i/>
              <w:color w:val="000000"/>
              <w:sz w:val="20"/>
              <w:szCs w:val="20"/>
            </w:rPr>
            <w:tab/>
            <w:t>7</w:t>
          </w:r>
          <w:r w:rsidR="00000000">
            <w:fldChar w:fldCharType="end"/>
          </w:r>
        </w:p>
        <w:p w14:paraId="0AB34353" w14:textId="77777777" w:rsidR="001A73E7" w:rsidRDefault="001A73E7">
          <w:pPr>
            <w:pBdr>
              <w:top w:val="nil"/>
              <w:left w:val="nil"/>
              <w:bottom w:val="nil"/>
              <w:right w:val="nil"/>
              <w:between w:val="nil"/>
            </w:pBdr>
            <w:tabs>
              <w:tab w:val="left" w:pos="960"/>
              <w:tab w:val="right" w:pos="9628"/>
            </w:tabs>
            <w:spacing w:line="240" w:lineRule="auto"/>
            <w:ind w:left="0" w:hanging="2"/>
            <w:rPr>
              <w:rFonts w:ascii="Calibri" w:eastAsia="Calibri" w:hAnsi="Calibri" w:cs="Calibri"/>
              <w:color w:val="000000"/>
              <w:sz w:val="22"/>
              <w:szCs w:val="22"/>
            </w:rPr>
          </w:pPr>
          <w:hyperlink w:anchor="_heading=h.3rdcrjn">
            <w:r>
              <w:rPr>
                <w:rFonts w:ascii="Calibri" w:eastAsia="Calibri" w:hAnsi="Calibri" w:cs="Calibri"/>
                <w:smallCaps/>
                <w:color w:val="0000FF"/>
                <w:sz w:val="20"/>
                <w:szCs w:val="20"/>
                <w:u w:val="single"/>
              </w:rPr>
              <w:t>2.2.</w:t>
            </w:r>
          </w:hyperlink>
          <w:hyperlink w:anchor="_heading=h.3rdcrjn">
            <w:r>
              <w:rPr>
                <w:rFonts w:ascii="Calibri" w:eastAsia="Calibri" w:hAnsi="Calibri" w:cs="Calibri"/>
                <w:color w:val="000000"/>
                <w:sz w:val="22"/>
                <w:szCs w:val="22"/>
              </w:rPr>
              <w:tab/>
            </w:r>
          </w:hyperlink>
          <w:r w:rsidR="00000000">
            <w:fldChar w:fldCharType="begin"/>
          </w:r>
          <w:r w:rsidR="00000000">
            <w:instrText xml:space="preserve"> PAGEREF _heading=h.3rdcrjn \h </w:instrText>
          </w:r>
          <w:r w:rsidR="00000000">
            <w:fldChar w:fldCharType="separate"/>
          </w:r>
          <w:r w:rsidR="00000000">
            <w:rPr>
              <w:rFonts w:ascii="Calibri" w:eastAsia="Calibri" w:hAnsi="Calibri" w:cs="Calibri"/>
              <w:smallCaps/>
              <w:color w:val="0000FF"/>
              <w:sz w:val="20"/>
              <w:szCs w:val="20"/>
              <w:u w:val="single"/>
            </w:rPr>
            <w:t>Riesgos</w:t>
          </w:r>
          <w:r w:rsidR="00000000">
            <w:rPr>
              <w:rFonts w:ascii="Calibri" w:eastAsia="Calibri" w:hAnsi="Calibri" w:cs="Calibri"/>
              <w:smallCaps/>
              <w:color w:val="000000"/>
              <w:sz w:val="20"/>
              <w:szCs w:val="20"/>
            </w:rPr>
            <w:tab/>
            <w:t>7</w:t>
          </w:r>
          <w:r w:rsidR="00000000">
            <w:fldChar w:fldCharType="end"/>
          </w:r>
        </w:p>
        <w:p w14:paraId="1A2A8066" w14:textId="77777777" w:rsidR="001A73E7" w:rsidRDefault="001A73E7">
          <w:pPr>
            <w:pBdr>
              <w:top w:val="nil"/>
              <w:left w:val="nil"/>
              <w:bottom w:val="nil"/>
              <w:right w:val="nil"/>
              <w:between w:val="nil"/>
            </w:pBdr>
            <w:tabs>
              <w:tab w:val="left" w:pos="480"/>
              <w:tab w:val="right" w:pos="9628"/>
            </w:tabs>
            <w:spacing w:before="120" w:after="120" w:line="240" w:lineRule="auto"/>
            <w:ind w:left="0" w:hanging="2"/>
            <w:rPr>
              <w:rFonts w:ascii="Calibri" w:eastAsia="Calibri" w:hAnsi="Calibri" w:cs="Calibri"/>
              <w:color w:val="000000"/>
              <w:sz w:val="22"/>
              <w:szCs w:val="22"/>
            </w:rPr>
          </w:pPr>
          <w:hyperlink w:anchor="_heading=h.26in1rg">
            <w:r>
              <w:rPr>
                <w:rFonts w:ascii="Calibri" w:eastAsia="Calibri" w:hAnsi="Calibri" w:cs="Calibri"/>
                <w:b/>
                <w:smallCaps/>
                <w:color w:val="0000FF"/>
                <w:sz w:val="20"/>
                <w:szCs w:val="20"/>
                <w:u w:val="single"/>
              </w:rPr>
              <w:t>3.</w:t>
            </w:r>
          </w:hyperlink>
          <w:hyperlink w:anchor="_heading=h.26in1rg">
            <w:r>
              <w:rPr>
                <w:rFonts w:ascii="Calibri" w:eastAsia="Calibri" w:hAnsi="Calibri" w:cs="Calibri"/>
                <w:color w:val="000000"/>
                <w:sz w:val="22"/>
                <w:szCs w:val="22"/>
              </w:rPr>
              <w:tab/>
            </w:r>
          </w:hyperlink>
          <w:r w:rsidR="00000000">
            <w:fldChar w:fldCharType="begin"/>
          </w:r>
          <w:r w:rsidR="00000000">
            <w:instrText xml:space="preserve"> PAGEREF _heading=h.26in1rg \h </w:instrText>
          </w:r>
          <w:r w:rsidR="00000000">
            <w:fldChar w:fldCharType="separate"/>
          </w:r>
          <w:r w:rsidR="00000000">
            <w:rPr>
              <w:rFonts w:ascii="Calibri" w:eastAsia="Calibri" w:hAnsi="Calibri" w:cs="Calibri"/>
              <w:b/>
              <w:smallCaps/>
              <w:color w:val="0000FF"/>
              <w:sz w:val="20"/>
              <w:szCs w:val="20"/>
              <w:u w:val="single"/>
            </w:rPr>
            <w:t>DESCRIPCIÓN GENERAL</w:t>
          </w:r>
          <w:r w:rsidR="00000000">
            <w:rPr>
              <w:rFonts w:ascii="Calibri" w:eastAsia="Calibri" w:hAnsi="Calibri" w:cs="Calibri"/>
              <w:b/>
              <w:smallCaps/>
              <w:color w:val="000000"/>
              <w:sz w:val="20"/>
              <w:szCs w:val="20"/>
            </w:rPr>
            <w:tab/>
            <w:t>8</w:t>
          </w:r>
          <w:r w:rsidR="00000000">
            <w:fldChar w:fldCharType="end"/>
          </w:r>
        </w:p>
        <w:p w14:paraId="6B8C9A33" w14:textId="77777777" w:rsidR="001A73E7" w:rsidRDefault="001A73E7">
          <w:pPr>
            <w:pBdr>
              <w:top w:val="nil"/>
              <w:left w:val="nil"/>
              <w:bottom w:val="nil"/>
              <w:right w:val="nil"/>
              <w:between w:val="nil"/>
            </w:pBdr>
            <w:tabs>
              <w:tab w:val="left" w:pos="960"/>
              <w:tab w:val="right" w:pos="9628"/>
            </w:tabs>
            <w:spacing w:line="240" w:lineRule="auto"/>
            <w:ind w:left="0" w:hanging="2"/>
            <w:rPr>
              <w:rFonts w:ascii="Calibri" w:eastAsia="Calibri" w:hAnsi="Calibri" w:cs="Calibri"/>
              <w:color w:val="000000"/>
              <w:sz w:val="22"/>
              <w:szCs w:val="22"/>
            </w:rPr>
          </w:pPr>
          <w:hyperlink w:anchor="_heading=h.lnxbz9">
            <w:r>
              <w:rPr>
                <w:rFonts w:ascii="Calibri" w:eastAsia="Calibri" w:hAnsi="Calibri" w:cs="Calibri"/>
                <w:smallCaps/>
                <w:color w:val="0000FF"/>
                <w:sz w:val="20"/>
                <w:szCs w:val="20"/>
                <w:u w:val="single"/>
              </w:rPr>
              <w:t>3.1.</w:t>
            </w:r>
          </w:hyperlink>
          <w:hyperlink w:anchor="_heading=h.lnxbz9">
            <w:r>
              <w:rPr>
                <w:rFonts w:ascii="Calibri" w:eastAsia="Calibri" w:hAnsi="Calibri" w:cs="Calibri"/>
                <w:color w:val="000000"/>
                <w:sz w:val="22"/>
                <w:szCs w:val="22"/>
              </w:rPr>
              <w:tab/>
            </w:r>
          </w:hyperlink>
          <w:r w:rsidR="00000000">
            <w:fldChar w:fldCharType="begin"/>
          </w:r>
          <w:r w:rsidR="00000000">
            <w:instrText xml:space="preserve"> PAGEREF _heading=h.lnxbz9 \h </w:instrText>
          </w:r>
          <w:r w:rsidR="00000000">
            <w:fldChar w:fldCharType="separate"/>
          </w:r>
          <w:r w:rsidR="00000000">
            <w:rPr>
              <w:rFonts w:ascii="Calibri" w:eastAsia="Calibri" w:hAnsi="Calibri" w:cs="Calibri"/>
              <w:smallCaps/>
              <w:color w:val="0000FF"/>
              <w:sz w:val="20"/>
              <w:szCs w:val="20"/>
              <w:u w:val="single"/>
            </w:rPr>
            <w:t>Contexto del Producto</w:t>
          </w:r>
          <w:r w:rsidR="00000000">
            <w:rPr>
              <w:rFonts w:ascii="Calibri" w:eastAsia="Calibri" w:hAnsi="Calibri" w:cs="Calibri"/>
              <w:smallCaps/>
              <w:color w:val="000000"/>
              <w:sz w:val="20"/>
              <w:szCs w:val="20"/>
            </w:rPr>
            <w:tab/>
            <w:t>8</w:t>
          </w:r>
          <w:r w:rsidR="00000000">
            <w:fldChar w:fldCharType="end"/>
          </w:r>
        </w:p>
        <w:p w14:paraId="0C048BDE" w14:textId="77777777" w:rsidR="001A73E7" w:rsidRDefault="001A73E7">
          <w:pPr>
            <w:pBdr>
              <w:top w:val="nil"/>
              <w:left w:val="nil"/>
              <w:bottom w:val="nil"/>
              <w:right w:val="nil"/>
              <w:between w:val="nil"/>
            </w:pBdr>
            <w:tabs>
              <w:tab w:val="left" w:pos="960"/>
              <w:tab w:val="right" w:pos="9628"/>
            </w:tabs>
            <w:spacing w:line="240" w:lineRule="auto"/>
            <w:ind w:left="0" w:hanging="2"/>
            <w:rPr>
              <w:rFonts w:ascii="Calibri" w:eastAsia="Calibri" w:hAnsi="Calibri" w:cs="Calibri"/>
              <w:color w:val="000000"/>
              <w:sz w:val="22"/>
              <w:szCs w:val="22"/>
            </w:rPr>
          </w:pPr>
          <w:hyperlink w:anchor="_heading=h.35nkun2">
            <w:r>
              <w:rPr>
                <w:rFonts w:ascii="Calibri" w:eastAsia="Calibri" w:hAnsi="Calibri" w:cs="Calibri"/>
                <w:smallCaps/>
                <w:color w:val="0000FF"/>
                <w:sz w:val="20"/>
                <w:szCs w:val="20"/>
                <w:u w:val="single"/>
              </w:rPr>
              <w:t>3.2.</w:t>
            </w:r>
          </w:hyperlink>
          <w:hyperlink w:anchor="_heading=h.35nkun2">
            <w:r>
              <w:rPr>
                <w:rFonts w:ascii="Calibri" w:eastAsia="Calibri" w:hAnsi="Calibri" w:cs="Calibri"/>
                <w:color w:val="000000"/>
                <w:sz w:val="22"/>
                <w:szCs w:val="22"/>
              </w:rPr>
              <w:tab/>
            </w:r>
          </w:hyperlink>
          <w:r w:rsidR="00000000">
            <w:fldChar w:fldCharType="begin"/>
          </w:r>
          <w:r w:rsidR="00000000">
            <w:instrText xml:space="preserve"> PAGEREF _heading=h.35nkun2 \h </w:instrText>
          </w:r>
          <w:r w:rsidR="00000000">
            <w:fldChar w:fldCharType="separate"/>
          </w:r>
          <w:r w:rsidR="00000000">
            <w:rPr>
              <w:rFonts w:ascii="Calibri" w:eastAsia="Calibri" w:hAnsi="Calibri" w:cs="Calibri"/>
              <w:smallCaps/>
              <w:color w:val="0000FF"/>
              <w:sz w:val="20"/>
              <w:szCs w:val="20"/>
              <w:u w:val="single"/>
            </w:rPr>
            <w:t>Perspectivas futuras del producto</w:t>
          </w:r>
          <w:r w:rsidR="00000000">
            <w:rPr>
              <w:rFonts w:ascii="Calibri" w:eastAsia="Calibri" w:hAnsi="Calibri" w:cs="Calibri"/>
              <w:smallCaps/>
              <w:color w:val="000000"/>
              <w:sz w:val="20"/>
              <w:szCs w:val="20"/>
            </w:rPr>
            <w:tab/>
            <w:t>9</w:t>
          </w:r>
          <w:r w:rsidR="00000000">
            <w:fldChar w:fldCharType="end"/>
          </w:r>
        </w:p>
        <w:p w14:paraId="25768882" w14:textId="77777777" w:rsidR="001A73E7" w:rsidRDefault="001A73E7">
          <w:pPr>
            <w:pBdr>
              <w:top w:val="nil"/>
              <w:left w:val="nil"/>
              <w:bottom w:val="nil"/>
              <w:right w:val="nil"/>
              <w:between w:val="nil"/>
            </w:pBdr>
            <w:tabs>
              <w:tab w:val="left" w:pos="960"/>
              <w:tab w:val="right" w:pos="9628"/>
            </w:tabs>
            <w:spacing w:line="240" w:lineRule="auto"/>
            <w:ind w:left="0" w:hanging="2"/>
            <w:rPr>
              <w:rFonts w:ascii="Calibri" w:eastAsia="Calibri" w:hAnsi="Calibri" w:cs="Calibri"/>
              <w:color w:val="000000"/>
              <w:sz w:val="22"/>
              <w:szCs w:val="22"/>
            </w:rPr>
          </w:pPr>
          <w:hyperlink w:anchor="_heading=h.1ksv4uv">
            <w:r>
              <w:rPr>
                <w:rFonts w:ascii="Calibri" w:eastAsia="Calibri" w:hAnsi="Calibri" w:cs="Calibri"/>
                <w:smallCaps/>
                <w:color w:val="0000FF"/>
                <w:sz w:val="20"/>
                <w:szCs w:val="20"/>
                <w:u w:val="single"/>
              </w:rPr>
              <w:t>3.3.</w:t>
            </w:r>
          </w:hyperlink>
          <w:hyperlink w:anchor="_heading=h.1ksv4uv">
            <w:r>
              <w:rPr>
                <w:rFonts w:ascii="Calibri" w:eastAsia="Calibri" w:hAnsi="Calibri" w:cs="Calibri"/>
                <w:color w:val="000000"/>
                <w:sz w:val="22"/>
                <w:szCs w:val="22"/>
              </w:rPr>
              <w:tab/>
            </w:r>
          </w:hyperlink>
          <w:r w:rsidR="00000000">
            <w:fldChar w:fldCharType="begin"/>
          </w:r>
          <w:r w:rsidR="00000000">
            <w:instrText xml:space="preserve"> PAGEREF _heading=h.1ksv4uv \h </w:instrText>
          </w:r>
          <w:r w:rsidR="00000000">
            <w:fldChar w:fldCharType="separate"/>
          </w:r>
          <w:r w:rsidR="00000000">
            <w:rPr>
              <w:rFonts w:ascii="Calibri" w:eastAsia="Calibri" w:hAnsi="Calibri" w:cs="Calibri"/>
              <w:smallCaps/>
              <w:color w:val="0000FF"/>
              <w:sz w:val="20"/>
              <w:szCs w:val="20"/>
              <w:u w:val="single"/>
            </w:rPr>
            <w:t>Reglas y Funciones de Negocio</w:t>
          </w:r>
          <w:r w:rsidR="00000000">
            <w:rPr>
              <w:rFonts w:ascii="Calibri" w:eastAsia="Calibri" w:hAnsi="Calibri" w:cs="Calibri"/>
              <w:smallCaps/>
              <w:color w:val="000000"/>
              <w:sz w:val="20"/>
              <w:szCs w:val="20"/>
            </w:rPr>
            <w:tab/>
            <w:t>9</w:t>
          </w:r>
          <w:r w:rsidR="00000000">
            <w:fldChar w:fldCharType="end"/>
          </w:r>
        </w:p>
        <w:p w14:paraId="4F5FBA4B" w14:textId="77777777" w:rsidR="001A73E7" w:rsidRDefault="001A73E7">
          <w:pPr>
            <w:pBdr>
              <w:top w:val="nil"/>
              <w:left w:val="nil"/>
              <w:bottom w:val="nil"/>
              <w:right w:val="nil"/>
              <w:between w:val="nil"/>
            </w:pBdr>
            <w:tabs>
              <w:tab w:val="left" w:pos="480"/>
              <w:tab w:val="right" w:pos="9628"/>
            </w:tabs>
            <w:spacing w:before="120" w:after="120" w:line="240" w:lineRule="auto"/>
            <w:ind w:left="0" w:hanging="2"/>
            <w:rPr>
              <w:rFonts w:ascii="Calibri" w:eastAsia="Calibri" w:hAnsi="Calibri" w:cs="Calibri"/>
              <w:color w:val="000000"/>
              <w:sz w:val="22"/>
              <w:szCs w:val="22"/>
            </w:rPr>
          </w:pPr>
          <w:hyperlink w:anchor="_heading=h.2lwamvv">
            <w:r>
              <w:rPr>
                <w:rFonts w:ascii="Calibri" w:eastAsia="Calibri" w:hAnsi="Calibri" w:cs="Calibri"/>
                <w:b/>
                <w:smallCaps/>
                <w:color w:val="0000FF"/>
                <w:sz w:val="20"/>
                <w:szCs w:val="20"/>
                <w:u w:val="single"/>
              </w:rPr>
              <w:t>4.</w:t>
            </w:r>
          </w:hyperlink>
          <w:hyperlink w:anchor="_heading=h.2lwamvv">
            <w:r>
              <w:rPr>
                <w:rFonts w:ascii="Calibri" w:eastAsia="Calibri" w:hAnsi="Calibri" w:cs="Calibri"/>
                <w:color w:val="000000"/>
                <w:sz w:val="22"/>
                <w:szCs w:val="22"/>
              </w:rPr>
              <w:tab/>
            </w:r>
          </w:hyperlink>
          <w:r w:rsidR="00000000">
            <w:fldChar w:fldCharType="begin"/>
          </w:r>
          <w:r w:rsidR="00000000">
            <w:instrText xml:space="preserve"> PAGEREF _heading=h.2lwamvv \h </w:instrText>
          </w:r>
          <w:r w:rsidR="00000000">
            <w:fldChar w:fldCharType="separate"/>
          </w:r>
          <w:r w:rsidR="00000000">
            <w:rPr>
              <w:rFonts w:ascii="Calibri" w:eastAsia="Calibri" w:hAnsi="Calibri" w:cs="Calibri"/>
              <w:b/>
              <w:smallCaps/>
              <w:color w:val="0000FF"/>
              <w:sz w:val="20"/>
              <w:szCs w:val="20"/>
              <w:u w:val="single"/>
            </w:rPr>
            <w:t>REQUISITOS</w:t>
          </w:r>
          <w:r w:rsidR="00000000">
            <w:rPr>
              <w:rFonts w:ascii="Calibri" w:eastAsia="Calibri" w:hAnsi="Calibri" w:cs="Calibri"/>
              <w:b/>
              <w:smallCaps/>
              <w:color w:val="000000"/>
              <w:sz w:val="20"/>
              <w:szCs w:val="20"/>
            </w:rPr>
            <w:tab/>
            <w:t>9</w:t>
          </w:r>
          <w:r w:rsidR="00000000">
            <w:fldChar w:fldCharType="end"/>
          </w:r>
        </w:p>
        <w:p w14:paraId="267AABA2" w14:textId="77777777" w:rsidR="001A73E7" w:rsidRDefault="001A73E7">
          <w:pPr>
            <w:pBdr>
              <w:top w:val="nil"/>
              <w:left w:val="nil"/>
              <w:bottom w:val="nil"/>
              <w:right w:val="nil"/>
              <w:between w:val="nil"/>
            </w:pBdr>
            <w:tabs>
              <w:tab w:val="left" w:pos="960"/>
              <w:tab w:val="right" w:pos="9628"/>
            </w:tabs>
            <w:spacing w:line="240" w:lineRule="auto"/>
            <w:ind w:left="0" w:hanging="2"/>
            <w:rPr>
              <w:rFonts w:ascii="Calibri" w:eastAsia="Calibri" w:hAnsi="Calibri" w:cs="Calibri"/>
              <w:color w:val="000000"/>
              <w:sz w:val="22"/>
              <w:szCs w:val="22"/>
            </w:rPr>
          </w:pPr>
          <w:hyperlink w:anchor="_heading=h.111kx3o">
            <w:r>
              <w:rPr>
                <w:rFonts w:ascii="Calibri" w:eastAsia="Calibri" w:hAnsi="Calibri" w:cs="Calibri"/>
                <w:smallCaps/>
                <w:color w:val="0000FF"/>
                <w:sz w:val="20"/>
                <w:szCs w:val="20"/>
                <w:u w:val="single"/>
              </w:rPr>
              <w:t>4.1.</w:t>
            </w:r>
          </w:hyperlink>
          <w:hyperlink w:anchor="_heading=h.111kx3o">
            <w:r>
              <w:rPr>
                <w:rFonts w:ascii="Calibri" w:eastAsia="Calibri" w:hAnsi="Calibri" w:cs="Calibri"/>
                <w:color w:val="000000"/>
                <w:sz w:val="22"/>
                <w:szCs w:val="22"/>
              </w:rPr>
              <w:tab/>
            </w:r>
          </w:hyperlink>
          <w:r w:rsidR="00000000">
            <w:fldChar w:fldCharType="begin"/>
          </w:r>
          <w:r w:rsidR="00000000">
            <w:instrText xml:space="preserve"> PAGEREF _heading=h.111kx3o \h </w:instrText>
          </w:r>
          <w:r w:rsidR="00000000">
            <w:fldChar w:fldCharType="separate"/>
          </w:r>
          <w:r w:rsidR="00000000">
            <w:rPr>
              <w:rFonts w:ascii="Calibri" w:eastAsia="Calibri" w:hAnsi="Calibri" w:cs="Calibri"/>
              <w:smallCaps/>
              <w:color w:val="0000FF"/>
              <w:sz w:val="20"/>
              <w:szCs w:val="20"/>
              <w:u w:val="single"/>
            </w:rPr>
            <w:t>Funcionales</w:t>
          </w:r>
          <w:r w:rsidR="00000000">
            <w:rPr>
              <w:rFonts w:ascii="Calibri" w:eastAsia="Calibri" w:hAnsi="Calibri" w:cs="Calibri"/>
              <w:smallCaps/>
              <w:color w:val="000000"/>
              <w:sz w:val="20"/>
              <w:szCs w:val="20"/>
            </w:rPr>
            <w:tab/>
            <w:t>9</w:t>
          </w:r>
          <w:r w:rsidR="00000000">
            <w:fldChar w:fldCharType="end"/>
          </w:r>
        </w:p>
        <w:p w14:paraId="4B173E44" w14:textId="77777777" w:rsidR="001A73E7" w:rsidRDefault="001A73E7">
          <w:pPr>
            <w:pBdr>
              <w:top w:val="nil"/>
              <w:left w:val="nil"/>
              <w:bottom w:val="nil"/>
              <w:right w:val="nil"/>
              <w:between w:val="nil"/>
            </w:pBdr>
            <w:tabs>
              <w:tab w:val="left" w:pos="960"/>
              <w:tab w:val="right" w:pos="9628"/>
            </w:tabs>
            <w:spacing w:line="240" w:lineRule="auto"/>
            <w:ind w:left="0" w:hanging="2"/>
            <w:rPr>
              <w:rFonts w:ascii="Calibri" w:eastAsia="Calibri" w:hAnsi="Calibri" w:cs="Calibri"/>
              <w:color w:val="000000"/>
              <w:sz w:val="22"/>
              <w:szCs w:val="22"/>
            </w:rPr>
          </w:pPr>
          <w:hyperlink w:anchor="_heading=h.3l18frh">
            <w:r>
              <w:rPr>
                <w:rFonts w:ascii="Calibri" w:eastAsia="Calibri" w:hAnsi="Calibri" w:cs="Calibri"/>
                <w:smallCaps/>
                <w:color w:val="0000FF"/>
                <w:sz w:val="20"/>
                <w:szCs w:val="20"/>
                <w:u w:val="single"/>
              </w:rPr>
              <w:t>4.2.</w:t>
            </w:r>
          </w:hyperlink>
          <w:hyperlink w:anchor="_heading=h.3l18frh">
            <w:r>
              <w:rPr>
                <w:rFonts w:ascii="Calibri" w:eastAsia="Calibri" w:hAnsi="Calibri" w:cs="Calibri"/>
                <w:color w:val="000000"/>
                <w:sz w:val="22"/>
                <w:szCs w:val="22"/>
              </w:rPr>
              <w:tab/>
            </w:r>
          </w:hyperlink>
          <w:r w:rsidR="00000000">
            <w:fldChar w:fldCharType="begin"/>
          </w:r>
          <w:r w:rsidR="00000000">
            <w:instrText xml:space="preserve"> PAGEREF _heading=h.3l18frh \h </w:instrText>
          </w:r>
          <w:r w:rsidR="00000000">
            <w:fldChar w:fldCharType="separate"/>
          </w:r>
          <w:r w:rsidR="00000000">
            <w:rPr>
              <w:rFonts w:ascii="Calibri" w:eastAsia="Calibri" w:hAnsi="Calibri" w:cs="Calibri"/>
              <w:smallCaps/>
              <w:color w:val="0000FF"/>
              <w:sz w:val="20"/>
              <w:szCs w:val="20"/>
              <w:u w:val="single"/>
            </w:rPr>
            <w:t>No funcionales</w:t>
          </w:r>
          <w:r w:rsidR="00000000">
            <w:rPr>
              <w:rFonts w:ascii="Calibri" w:eastAsia="Calibri" w:hAnsi="Calibri" w:cs="Calibri"/>
              <w:smallCaps/>
              <w:color w:val="000000"/>
              <w:sz w:val="20"/>
              <w:szCs w:val="20"/>
            </w:rPr>
            <w:tab/>
            <w:t>10</w:t>
          </w:r>
          <w:r w:rsidR="00000000">
            <w:fldChar w:fldCharType="end"/>
          </w:r>
        </w:p>
        <w:p w14:paraId="55BC9D6E" w14:textId="77777777" w:rsidR="001A73E7" w:rsidRDefault="001A73E7">
          <w:pPr>
            <w:pBdr>
              <w:top w:val="nil"/>
              <w:left w:val="nil"/>
              <w:bottom w:val="nil"/>
              <w:right w:val="nil"/>
              <w:between w:val="nil"/>
            </w:pBdr>
            <w:tabs>
              <w:tab w:val="left" w:pos="1200"/>
              <w:tab w:val="right" w:pos="9628"/>
            </w:tabs>
            <w:spacing w:line="240" w:lineRule="auto"/>
            <w:ind w:left="0" w:hanging="2"/>
            <w:rPr>
              <w:rFonts w:ascii="Calibri" w:eastAsia="Calibri" w:hAnsi="Calibri" w:cs="Calibri"/>
              <w:color w:val="000000"/>
              <w:sz w:val="22"/>
              <w:szCs w:val="22"/>
            </w:rPr>
          </w:pPr>
          <w:hyperlink w:anchor="_heading=h.206ipza">
            <w:r>
              <w:rPr>
                <w:rFonts w:ascii="Calibri" w:eastAsia="Calibri" w:hAnsi="Calibri" w:cs="Calibri"/>
                <w:i/>
                <w:color w:val="0000FF"/>
                <w:sz w:val="20"/>
                <w:szCs w:val="20"/>
                <w:u w:val="single"/>
              </w:rPr>
              <w:t>4.2.1.</w:t>
            </w:r>
          </w:hyperlink>
          <w:hyperlink w:anchor="_heading=h.206ipza">
            <w:r>
              <w:rPr>
                <w:rFonts w:ascii="Calibri" w:eastAsia="Calibri" w:hAnsi="Calibri" w:cs="Calibri"/>
                <w:color w:val="000000"/>
                <w:sz w:val="22"/>
                <w:szCs w:val="22"/>
              </w:rPr>
              <w:tab/>
            </w:r>
          </w:hyperlink>
          <w:r w:rsidR="00000000">
            <w:fldChar w:fldCharType="begin"/>
          </w:r>
          <w:r w:rsidR="00000000">
            <w:instrText xml:space="preserve"> PAGEREF _heading=h.206ipza \h </w:instrText>
          </w:r>
          <w:r w:rsidR="00000000">
            <w:fldChar w:fldCharType="separate"/>
          </w:r>
          <w:r w:rsidR="00000000">
            <w:rPr>
              <w:rFonts w:ascii="Calibri" w:eastAsia="Calibri" w:hAnsi="Calibri" w:cs="Calibri"/>
              <w:i/>
              <w:color w:val="0000FF"/>
              <w:sz w:val="20"/>
              <w:szCs w:val="20"/>
              <w:u w:val="single"/>
            </w:rPr>
            <w:t>Tamaño y rendimiento</w:t>
          </w:r>
          <w:r w:rsidR="00000000">
            <w:rPr>
              <w:rFonts w:ascii="Calibri" w:eastAsia="Calibri" w:hAnsi="Calibri" w:cs="Calibri"/>
              <w:i/>
              <w:color w:val="000000"/>
              <w:sz w:val="20"/>
              <w:szCs w:val="20"/>
            </w:rPr>
            <w:tab/>
            <w:t>11</w:t>
          </w:r>
          <w:r w:rsidR="00000000">
            <w:fldChar w:fldCharType="end"/>
          </w:r>
        </w:p>
        <w:p w14:paraId="3FF05FED" w14:textId="77777777" w:rsidR="001A73E7" w:rsidRDefault="001A73E7">
          <w:pPr>
            <w:pBdr>
              <w:top w:val="nil"/>
              <w:left w:val="nil"/>
              <w:bottom w:val="nil"/>
              <w:right w:val="nil"/>
              <w:between w:val="nil"/>
            </w:pBdr>
            <w:tabs>
              <w:tab w:val="left" w:pos="1200"/>
              <w:tab w:val="right" w:pos="9628"/>
            </w:tabs>
            <w:spacing w:line="240" w:lineRule="auto"/>
            <w:ind w:left="0" w:hanging="2"/>
            <w:rPr>
              <w:rFonts w:ascii="Calibri" w:eastAsia="Calibri" w:hAnsi="Calibri" w:cs="Calibri"/>
              <w:color w:val="000000"/>
              <w:sz w:val="22"/>
              <w:szCs w:val="22"/>
            </w:rPr>
          </w:pPr>
          <w:hyperlink w:anchor="_heading=h.4k668n3">
            <w:r>
              <w:rPr>
                <w:rFonts w:ascii="Calibri" w:eastAsia="Calibri" w:hAnsi="Calibri" w:cs="Calibri"/>
                <w:i/>
                <w:color w:val="0000FF"/>
                <w:sz w:val="20"/>
                <w:szCs w:val="20"/>
                <w:u w:val="single"/>
              </w:rPr>
              <w:t>4.2.2.</w:t>
            </w:r>
          </w:hyperlink>
          <w:hyperlink w:anchor="_heading=h.4k668n3">
            <w:r>
              <w:rPr>
                <w:rFonts w:ascii="Calibri" w:eastAsia="Calibri" w:hAnsi="Calibri" w:cs="Calibri"/>
                <w:color w:val="000000"/>
                <w:sz w:val="22"/>
                <w:szCs w:val="22"/>
              </w:rPr>
              <w:tab/>
            </w:r>
          </w:hyperlink>
          <w:r w:rsidR="00000000">
            <w:fldChar w:fldCharType="begin"/>
          </w:r>
          <w:r w:rsidR="00000000">
            <w:instrText xml:space="preserve"> PAGEREF _heading=h.4k668n3 \h </w:instrText>
          </w:r>
          <w:r w:rsidR="00000000">
            <w:fldChar w:fldCharType="separate"/>
          </w:r>
          <w:r w:rsidR="00000000">
            <w:rPr>
              <w:rFonts w:ascii="Calibri" w:eastAsia="Calibri" w:hAnsi="Calibri" w:cs="Calibri"/>
              <w:i/>
              <w:color w:val="0000FF"/>
              <w:sz w:val="20"/>
              <w:szCs w:val="20"/>
              <w:u w:val="single"/>
            </w:rPr>
            <w:t>Calidad</w:t>
          </w:r>
          <w:r w:rsidR="00000000">
            <w:rPr>
              <w:rFonts w:ascii="Calibri" w:eastAsia="Calibri" w:hAnsi="Calibri" w:cs="Calibri"/>
              <w:i/>
              <w:color w:val="000000"/>
              <w:sz w:val="20"/>
              <w:szCs w:val="20"/>
            </w:rPr>
            <w:tab/>
            <w:t>11</w:t>
          </w:r>
          <w:r w:rsidR="00000000">
            <w:fldChar w:fldCharType="end"/>
          </w:r>
        </w:p>
        <w:p w14:paraId="039CCE35" w14:textId="77777777" w:rsidR="001A73E7" w:rsidRDefault="001A73E7">
          <w:pPr>
            <w:pBdr>
              <w:top w:val="nil"/>
              <w:left w:val="nil"/>
              <w:bottom w:val="nil"/>
              <w:right w:val="nil"/>
              <w:between w:val="nil"/>
            </w:pBdr>
            <w:tabs>
              <w:tab w:val="left" w:pos="1200"/>
              <w:tab w:val="right" w:pos="9628"/>
            </w:tabs>
            <w:spacing w:line="240" w:lineRule="auto"/>
            <w:ind w:left="0" w:hanging="2"/>
            <w:rPr>
              <w:rFonts w:ascii="Calibri" w:eastAsia="Calibri" w:hAnsi="Calibri" w:cs="Calibri"/>
              <w:color w:val="000000"/>
              <w:sz w:val="22"/>
              <w:szCs w:val="22"/>
            </w:rPr>
          </w:pPr>
          <w:hyperlink w:anchor="_heading=h.2zbgiuw">
            <w:r>
              <w:rPr>
                <w:rFonts w:ascii="Calibri" w:eastAsia="Calibri" w:hAnsi="Calibri" w:cs="Calibri"/>
                <w:i/>
                <w:color w:val="0000FF"/>
                <w:sz w:val="20"/>
                <w:szCs w:val="20"/>
                <w:u w:val="single"/>
              </w:rPr>
              <w:t>4.2.3.</w:t>
            </w:r>
          </w:hyperlink>
          <w:hyperlink w:anchor="_heading=h.2zbgiuw">
            <w:r>
              <w:rPr>
                <w:rFonts w:ascii="Calibri" w:eastAsia="Calibri" w:hAnsi="Calibri" w:cs="Calibri"/>
                <w:color w:val="000000"/>
                <w:sz w:val="22"/>
                <w:szCs w:val="22"/>
              </w:rPr>
              <w:tab/>
            </w:r>
          </w:hyperlink>
          <w:r w:rsidR="00000000">
            <w:fldChar w:fldCharType="begin"/>
          </w:r>
          <w:r w:rsidR="00000000">
            <w:instrText xml:space="preserve"> PAGEREF _heading=h.2zbgiuw \h </w:instrText>
          </w:r>
          <w:r w:rsidR="00000000">
            <w:fldChar w:fldCharType="separate"/>
          </w:r>
          <w:r w:rsidR="00000000">
            <w:rPr>
              <w:rFonts w:ascii="Calibri" w:eastAsia="Calibri" w:hAnsi="Calibri" w:cs="Calibri"/>
              <w:i/>
              <w:color w:val="0000FF"/>
              <w:sz w:val="20"/>
              <w:szCs w:val="20"/>
              <w:u w:val="single"/>
            </w:rPr>
            <w:t>Otros</w:t>
          </w:r>
          <w:r w:rsidR="00000000">
            <w:rPr>
              <w:rFonts w:ascii="Calibri" w:eastAsia="Calibri" w:hAnsi="Calibri" w:cs="Calibri"/>
              <w:i/>
              <w:color w:val="000000"/>
              <w:sz w:val="20"/>
              <w:szCs w:val="20"/>
            </w:rPr>
            <w:tab/>
            <w:t>11</w:t>
          </w:r>
          <w:r w:rsidR="00000000">
            <w:fldChar w:fldCharType="end"/>
          </w:r>
        </w:p>
        <w:p w14:paraId="319F8931" w14:textId="77777777" w:rsidR="001A73E7" w:rsidRDefault="001A73E7">
          <w:pPr>
            <w:pBdr>
              <w:top w:val="nil"/>
              <w:left w:val="nil"/>
              <w:bottom w:val="nil"/>
              <w:right w:val="nil"/>
              <w:between w:val="nil"/>
            </w:pBdr>
            <w:tabs>
              <w:tab w:val="left" w:pos="480"/>
              <w:tab w:val="right" w:pos="9628"/>
            </w:tabs>
            <w:spacing w:before="120" w:after="120" w:line="240" w:lineRule="auto"/>
            <w:ind w:left="0" w:hanging="2"/>
            <w:rPr>
              <w:rFonts w:ascii="Calibri" w:eastAsia="Calibri" w:hAnsi="Calibri" w:cs="Calibri"/>
              <w:color w:val="000000"/>
              <w:sz w:val="22"/>
              <w:szCs w:val="22"/>
            </w:rPr>
          </w:pPr>
          <w:hyperlink w:anchor="_heading=h.1egqt2p">
            <w:r>
              <w:rPr>
                <w:rFonts w:ascii="Calibri" w:eastAsia="Calibri" w:hAnsi="Calibri" w:cs="Calibri"/>
                <w:b/>
                <w:smallCaps/>
                <w:color w:val="0000FF"/>
                <w:sz w:val="20"/>
                <w:szCs w:val="20"/>
                <w:u w:val="single"/>
              </w:rPr>
              <w:t>5.</w:t>
            </w:r>
          </w:hyperlink>
          <w:hyperlink w:anchor="_heading=h.1egqt2p">
            <w:r>
              <w:rPr>
                <w:rFonts w:ascii="Calibri" w:eastAsia="Calibri" w:hAnsi="Calibri" w:cs="Calibri"/>
                <w:color w:val="000000"/>
                <w:sz w:val="22"/>
                <w:szCs w:val="22"/>
              </w:rPr>
              <w:tab/>
            </w:r>
          </w:hyperlink>
          <w:r w:rsidR="00000000">
            <w:fldChar w:fldCharType="begin"/>
          </w:r>
          <w:r w:rsidR="00000000">
            <w:instrText xml:space="preserve"> PAGEREF _heading=h.1egqt2p \h </w:instrText>
          </w:r>
          <w:r w:rsidR="00000000">
            <w:fldChar w:fldCharType="separate"/>
          </w:r>
          <w:r w:rsidR="00000000">
            <w:rPr>
              <w:rFonts w:ascii="Calibri" w:eastAsia="Calibri" w:hAnsi="Calibri" w:cs="Calibri"/>
              <w:b/>
              <w:smallCaps/>
              <w:color w:val="0000FF"/>
              <w:sz w:val="20"/>
              <w:szCs w:val="20"/>
              <w:u w:val="single"/>
            </w:rPr>
            <w:t>ARQUITECTURA DEL PRODUCTO/SISTEMA</w:t>
          </w:r>
          <w:r w:rsidR="00000000">
            <w:rPr>
              <w:rFonts w:ascii="Calibri" w:eastAsia="Calibri" w:hAnsi="Calibri" w:cs="Calibri"/>
              <w:b/>
              <w:smallCaps/>
              <w:color w:val="000000"/>
              <w:sz w:val="20"/>
              <w:szCs w:val="20"/>
            </w:rPr>
            <w:tab/>
            <w:t>11</w:t>
          </w:r>
          <w:r w:rsidR="00000000">
            <w:fldChar w:fldCharType="end"/>
          </w:r>
        </w:p>
        <w:p w14:paraId="505EF0A5" w14:textId="77777777" w:rsidR="001A73E7" w:rsidRDefault="001A73E7">
          <w:pPr>
            <w:pBdr>
              <w:top w:val="nil"/>
              <w:left w:val="nil"/>
              <w:bottom w:val="nil"/>
              <w:right w:val="nil"/>
              <w:between w:val="nil"/>
            </w:pBdr>
            <w:tabs>
              <w:tab w:val="left" w:pos="960"/>
              <w:tab w:val="right" w:pos="9628"/>
            </w:tabs>
            <w:spacing w:line="240" w:lineRule="auto"/>
            <w:ind w:left="0" w:hanging="2"/>
            <w:rPr>
              <w:rFonts w:ascii="Calibri" w:eastAsia="Calibri" w:hAnsi="Calibri" w:cs="Calibri"/>
              <w:color w:val="000000"/>
              <w:sz w:val="22"/>
              <w:szCs w:val="22"/>
            </w:rPr>
          </w:pPr>
          <w:hyperlink w:anchor="_heading=h.1ci93xb">
            <w:r>
              <w:rPr>
                <w:rFonts w:ascii="Calibri" w:eastAsia="Calibri" w:hAnsi="Calibri" w:cs="Calibri"/>
                <w:smallCaps/>
                <w:color w:val="0000FF"/>
                <w:sz w:val="20"/>
                <w:szCs w:val="20"/>
                <w:u w:val="single"/>
              </w:rPr>
              <w:t>5.1.</w:t>
            </w:r>
          </w:hyperlink>
          <w:hyperlink w:anchor="_heading=h.1ci93xb">
            <w:r>
              <w:rPr>
                <w:rFonts w:ascii="Calibri" w:eastAsia="Calibri" w:hAnsi="Calibri" w:cs="Calibri"/>
                <w:color w:val="000000"/>
                <w:sz w:val="22"/>
                <w:szCs w:val="22"/>
              </w:rPr>
              <w:tab/>
            </w:r>
          </w:hyperlink>
          <w:r w:rsidR="00000000">
            <w:fldChar w:fldCharType="begin"/>
          </w:r>
          <w:r w:rsidR="00000000">
            <w:instrText xml:space="preserve"> PAGEREF _heading=h.1ci93xb \h </w:instrText>
          </w:r>
          <w:r w:rsidR="00000000">
            <w:fldChar w:fldCharType="separate"/>
          </w:r>
          <w:r w:rsidR="00000000">
            <w:rPr>
              <w:rFonts w:ascii="Calibri" w:eastAsia="Calibri" w:hAnsi="Calibri" w:cs="Calibri"/>
              <w:smallCaps/>
              <w:color w:val="0000FF"/>
              <w:sz w:val="20"/>
              <w:szCs w:val="20"/>
              <w:u w:val="single"/>
            </w:rPr>
            <w:t>Vista de Casos de Uso</w:t>
          </w:r>
          <w:r w:rsidR="00000000">
            <w:rPr>
              <w:rFonts w:ascii="Calibri" w:eastAsia="Calibri" w:hAnsi="Calibri" w:cs="Calibri"/>
              <w:smallCaps/>
              <w:color w:val="000000"/>
              <w:sz w:val="20"/>
              <w:szCs w:val="20"/>
            </w:rPr>
            <w:tab/>
            <w:t>11</w:t>
          </w:r>
          <w:r w:rsidR="00000000">
            <w:fldChar w:fldCharType="end"/>
          </w:r>
        </w:p>
        <w:p w14:paraId="6542CD98" w14:textId="77777777" w:rsidR="001A73E7" w:rsidRDefault="001A73E7">
          <w:pPr>
            <w:pBdr>
              <w:top w:val="nil"/>
              <w:left w:val="nil"/>
              <w:bottom w:val="nil"/>
              <w:right w:val="nil"/>
              <w:between w:val="nil"/>
            </w:pBdr>
            <w:tabs>
              <w:tab w:val="left" w:pos="1200"/>
              <w:tab w:val="right" w:pos="9628"/>
            </w:tabs>
            <w:spacing w:line="240" w:lineRule="auto"/>
            <w:ind w:left="0" w:hanging="2"/>
            <w:rPr>
              <w:rFonts w:ascii="Calibri" w:eastAsia="Calibri" w:hAnsi="Calibri" w:cs="Calibri"/>
              <w:color w:val="000000"/>
              <w:sz w:val="22"/>
              <w:szCs w:val="22"/>
            </w:rPr>
          </w:pPr>
          <w:hyperlink w:anchor="_heading=h.3whwml4">
            <w:r>
              <w:rPr>
                <w:rFonts w:ascii="Calibri" w:eastAsia="Calibri" w:hAnsi="Calibri" w:cs="Calibri"/>
                <w:i/>
                <w:color w:val="0000FF"/>
                <w:sz w:val="20"/>
                <w:szCs w:val="20"/>
                <w:u w:val="single"/>
              </w:rPr>
              <w:t>5.1.1.</w:t>
            </w:r>
          </w:hyperlink>
          <w:hyperlink w:anchor="_heading=h.3whwml4">
            <w:r>
              <w:rPr>
                <w:rFonts w:ascii="Calibri" w:eastAsia="Calibri" w:hAnsi="Calibri" w:cs="Calibri"/>
                <w:color w:val="000000"/>
                <w:sz w:val="22"/>
                <w:szCs w:val="22"/>
              </w:rPr>
              <w:tab/>
            </w:r>
          </w:hyperlink>
          <w:r w:rsidR="00000000">
            <w:fldChar w:fldCharType="begin"/>
          </w:r>
          <w:r w:rsidR="00000000">
            <w:instrText xml:space="preserve"> PAGEREF _heading=h.3whwml4 \h </w:instrText>
          </w:r>
          <w:r w:rsidR="00000000">
            <w:fldChar w:fldCharType="separate"/>
          </w:r>
          <w:r w:rsidR="00000000">
            <w:rPr>
              <w:rFonts w:ascii="Calibri" w:eastAsia="Calibri" w:hAnsi="Calibri" w:cs="Calibri"/>
              <w:i/>
              <w:color w:val="0000FF"/>
              <w:sz w:val="20"/>
              <w:szCs w:val="20"/>
              <w:u w:val="single"/>
            </w:rPr>
            <w:t>Actores</w:t>
          </w:r>
          <w:r w:rsidR="00000000">
            <w:rPr>
              <w:rFonts w:ascii="Calibri" w:eastAsia="Calibri" w:hAnsi="Calibri" w:cs="Calibri"/>
              <w:i/>
              <w:color w:val="000000"/>
              <w:sz w:val="20"/>
              <w:szCs w:val="20"/>
            </w:rPr>
            <w:tab/>
            <w:t>11</w:t>
          </w:r>
          <w:r w:rsidR="00000000">
            <w:fldChar w:fldCharType="end"/>
          </w:r>
        </w:p>
        <w:p w14:paraId="4ED63063" w14:textId="77777777" w:rsidR="001A73E7" w:rsidRDefault="001A73E7">
          <w:pPr>
            <w:pBdr>
              <w:top w:val="nil"/>
              <w:left w:val="nil"/>
              <w:bottom w:val="nil"/>
              <w:right w:val="nil"/>
              <w:between w:val="nil"/>
            </w:pBdr>
            <w:tabs>
              <w:tab w:val="left" w:pos="1200"/>
              <w:tab w:val="right" w:pos="9628"/>
            </w:tabs>
            <w:spacing w:line="240" w:lineRule="auto"/>
            <w:ind w:left="0" w:hanging="2"/>
            <w:rPr>
              <w:rFonts w:ascii="Calibri" w:eastAsia="Calibri" w:hAnsi="Calibri" w:cs="Calibri"/>
              <w:color w:val="000000"/>
              <w:sz w:val="22"/>
              <w:szCs w:val="22"/>
            </w:rPr>
          </w:pPr>
          <w:hyperlink w:anchor="_heading=h.2bn6wsx">
            <w:r>
              <w:rPr>
                <w:rFonts w:ascii="Calibri" w:eastAsia="Calibri" w:hAnsi="Calibri" w:cs="Calibri"/>
                <w:i/>
                <w:color w:val="0000FF"/>
                <w:sz w:val="20"/>
                <w:szCs w:val="20"/>
                <w:u w:val="single"/>
              </w:rPr>
              <w:t>5.1.2.</w:t>
            </w:r>
          </w:hyperlink>
          <w:hyperlink w:anchor="_heading=h.2bn6wsx">
            <w:r>
              <w:rPr>
                <w:rFonts w:ascii="Calibri" w:eastAsia="Calibri" w:hAnsi="Calibri" w:cs="Calibri"/>
                <w:color w:val="000000"/>
                <w:sz w:val="22"/>
                <w:szCs w:val="22"/>
              </w:rPr>
              <w:tab/>
            </w:r>
          </w:hyperlink>
          <w:r w:rsidR="00000000">
            <w:fldChar w:fldCharType="begin"/>
          </w:r>
          <w:r w:rsidR="00000000">
            <w:instrText xml:space="preserve"> PAGEREF _heading=h.2bn6wsx \h </w:instrText>
          </w:r>
          <w:r w:rsidR="00000000">
            <w:fldChar w:fldCharType="separate"/>
          </w:r>
          <w:r w:rsidR="00000000">
            <w:rPr>
              <w:rFonts w:ascii="Calibri" w:eastAsia="Calibri" w:hAnsi="Calibri" w:cs="Calibri"/>
              <w:i/>
              <w:color w:val="0000FF"/>
              <w:sz w:val="20"/>
              <w:szCs w:val="20"/>
              <w:u w:val="single"/>
            </w:rPr>
            <w:t>Modelo de casos de Uso</w:t>
          </w:r>
          <w:r w:rsidR="00000000">
            <w:rPr>
              <w:rFonts w:ascii="Calibri" w:eastAsia="Calibri" w:hAnsi="Calibri" w:cs="Calibri"/>
              <w:i/>
              <w:color w:val="000000"/>
              <w:sz w:val="20"/>
              <w:szCs w:val="20"/>
            </w:rPr>
            <w:tab/>
            <w:t>12</w:t>
          </w:r>
          <w:r w:rsidR="00000000">
            <w:fldChar w:fldCharType="end"/>
          </w:r>
        </w:p>
        <w:p w14:paraId="0A0B1C96" w14:textId="77777777" w:rsidR="001A73E7" w:rsidRDefault="001A73E7">
          <w:pPr>
            <w:pBdr>
              <w:top w:val="nil"/>
              <w:left w:val="nil"/>
              <w:bottom w:val="nil"/>
              <w:right w:val="nil"/>
              <w:between w:val="nil"/>
            </w:pBdr>
            <w:tabs>
              <w:tab w:val="left" w:pos="1200"/>
              <w:tab w:val="right" w:pos="9628"/>
            </w:tabs>
            <w:spacing w:line="240" w:lineRule="auto"/>
            <w:ind w:left="0" w:hanging="2"/>
            <w:rPr>
              <w:rFonts w:ascii="Calibri" w:eastAsia="Calibri" w:hAnsi="Calibri" w:cs="Calibri"/>
              <w:color w:val="000000"/>
              <w:sz w:val="22"/>
              <w:szCs w:val="22"/>
            </w:rPr>
          </w:pPr>
          <w:hyperlink w:anchor="_heading=h.qsh70q">
            <w:r>
              <w:rPr>
                <w:rFonts w:ascii="Calibri" w:eastAsia="Calibri" w:hAnsi="Calibri" w:cs="Calibri"/>
                <w:i/>
                <w:color w:val="0000FF"/>
                <w:sz w:val="20"/>
                <w:szCs w:val="20"/>
                <w:u w:val="single"/>
              </w:rPr>
              <w:t>5.1.3.</w:t>
            </w:r>
          </w:hyperlink>
          <w:hyperlink w:anchor="_heading=h.qsh70q">
            <w:r>
              <w:rPr>
                <w:rFonts w:ascii="Calibri" w:eastAsia="Calibri" w:hAnsi="Calibri" w:cs="Calibri"/>
                <w:color w:val="000000"/>
                <w:sz w:val="22"/>
                <w:szCs w:val="22"/>
              </w:rPr>
              <w:tab/>
            </w:r>
          </w:hyperlink>
          <w:r w:rsidR="00000000">
            <w:fldChar w:fldCharType="begin"/>
          </w:r>
          <w:r w:rsidR="00000000">
            <w:instrText xml:space="preserve"> PAGEREF _heading=h.qsh70q \h </w:instrText>
          </w:r>
          <w:r w:rsidR="00000000">
            <w:fldChar w:fldCharType="separate"/>
          </w:r>
          <w:r w:rsidR="00000000">
            <w:rPr>
              <w:rFonts w:ascii="Calibri" w:eastAsia="Calibri" w:hAnsi="Calibri" w:cs="Calibri"/>
              <w:i/>
              <w:color w:val="0000FF"/>
              <w:sz w:val="20"/>
              <w:szCs w:val="20"/>
              <w:u w:val="single"/>
            </w:rPr>
            <w:t>Lista de casos de Uso</w:t>
          </w:r>
          <w:r w:rsidR="00000000">
            <w:rPr>
              <w:rFonts w:ascii="Calibri" w:eastAsia="Calibri" w:hAnsi="Calibri" w:cs="Calibri"/>
              <w:i/>
              <w:color w:val="000000"/>
              <w:sz w:val="20"/>
              <w:szCs w:val="20"/>
            </w:rPr>
            <w:tab/>
            <w:t>13</w:t>
          </w:r>
          <w:r w:rsidR="00000000">
            <w:fldChar w:fldCharType="end"/>
          </w:r>
        </w:p>
        <w:p w14:paraId="67545911" w14:textId="77777777" w:rsidR="001A73E7" w:rsidRDefault="001A73E7">
          <w:pPr>
            <w:pBdr>
              <w:top w:val="nil"/>
              <w:left w:val="nil"/>
              <w:bottom w:val="nil"/>
              <w:right w:val="nil"/>
              <w:between w:val="nil"/>
            </w:pBdr>
            <w:tabs>
              <w:tab w:val="left" w:pos="1200"/>
              <w:tab w:val="right" w:pos="9628"/>
            </w:tabs>
            <w:spacing w:line="240" w:lineRule="auto"/>
            <w:ind w:left="0" w:hanging="2"/>
            <w:rPr>
              <w:rFonts w:ascii="Calibri" w:eastAsia="Calibri" w:hAnsi="Calibri" w:cs="Calibri"/>
              <w:color w:val="000000"/>
              <w:sz w:val="22"/>
              <w:szCs w:val="22"/>
            </w:rPr>
          </w:pPr>
          <w:hyperlink w:anchor="_heading=h.3as4poj">
            <w:r>
              <w:rPr>
                <w:rFonts w:ascii="Calibri" w:eastAsia="Calibri" w:hAnsi="Calibri" w:cs="Calibri"/>
                <w:i/>
                <w:color w:val="0000FF"/>
                <w:sz w:val="20"/>
                <w:szCs w:val="20"/>
                <w:u w:val="single"/>
              </w:rPr>
              <w:t>5.1.4.</w:t>
            </w:r>
          </w:hyperlink>
          <w:hyperlink w:anchor="_heading=h.3as4poj">
            <w:r>
              <w:rPr>
                <w:rFonts w:ascii="Calibri" w:eastAsia="Calibri" w:hAnsi="Calibri" w:cs="Calibri"/>
                <w:color w:val="000000"/>
                <w:sz w:val="22"/>
                <w:szCs w:val="22"/>
              </w:rPr>
              <w:tab/>
            </w:r>
          </w:hyperlink>
          <w:r w:rsidR="00000000">
            <w:fldChar w:fldCharType="begin"/>
          </w:r>
          <w:r w:rsidR="00000000">
            <w:instrText xml:space="preserve"> PAGEREF _heading=h.3as4poj \h </w:instrText>
          </w:r>
          <w:r w:rsidR="00000000">
            <w:fldChar w:fldCharType="separate"/>
          </w:r>
          <w:r w:rsidR="00000000">
            <w:rPr>
              <w:rFonts w:ascii="Calibri" w:eastAsia="Calibri" w:hAnsi="Calibri" w:cs="Calibri"/>
              <w:i/>
              <w:color w:val="0000FF"/>
              <w:sz w:val="20"/>
              <w:szCs w:val="20"/>
              <w:u w:val="single"/>
            </w:rPr>
            <w:t>Descripción de los Casos de Uso</w:t>
          </w:r>
          <w:r w:rsidR="00000000">
            <w:rPr>
              <w:rFonts w:ascii="Calibri" w:eastAsia="Calibri" w:hAnsi="Calibri" w:cs="Calibri"/>
              <w:i/>
              <w:color w:val="000000"/>
              <w:sz w:val="20"/>
              <w:szCs w:val="20"/>
            </w:rPr>
            <w:tab/>
            <w:t>14</w:t>
          </w:r>
          <w:r w:rsidR="00000000">
            <w:fldChar w:fldCharType="end"/>
          </w:r>
        </w:p>
        <w:p w14:paraId="29E9D252" w14:textId="77777777" w:rsidR="001A73E7" w:rsidRDefault="001A73E7">
          <w:pPr>
            <w:pBdr>
              <w:top w:val="nil"/>
              <w:left w:val="nil"/>
              <w:bottom w:val="nil"/>
              <w:right w:val="nil"/>
              <w:between w:val="nil"/>
            </w:pBdr>
            <w:tabs>
              <w:tab w:val="left" w:pos="960"/>
              <w:tab w:val="right" w:pos="9628"/>
            </w:tabs>
            <w:spacing w:line="240" w:lineRule="auto"/>
            <w:ind w:left="0" w:hanging="2"/>
            <w:rPr>
              <w:rFonts w:ascii="Calibri" w:eastAsia="Calibri" w:hAnsi="Calibri" w:cs="Calibri"/>
              <w:color w:val="000000"/>
              <w:sz w:val="22"/>
              <w:szCs w:val="22"/>
            </w:rPr>
          </w:pPr>
          <w:hyperlink w:anchor="_heading=h.3ygebqi">
            <w:r>
              <w:rPr>
                <w:rFonts w:ascii="Calibri" w:eastAsia="Calibri" w:hAnsi="Calibri" w:cs="Calibri"/>
                <w:smallCaps/>
                <w:color w:val="0000FF"/>
                <w:sz w:val="20"/>
                <w:szCs w:val="20"/>
                <w:u w:val="single"/>
              </w:rPr>
              <w:t>5.2.</w:t>
            </w:r>
          </w:hyperlink>
          <w:hyperlink w:anchor="_heading=h.3ygebqi">
            <w:r>
              <w:rPr>
                <w:rFonts w:ascii="Calibri" w:eastAsia="Calibri" w:hAnsi="Calibri" w:cs="Calibri"/>
                <w:color w:val="000000"/>
                <w:sz w:val="22"/>
                <w:szCs w:val="22"/>
              </w:rPr>
              <w:tab/>
            </w:r>
          </w:hyperlink>
          <w:r w:rsidR="00000000">
            <w:fldChar w:fldCharType="begin"/>
          </w:r>
          <w:r w:rsidR="00000000">
            <w:instrText xml:space="preserve"> PAGEREF _heading=h.3ygebqi \h </w:instrText>
          </w:r>
          <w:r w:rsidR="00000000">
            <w:fldChar w:fldCharType="separate"/>
          </w:r>
          <w:r w:rsidR="00000000">
            <w:rPr>
              <w:rFonts w:ascii="Calibri" w:eastAsia="Calibri" w:hAnsi="Calibri" w:cs="Calibri"/>
              <w:smallCaps/>
              <w:color w:val="0000FF"/>
              <w:sz w:val="20"/>
              <w:szCs w:val="20"/>
              <w:u w:val="single"/>
            </w:rPr>
            <w:t>Vista Funcional</w:t>
          </w:r>
          <w:r w:rsidR="00000000">
            <w:rPr>
              <w:rFonts w:ascii="Calibri" w:eastAsia="Calibri" w:hAnsi="Calibri" w:cs="Calibri"/>
              <w:smallCaps/>
              <w:color w:val="000000"/>
              <w:sz w:val="20"/>
              <w:szCs w:val="20"/>
            </w:rPr>
            <w:tab/>
            <w:t>16</w:t>
          </w:r>
          <w:r w:rsidR="00000000">
            <w:fldChar w:fldCharType="end"/>
          </w:r>
        </w:p>
        <w:p w14:paraId="0A3651E9" w14:textId="77777777" w:rsidR="001A73E7" w:rsidRDefault="001A73E7">
          <w:pPr>
            <w:pBdr>
              <w:top w:val="nil"/>
              <w:left w:val="nil"/>
              <w:bottom w:val="nil"/>
              <w:right w:val="nil"/>
              <w:between w:val="nil"/>
            </w:pBdr>
            <w:tabs>
              <w:tab w:val="left" w:pos="1200"/>
              <w:tab w:val="right" w:pos="9628"/>
            </w:tabs>
            <w:spacing w:line="240" w:lineRule="auto"/>
            <w:ind w:left="0" w:hanging="2"/>
            <w:rPr>
              <w:rFonts w:ascii="Calibri" w:eastAsia="Calibri" w:hAnsi="Calibri" w:cs="Calibri"/>
              <w:color w:val="000000"/>
              <w:sz w:val="22"/>
              <w:szCs w:val="22"/>
            </w:rPr>
          </w:pPr>
          <w:hyperlink w:anchor="_heading=h.2dlolyb">
            <w:r>
              <w:rPr>
                <w:rFonts w:ascii="Calibri" w:eastAsia="Calibri" w:hAnsi="Calibri" w:cs="Calibri"/>
                <w:i/>
                <w:color w:val="0000FF"/>
                <w:sz w:val="20"/>
                <w:szCs w:val="20"/>
                <w:u w:val="single"/>
              </w:rPr>
              <w:t>5.2.1.</w:t>
            </w:r>
          </w:hyperlink>
          <w:hyperlink w:anchor="_heading=h.2dlolyb">
            <w:r>
              <w:rPr>
                <w:rFonts w:ascii="Calibri" w:eastAsia="Calibri" w:hAnsi="Calibri" w:cs="Calibri"/>
                <w:color w:val="000000"/>
                <w:sz w:val="22"/>
                <w:szCs w:val="22"/>
              </w:rPr>
              <w:tab/>
            </w:r>
          </w:hyperlink>
          <w:r w:rsidR="00000000">
            <w:fldChar w:fldCharType="begin"/>
          </w:r>
          <w:r w:rsidR="00000000">
            <w:instrText xml:space="preserve"> PAGEREF _heading=h.2dlolyb \h </w:instrText>
          </w:r>
          <w:r w:rsidR="00000000">
            <w:fldChar w:fldCharType="separate"/>
          </w:r>
          <w:r w:rsidR="00000000">
            <w:rPr>
              <w:rFonts w:ascii="Calibri" w:eastAsia="Calibri" w:hAnsi="Calibri" w:cs="Calibri"/>
              <w:i/>
              <w:color w:val="0000FF"/>
              <w:sz w:val="20"/>
              <w:szCs w:val="20"/>
              <w:u w:val="single"/>
            </w:rPr>
            <w:t>Modelo de Análisis</w:t>
          </w:r>
          <w:r w:rsidR="00000000">
            <w:rPr>
              <w:rFonts w:ascii="Calibri" w:eastAsia="Calibri" w:hAnsi="Calibri" w:cs="Calibri"/>
              <w:i/>
              <w:color w:val="000000"/>
              <w:sz w:val="20"/>
              <w:szCs w:val="20"/>
            </w:rPr>
            <w:tab/>
            <w:t>16</w:t>
          </w:r>
          <w:r w:rsidR="00000000">
            <w:fldChar w:fldCharType="end"/>
          </w:r>
        </w:p>
        <w:p w14:paraId="60F0FB02" w14:textId="77777777" w:rsidR="001A73E7" w:rsidRDefault="001A73E7">
          <w:pPr>
            <w:pBdr>
              <w:top w:val="nil"/>
              <w:left w:val="nil"/>
              <w:bottom w:val="nil"/>
              <w:right w:val="nil"/>
              <w:between w:val="nil"/>
            </w:pBdr>
            <w:tabs>
              <w:tab w:val="left" w:pos="1200"/>
              <w:tab w:val="right" w:pos="9628"/>
            </w:tabs>
            <w:spacing w:line="240" w:lineRule="auto"/>
            <w:ind w:left="0" w:hanging="2"/>
            <w:rPr>
              <w:rFonts w:ascii="Calibri" w:eastAsia="Calibri" w:hAnsi="Calibri" w:cs="Calibri"/>
              <w:color w:val="000000"/>
              <w:sz w:val="22"/>
              <w:szCs w:val="22"/>
            </w:rPr>
          </w:pPr>
          <w:hyperlink w:anchor="_heading=h.2p2csry">
            <w:r>
              <w:rPr>
                <w:rFonts w:ascii="Calibri" w:eastAsia="Calibri" w:hAnsi="Calibri" w:cs="Calibri"/>
                <w:i/>
                <w:color w:val="0000FF"/>
                <w:sz w:val="20"/>
                <w:szCs w:val="20"/>
                <w:u w:val="single"/>
              </w:rPr>
              <w:t>5.2.2.</w:t>
            </w:r>
          </w:hyperlink>
          <w:hyperlink w:anchor="_heading=h.2p2csry">
            <w:r>
              <w:rPr>
                <w:rFonts w:ascii="Calibri" w:eastAsia="Calibri" w:hAnsi="Calibri" w:cs="Calibri"/>
                <w:color w:val="000000"/>
                <w:sz w:val="22"/>
                <w:szCs w:val="22"/>
              </w:rPr>
              <w:tab/>
            </w:r>
          </w:hyperlink>
          <w:r w:rsidR="00000000">
            <w:fldChar w:fldCharType="begin"/>
          </w:r>
          <w:r w:rsidR="00000000">
            <w:instrText xml:space="preserve"> PAGEREF _heading=h.2p2csry \h </w:instrText>
          </w:r>
          <w:r w:rsidR="00000000">
            <w:fldChar w:fldCharType="separate"/>
          </w:r>
          <w:r w:rsidR="00000000">
            <w:rPr>
              <w:rFonts w:ascii="Calibri" w:eastAsia="Calibri" w:hAnsi="Calibri" w:cs="Calibri"/>
              <w:i/>
              <w:color w:val="0000FF"/>
              <w:sz w:val="20"/>
              <w:szCs w:val="20"/>
              <w:u w:val="single"/>
            </w:rPr>
            <w:t>Interfaces con el usuario</w:t>
          </w:r>
          <w:r w:rsidR="00000000">
            <w:rPr>
              <w:rFonts w:ascii="Calibri" w:eastAsia="Calibri" w:hAnsi="Calibri" w:cs="Calibri"/>
              <w:i/>
              <w:color w:val="000000"/>
              <w:sz w:val="20"/>
              <w:szCs w:val="20"/>
            </w:rPr>
            <w:tab/>
            <w:t>18</w:t>
          </w:r>
          <w:r w:rsidR="00000000">
            <w:fldChar w:fldCharType="end"/>
          </w:r>
        </w:p>
        <w:p w14:paraId="17DA71BE" w14:textId="77777777" w:rsidR="001A73E7" w:rsidRDefault="001A73E7">
          <w:pPr>
            <w:pBdr>
              <w:top w:val="nil"/>
              <w:left w:val="nil"/>
              <w:bottom w:val="nil"/>
              <w:right w:val="nil"/>
              <w:between w:val="nil"/>
            </w:pBdr>
            <w:tabs>
              <w:tab w:val="left" w:pos="960"/>
              <w:tab w:val="right" w:pos="9628"/>
            </w:tabs>
            <w:spacing w:line="240" w:lineRule="auto"/>
            <w:ind w:left="0" w:hanging="2"/>
            <w:rPr>
              <w:rFonts w:ascii="Calibri" w:eastAsia="Calibri" w:hAnsi="Calibri" w:cs="Calibri"/>
              <w:color w:val="000000"/>
              <w:sz w:val="22"/>
              <w:szCs w:val="22"/>
            </w:rPr>
          </w:pPr>
          <w:hyperlink w:anchor="_heading=h.sqyw64">
            <w:r>
              <w:rPr>
                <w:rFonts w:ascii="Calibri" w:eastAsia="Calibri" w:hAnsi="Calibri" w:cs="Calibri"/>
                <w:smallCaps/>
                <w:color w:val="0000FF"/>
                <w:sz w:val="20"/>
                <w:szCs w:val="20"/>
                <w:u w:val="single"/>
              </w:rPr>
              <w:t>5.3.</w:t>
            </w:r>
          </w:hyperlink>
          <w:hyperlink w:anchor="_heading=h.sqyw64">
            <w:r>
              <w:rPr>
                <w:rFonts w:ascii="Calibri" w:eastAsia="Calibri" w:hAnsi="Calibri" w:cs="Calibri"/>
                <w:color w:val="000000"/>
                <w:sz w:val="22"/>
                <w:szCs w:val="22"/>
              </w:rPr>
              <w:tab/>
            </w:r>
          </w:hyperlink>
          <w:r w:rsidR="00000000">
            <w:fldChar w:fldCharType="begin"/>
          </w:r>
          <w:r w:rsidR="00000000">
            <w:instrText xml:space="preserve"> PAGEREF _heading=h.sqyw64 \h </w:instrText>
          </w:r>
          <w:r w:rsidR="00000000">
            <w:fldChar w:fldCharType="separate"/>
          </w:r>
          <w:r w:rsidR="00000000">
            <w:rPr>
              <w:rFonts w:ascii="Calibri" w:eastAsia="Calibri" w:hAnsi="Calibri" w:cs="Calibri"/>
              <w:smallCaps/>
              <w:color w:val="0000FF"/>
              <w:sz w:val="20"/>
              <w:szCs w:val="20"/>
              <w:u w:val="single"/>
            </w:rPr>
            <w:t>Vista Lógica</w:t>
          </w:r>
          <w:r w:rsidR="00000000">
            <w:rPr>
              <w:rFonts w:ascii="Calibri" w:eastAsia="Calibri" w:hAnsi="Calibri" w:cs="Calibri"/>
              <w:smallCaps/>
              <w:color w:val="000000"/>
              <w:sz w:val="20"/>
              <w:szCs w:val="20"/>
            </w:rPr>
            <w:tab/>
            <w:t>19</w:t>
          </w:r>
          <w:r w:rsidR="00000000">
            <w:fldChar w:fldCharType="end"/>
          </w:r>
        </w:p>
        <w:p w14:paraId="324A3CB9" w14:textId="77777777" w:rsidR="001A73E7" w:rsidRDefault="001A73E7">
          <w:pPr>
            <w:pBdr>
              <w:top w:val="nil"/>
              <w:left w:val="nil"/>
              <w:bottom w:val="nil"/>
              <w:right w:val="nil"/>
              <w:between w:val="nil"/>
            </w:pBdr>
            <w:tabs>
              <w:tab w:val="left" w:pos="1200"/>
              <w:tab w:val="right" w:pos="9628"/>
            </w:tabs>
            <w:spacing w:line="240" w:lineRule="auto"/>
            <w:ind w:left="0" w:hanging="2"/>
            <w:rPr>
              <w:rFonts w:ascii="Calibri" w:eastAsia="Calibri" w:hAnsi="Calibri" w:cs="Calibri"/>
              <w:color w:val="000000"/>
              <w:sz w:val="22"/>
              <w:szCs w:val="22"/>
            </w:rPr>
          </w:pPr>
          <w:hyperlink w:anchor="_heading=h.3cqmetx">
            <w:r>
              <w:rPr>
                <w:rFonts w:ascii="Calibri" w:eastAsia="Calibri" w:hAnsi="Calibri" w:cs="Calibri"/>
                <w:i/>
                <w:color w:val="0000FF"/>
                <w:sz w:val="20"/>
                <w:szCs w:val="20"/>
                <w:u w:val="single"/>
              </w:rPr>
              <w:t>5.3.1.</w:t>
            </w:r>
          </w:hyperlink>
          <w:hyperlink w:anchor="_heading=h.3cqmetx">
            <w:r>
              <w:rPr>
                <w:rFonts w:ascii="Calibri" w:eastAsia="Calibri" w:hAnsi="Calibri" w:cs="Calibri"/>
                <w:color w:val="000000"/>
                <w:sz w:val="22"/>
                <w:szCs w:val="22"/>
              </w:rPr>
              <w:tab/>
            </w:r>
          </w:hyperlink>
          <w:r w:rsidR="00000000">
            <w:fldChar w:fldCharType="begin"/>
          </w:r>
          <w:r w:rsidR="00000000">
            <w:instrText xml:space="preserve"> PAGEREF _heading=h.3cqmetx \h </w:instrText>
          </w:r>
          <w:r w:rsidR="00000000">
            <w:fldChar w:fldCharType="separate"/>
          </w:r>
          <w:r w:rsidR="00000000">
            <w:rPr>
              <w:rFonts w:ascii="Calibri" w:eastAsia="Calibri" w:hAnsi="Calibri" w:cs="Calibri"/>
              <w:i/>
              <w:color w:val="0000FF"/>
              <w:sz w:val="20"/>
              <w:szCs w:val="20"/>
              <w:u w:val="single"/>
            </w:rPr>
            <w:t>Descripción</w:t>
          </w:r>
          <w:r w:rsidR="00000000">
            <w:rPr>
              <w:rFonts w:ascii="Calibri" w:eastAsia="Calibri" w:hAnsi="Calibri" w:cs="Calibri"/>
              <w:i/>
              <w:color w:val="000000"/>
              <w:sz w:val="20"/>
              <w:szCs w:val="20"/>
            </w:rPr>
            <w:tab/>
            <w:t>19</w:t>
          </w:r>
          <w:r w:rsidR="00000000">
            <w:fldChar w:fldCharType="end"/>
          </w:r>
        </w:p>
        <w:p w14:paraId="65084F9C" w14:textId="77777777" w:rsidR="001A73E7" w:rsidRDefault="001A73E7">
          <w:pPr>
            <w:pBdr>
              <w:top w:val="nil"/>
              <w:left w:val="nil"/>
              <w:bottom w:val="nil"/>
              <w:right w:val="nil"/>
              <w:between w:val="nil"/>
            </w:pBdr>
            <w:tabs>
              <w:tab w:val="left" w:pos="1200"/>
              <w:tab w:val="right" w:pos="9628"/>
            </w:tabs>
            <w:spacing w:line="240" w:lineRule="auto"/>
            <w:ind w:left="0" w:hanging="2"/>
            <w:rPr>
              <w:rFonts w:ascii="Calibri" w:eastAsia="Calibri" w:hAnsi="Calibri" w:cs="Calibri"/>
              <w:color w:val="000000"/>
              <w:sz w:val="22"/>
              <w:szCs w:val="22"/>
            </w:rPr>
          </w:pPr>
          <w:hyperlink w:anchor="_heading=h.1rvwp1q">
            <w:r>
              <w:rPr>
                <w:rFonts w:ascii="Calibri" w:eastAsia="Calibri" w:hAnsi="Calibri" w:cs="Calibri"/>
                <w:i/>
                <w:color w:val="0000FF"/>
                <w:sz w:val="20"/>
                <w:szCs w:val="20"/>
                <w:u w:val="single"/>
              </w:rPr>
              <w:t>5.3.2.</w:t>
            </w:r>
          </w:hyperlink>
          <w:hyperlink w:anchor="_heading=h.1rvwp1q">
            <w:r>
              <w:rPr>
                <w:rFonts w:ascii="Calibri" w:eastAsia="Calibri" w:hAnsi="Calibri" w:cs="Calibri"/>
                <w:color w:val="000000"/>
                <w:sz w:val="22"/>
                <w:szCs w:val="22"/>
              </w:rPr>
              <w:tab/>
            </w:r>
          </w:hyperlink>
          <w:r w:rsidR="00000000">
            <w:fldChar w:fldCharType="begin"/>
          </w:r>
          <w:r w:rsidR="00000000">
            <w:instrText xml:space="preserve"> PAGEREF _heading=h.1rvwp1q \h </w:instrText>
          </w:r>
          <w:r w:rsidR="00000000">
            <w:fldChar w:fldCharType="separate"/>
          </w:r>
          <w:r w:rsidR="00000000">
            <w:rPr>
              <w:rFonts w:ascii="Calibri" w:eastAsia="Calibri" w:hAnsi="Calibri" w:cs="Calibri"/>
              <w:i/>
              <w:color w:val="0000FF"/>
              <w:sz w:val="20"/>
              <w:szCs w:val="20"/>
              <w:u w:val="single"/>
            </w:rPr>
            <w:t>Paquetes de Diseño Arquitectónicamente Significativos</w:t>
          </w:r>
          <w:r w:rsidR="00000000">
            <w:rPr>
              <w:rFonts w:ascii="Calibri" w:eastAsia="Calibri" w:hAnsi="Calibri" w:cs="Calibri"/>
              <w:i/>
              <w:color w:val="000000"/>
              <w:sz w:val="20"/>
              <w:szCs w:val="20"/>
            </w:rPr>
            <w:tab/>
            <w:t>21</w:t>
          </w:r>
          <w:r w:rsidR="00000000">
            <w:fldChar w:fldCharType="end"/>
          </w:r>
        </w:p>
        <w:p w14:paraId="0AE2FBAD" w14:textId="77777777" w:rsidR="001A73E7" w:rsidRDefault="001A73E7">
          <w:pPr>
            <w:pBdr>
              <w:top w:val="nil"/>
              <w:left w:val="nil"/>
              <w:bottom w:val="nil"/>
              <w:right w:val="nil"/>
              <w:between w:val="nil"/>
            </w:pBdr>
            <w:tabs>
              <w:tab w:val="left" w:pos="1200"/>
              <w:tab w:val="right" w:pos="9628"/>
            </w:tabs>
            <w:spacing w:line="240" w:lineRule="auto"/>
            <w:ind w:left="0" w:hanging="2"/>
            <w:rPr>
              <w:rFonts w:ascii="Calibri" w:eastAsia="Calibri" w:hAnsi="Calibri" w:cs="Calibri"/>
              <w:color w:val="000000"/>
              <w:sz w:val="22"/>
              <w:szCs w:val="22"/>
            </w:rPr>
          </w:pPr>
          <w:hyperlink w:anchor="_heading=h.4bvk7pj">
            <w:r>
              <w:rPr>
                <w:rFonts w:ascii="Calibri" w:eastAsia="Calibri" w:hAnsi="Calibri" w:cs="Calibri"/>
                <w:i/>
                <w:color w:val="0000FF"/>
                <w:sz w:val="20"/>
                <w:szCs w:val="20"/>
                <w:u w:val="single"/>
              </w:rPr>
              <w:t>5.3.3.</w:t>
            </w:r>
          </w:hyperlink>
          <w:hyperlink w:anchor="_heading=h.4bvk7pj">
            <w:r>
              <w:rPr>
                <w:rFonts w:ascii="Calibri" w:eastAsia="Calibri" w:hAnsi="Calibri" w:cs="Calibri"/>
                <w:color w:val="000000"/>
                <w:sz w:val="22"/>
                <w:szCs w:val="22"/>
              </w:rPr>
              <w:tab/>
            </w:r>
          </w:hyperlink>
          <w:r w:rsidR="00000000">
            <w:fldChar w:fldCharType="begin"/>
          </w:r>
          <w:r w:rsidR="00000000">
            <w:instrText xml:space="preserve"> PAGEREF _heading=h.4bvk7pj \h </w:instrText>
          </w:r>
          <w:r w:rsidR="00000000">
            <w:fldChar w:fldCharType="separate"/>
          </w:r>
          <w:r w:rsidR="00000000">
            <w:rPr>
              <w:rFonts w:ascii="Calibri" w:eastAsia="Calibri" w:hAnsi="Calibri" w:cs="Calibri"/>
              <w:i/>
              <w:color w:val="0000FF"/>
              <w:sz w:val="20"/>
              <w:szCs w:val="20"/>
              <w:u w:val="single"/>
            </w:rPr>
            <w:t>Vista de Implementación - Componentes</w:t>
          </w:r>
          <w:r w:rsidR="00000000">
            <w:rPr>
              <w:rFonts w:ascii="Calibri" w:eastAsia="Calibri" w:hAnsi="Calibri" w:cs="Calibri"/>
              <w:i/>
              <w:color w:val="000000"/>
              <w:sz w:val="20"/>
              <w:szCs w:val="20"/>
            </w:rPr>
            <w:tab/>
            <w:t>24</w:t>
          </w:r>
          <w:r w:rsidR="00000000">
            <w:fldChar w:fldCharType="end"/>
          </w:r>
        </w:p>
        <w:p w14:paraId="40DDD3D2" w14:textId="77777777" w:rsidR="001A73E7" w:rsidRDefault="001A73E7">
          <w:pPr>
            <w:pBdr>
              <w:top w:val="nil"/>
              <w:left w:val="nil"/>
              <w:bottom w:val="nil"/>
              <w:right w:val="nil"/>
              <w:between w:val="nil"/>
            </w:pBdr>
            <w:tabs>
              <w:tab w:val="left" w:pos="960"/>
              <w:tab w:val="right" w:pos="9628"/>
            </w:tabs>
            <w:spacing w:line="240" w:lineRule="auto"/>
            <w:ind w:left="0" w:hanging="2"/>
            <w:rPr>
              <w:rFonts w:ascii="Calibri" w:eastAsia="Calibri" w:hAnsi="Calibri" w:cs="Calibri"/>
              <w:color w:val="000000"/>
              <w:sz w:val="22"/>
              <w:szCs w:val="22"/>
            </w:rPr>
          </w:pPr>
          <w:hyperlink w:anchor="_heading=h.2r0uhxc">
            <w:r>
              <w:rPr>
                <w:rFonts w:ascii="Calibri" w:eastAsia="Calibri" w:hAnsi="Calibri" w:cs="Calibri"/>
                <w:smallCaps/>
                <w:color w:val="0000FF"/>
                <w:sz w:val="20"/>
                <w:szCs w:val="20"/>
                <w:u w:val="single"/>
              </w:rPr>
              <w:t>5.4.</w:t>
            </w:r>
          </w:hyperlink>
          <w:hyperlink w:anchor="_heading=h.2r0uhxc">
            <w:r>
              <w:rPr>
                <w:rFonts w:ascii="Calibri" w:eastAsia="Calibri" w:hAnsi="Calibri" w:cs="Calibri"/>
                <w:color w:val="000000"/>
                <w:sz w:val="22"/>
                <w:szCs w:val="22"/>
              </w:rPr>
              <w:tab/>
            </w:r>
          </w:hyperlink>
          <w:r w:rsidR="00000000">
            <w:fldChar w:fldCharType="begin"/>
          </w:r>
          <w:r w:rsidR="00000000">
            <w:instrText xml:space="preserve"> PAGEREF _heading=h.2r0uhxc \h </w:instrText>
          </w:r>
          <w:r w:rsidR="00000000">
            <w:fldChar w:fldCharType="separate"/>
          </w:r>
          <w:r w:rsidR="00000000">
            <w:rPr>
              <w:rFonts w:ascii="Calibri" w:eastAsia="Calibri" w:hAnsi="Calibri" w:cs="Calibri"/>
              <w:smallCaps/>
              <w:color w:val="0000FF"/>
              <w:sz w:val="20"/>
              <w:szCs w:val="20"/>
              <w:u w:val="single"/>
            </w:rPr>
            <w:t>Vista de Despliegue - Ambiente Físico</w:t>
          </w:r>
          <w:r w:rsidR="00000000">
            <w:rPr>
              <w:rFonts w:ascii="Calibri" w:eastAsia="Calibri" w:hAnsi="Calibri" w:cs="Calibri"/>
              <w:smallCaps/>
              <w:color w:val="000000"/>
              <w:sz w:val="20"/>
              <w:szCs w:val="20"/>
            </w:rPr>
            <w:tab/>
            <w:t>25</w:t>
          </w:r>
          <w:r w:rsidR="00000000">
            <w:fldChar w:fldCharType="end"/>
          </w:r>
        </w:p>
        <w:p w14:paraId="1913ED11" w14:textId="77777777" w:rsidR="001A73E7" w:rsidRDefault="001A73E7">
          <w:pPr>
            <w:pBdr>
              <w:top w:val="nil"/>
              <w:left w:val="nil"/>
              <w:bottom w:val="nil"/>
              <w:right w:val="nil"/>
              <w:between w:val="nil"/>
            </w:pBdr>
            <w:tabs>
              <w:tab w:val="left" w:pos="960"/>
              <w:tab w:val="right" w:pos="9628"/>
            </w:tabs>
            <w:spacing w:line="240" w:lineRule="auto"/>
            <w:ind w:left="0" w:hanging="2"/>
            <w:rPr>
              <w:rFonts w:ascii="Calibri" w:eastAsia="Calibri" w:hAnsi="Calibri" w:cs="Calibri"/>
              <w:color w:val="000000"/>
              <w:sz w:val="22"/>
              <w:szCs w:val="22"/>
            </w:rPr>
          </w:pPr>
          <w:hyperlink w:anchor="_heading=h.1664s55">
            <w:r>
              <w:rPr>
                <w:rFonts w:ascii="Calibri" w:eastAsia="Calibri" w:hAnsi="Calibri" w:cs="Calibri"/>
                <w:smallCaps/>
                <w:color w:val="0000FF"/>
                <w:sz w:val="20"/>
                <w:szCs w:val="20"/>
                <w:u w:val="single"/>
              </w:rPr>
              <w:t>5.5.</w:t>
            </w:r>
          </w:hyperlink>
          <w:hyperlink w:anchor="_heading=h.1664s55">
            <w:r>
              <w:rPr>
                <w:rFonts w:ascii="Calibri" w:eastAsia="Calibri" w:hAnsi="Calibri" w:cs="Calibri"/>
                <w:color w:val="000000"/>
                <w:sz w:val="22"/>
                <w:szCs w:val="22"/>
              </w:rPr>
              <w:tab/>
            </w:r>
          </w:hyperlink>
          <w:r w:rsidR="00000000">
            <w:fldChar w:fldCharType="begin"/>
          </w:r>
          <w:r w:rsidR="00000000">
            <w:instrText xml:space="preserve"> PAGEREF _heading=h.1664s55 \h </w:instrText>
          </w:r>
          <w:r w:rsidR="00000000">
            <w:fldChar w:fldCharType="separate"/>
          </w:r>
          <w:r w:rsidR="00000000">
            <w:rPr>
              <w:rFonts w:ascii="Calibri" w:eastAsia="Calibri" w:hAnsi="Calibri" w:cs="Calibri"/>
              <w:smallCaps/>
              <w:color w:val="0000FF"/>
              <w:sz w:val="20"/>
              <w:szCs w:val="20"/>
              <w:u w:val="single"/>
            </w:rPr>
            <w:t>Vista de Datos</w:t>
          </w:r>
          <w:r w:rsidR="00000000">
            <w:rPr>
              <w:rFonts w:ascii="Calibri" w:eastAsia="Calibri" w:hAnsi="Calibri" w:cs="Calibri"/>
              <w:smallCaps/>
              <w:color w:val="000000"/>
              <w:sz w:val="20"/>
              <w:szCs w:val="20"/>
            </w:rPr>
            <w:tab/>
            <w:t>26</w:t>
          </w:r>
          <w:r w:rsidR="00000000">
            <w:fldChar w:fldCharType="end"/>
          </w:r>
        </w:p>
        <w:p w14:paraId="2C7A6D7C" w14:textId="77777777" w:rsidR="001A73E7" w:rsidRDefault="001A73E7">
          <w:pPr>
            <w:pBdr>
              <w:top w:val="nil"/>
              <w:left w:val="nil"/>
              <w:bottom w:val="nil"/>
              <w:right w:val="nil"/>
              <w:between w:val="nil"/>
            </w:pBdr>
            <w:tabs>
              <w:tab w:val="left" w:pos="1200"/>
              <w:tab w:val="right" w:pos="9628"/>
            </w:tabs>
            <w:spacing w:line="240" w:lineRule="auto"/>
            <w:ind w:left="0" w:hanging="2"/>
            <w:rPr>
              <w:rFonts w:ascii="Calibri" w:eastAsia="Calibri" w:hAnsi="Calibri" w:cs="Calibri"/>
              <w:color w:val="000000"/>
              <w:sz w:val="22"/>
              <w:szCs w:val="22"/>
            </w:rPr>
          </w:pPr>
          <w:hyperlink w:anchor="_heading=h.3q5sasy">
            <w:r>
              <w:rPr>
                <w:rFonts w:ascii="Calibri" w:eastAsia="Calibri" w:hAnsi="Calibri" w:cs="Calibri"/>
                <w:i/>
                <w:color w:val="0000FF"/>
                <w:sz w:val="20"/>
                <w:szCs w:val="20"/>
                <w:u w:val="single"/>
              </w:rPr>
              <w:t>5.5.1.</w:t>
            </w:r>
          </w:hyperlink>
          <w:hyperlink w:anchor="_heading=h.3q5sasy">
            <w:r>
              <w:rPr>
                <w:rFonts w:ascii="Calibri" w:eastAsia="Calibri" w:hAnsi="Calibri" w:cs="Calibri"/>
                <w:color w:val="000000"/>
                <w:sz w:val="22"/>
                <w:szCs w:val="22"/>
              </w:rPr>
              <w:tab/>
            </w:r>
          </w:hyperlink>
          <w:r w:rsidR="00000000">
            <w:fldChar w:fldCharType="begin"/>
          </w:r>
          <w:r w:rsidR="00000000">
            <w:instrText xml:space="preserve"> PAGEREF _heading=h.3q5sasy \h </w:instrText>
          </w:r>
          <w:r w:rsidR="00000000">
            <w:fldChar w:fldCharType="separate"/>
          </w:r>
          <w:r w:rsidR="00000000">
            <w:rPr>
              <w:rFonts w:ascii="Calibri" w:eastAsia="Calibri" w:hAnsi="Calibri" w:cs="Calibri"/>
              <w:i/>
              <w:color w:val="0000FF"/>
              <w:sz w:val="20"/>
              <w:szCs w:val="20"/>
              <w:u w:val="single"/>
            </w:rPr>
            <w:t>Definiciones</w:t>
          </w:r>
          <w:r w:rsidR="00000000">
            <w:rPr>
              <w:rFonts w:ascii="Calibri" w:eastAsia="Calibri" w:hAnsi="Calibri" w:cs="Calibri"/>
              <w:i/>
              <w:color w:val="000000"/>
              <w:sz w:val="20"/>
              <w:szCs w:val="20"/>
            </w:rPr>
            <w:tab/>
            <w:t>26</w:t>
          </w:r>
          <w:r w:rsidR="00000000">
            <w:fldChar w:fldCharType="end"/>
          </w:r>
        </w:p>
        <w:p w14:paraId="6FC6EC62" w14:textId="77777777" w:rsidR="001A73E7" w:rsidRDefault="001A73E7">
          <w:pPr>
            <w:pBdr>
              <w:top w:val="nil"/>
              <w:left w:val="nil"/>
              <w:bottom w:val="nil"/>
              <w:right w:val="nil"/>
              <w:between w:val="nil"/>
            </w:pBdr>
            <w:tabs>
              <w:tab w:val="left" w:pos="1200"/>
              <w:tab w:val="right" w:pos="9628"/>
            </w:tabs>
            <w:spacing w:line="240" w:lineRule="auto"/>
            <w:ind w:left="0" w:hanging="2"/>
            <w:rPr>
              <w:rFonts w:ascii="Calibri" w:eastAsia="Calibri" w:hAnsi="Calibri" w:cs="Calibri"/>
              <w:color w:val="000000"/>
              <w:sz w:val="22"/>
              <w:szCs w:val="22"/>
            </w:rPr>
          </w:pPr>
          <w:hyperlink w:anchor="_heading=h.25b2l0r">
            <w:r>
              <w:rPr>
                <w:rFonts w:ascii="Calibri" w:eastAsia="Calibri" w:hAnsi="Calibri" w:cs="Calibri"/>
                <w:i/>
                <w:color w:val="0000FF"/>
                <w:sz w:val="20"/>
                <w:szCs w:val="20"/>
                <w:u w:val="single"/>
              </w:rPr>
              <w:t>5.5.2.</w:t>
            </w:r>
          </w:hyperlink>
          <w:hyperlink w:anchor="_heading=h.25b2l0r">
            <w:r>
              <w:rPr>
                <w:rFonts w:ascii="Calibri" w:eastAsia="Calibri" w:hAnsi="Calibri" w:cs="Calibri"/>
                <w:color w:val="000000"/>
                <w:sz w:val="22"/>
                <w:szCs w:val="22"/>
              </w:rPr>
              <w:tab/>
            </w:r>
          </w:hyperlink>
          <w:r w:rsidR="00000000">
            <w:fldChar w:fldCharType="begin"/>
          </w:r>
          <w:r w:rsidR="00000000">
            <w:instrText xml:space="preserve"> PAGEREF _heading=h.25b2l0r \h </w:instrText>
          </w:r>
          <w:r w:rsidR="00000000">
            <w:fldChar w:fldCharType="separate"/>
          </w:r>
          <w:r w:rsidR="00000000">
            <w:rPr>
              <w:rFonts w:ascii="Calibri" w:eastAsia="Calibri" w:hAnsi="Calibri" w:cs="Calibri"/>
              <w:i/>
              <w:color w:val="0000FF"/>
              <w:sz w:val="20"/>
              <w:szCs w:val="20"/>
              <w:u w:val="single"/>
            </w:rPr>
            <w:t>Diseño de Base de Datos</w:t>
          </w:r>
          <w:r w:rsidR="00000000">
            <w:rPr>
              <w:rFonts w:ascii="Calibri" w:eastAsia="Calibri" w:hAnsi="Calibri" w:cs="Calibri"/>
              <w:i/>
              <w:color w:val="000000"/>
              <w:sz w:val="20"/>
              <w:szCs w:val="20"/>
            </w:rPr>
            <w:tab/>
            <w:t>27</w:t>
          </w:r>
          <w:r w:rsidR="00000000">
            <w:fldChar w:fldCharType="end"/>
          </w:r>
        </w:p>
        <w:p w14:paraId="3D67709A" w14:textId="77777777" w:rsidR="001A73E7" w:rsidRDefault="001A73E7">
          <w:pPr>
            <w:pBdr>
              <w:top w:val="nil"/>
              <w:left w:val="nil"/>
              <w:bottom w:val="nil"/>
              <w:right w:val="nil"/>
              <w:between w:val="nil"/>
            </w:pBdr>
            <w:tabs>
              <w:tab w:val="left" w:pos="960"/>
              <w:tab w:val="right" w:pos="9628"/>
            </w:tabs>
            <w:spacing w:line="240" w:lineRule="auto"/>
            <w:ind w:left="0" w:hanging="2"/>
            <w:rPr>
              <w:rFonts w:ascii="Calibri" w:eastAsia="Calibri" w:hAnsi="Calibri" w:cs="Calibri"/>
              <w:color w:val="000000"/>
              <w:sz w:val="22"/>
              <w:szCs w:val="22"/>
            </w:rPr>
          </w:pPr>
          <w:hyperlink w:anchor="_heading=h.kgcv8k">
            <w:r>
              <w:rPr>
                <w:rFonts w:ascii="Calibri" w:eastAsia="Calibri" w:hAnsi="Calibri" w:cs="Calibri"/>
                <w:smallCaps/>
                <w:color w:val="0000FF"/>
                <w:sz w:val="20"/>
                <w:szCs w:val="20"/>
                <w:u w:val="single"/>
              </w:rPr>
              <w:t>5.6.</w:t>
            </w:r>
          </w:hyperlink>
          <w:hyperlink w:anchor="_heading=h.kgcv8k">
            <w:r>
              <w:rPr>
                <w:rFonts w:ascii="Calibri" w:eastAsia="Calibri" w:hAnsi="Calibri" w:cs="Calibri"/>
                <w:color w:val="000000"/>
                <w:sz w:val="22"/>
                <w:szCs w:val="22"/>
              </w:rPr>
              <w:tab/>
            </w:r>
          </w:hyperlink>
          <w:r w:rsidR="00000000">
            <w:fldChar w:fldCharType="begin"/>
          </w:r>
          <w:r w:rsidR="00000000">
            <w:instrText xml:space="preserve"> PAGEREF _heading=h.kgcv8k \h </w:instrText>
          </w:r>
          <w:r w:rsidR="00000000">
            <w:fldChar w:fldCharType="separate"/>
          </w:r>
          <w:r w:rsidR="00000000">
            <w:rPr>
              <w:rFonts w:ascii="Calibri" w:eastAsia="Calibri" w:hAnsi="Calibri" w:cs="Calibri"/>
              <w:smallCaps/>
              <w:color w:val="0000FF"/>
              <w:sz w:val="20"/>
              <w:szCs w:val="20"/>
              <w:u w:val="single"/>
            </w:rPr>
            <w:t>Requisitos de Software/Hardware</w:t>
          </w:r>
          <w:r w:rsidR="00000000">
            <w:rPr>
              <w:rFonts w:ascii="Calibri" w:eastAsia="Calibri" w:hAnsi="Calibri" w:cs="Calibri"/>
              <w:smallCaps/>
              <w:color w:val="000000"/>
              <w:sz w:val="20"/>
              <w:szCs w:val="20"/>
            </w:rPr>
            <w:tab/>
            <w:t>27</w:t>
          </w:r>
          <w:r w:rsidR="00000000">
            <w:fldChar w:fldCharType="end"/>
          </w:r>
        </w:p>
        <w:p w14:paraId="4457874E" w14:textId="77777777" w:rsidR="001A73E7" w:rsidRDefault="001A73E7">
          <w:pPr>
            <w:pBdr>
              <w:top w:val="nil"/>
              <w:left w:val="nil"/>
              <w:bottom w:val="nil"/>
              <w:right w:val="nil"/>
              <w:between w:val="nil"/>
            </w:pBdr>
            <w:tabs>
              <w:tab w:val="left" w:pos="480"/>
              <w:tab w:val="right" w:pos="9628"/>
            </w:tabs>
            <w:spacing w:before="120" w:after="120" w:line="240" w:lineRule="auto"/>
            <w:ind w:left="0" w:hanging="2"/>
            <w:rPr>
              <w:rFonts w:ascii="Calibri" w:eastAsia="Calibri" w:hAnsi="Calibri" w:cs="Calibri"/>
              <w:color w:val="000000"/>
              <w:sz w:val="22"/>
              <w:szCs w:val="22"/>
            </w:rPr>
          </w:pPr>
          <w:hyperlink w:anchor="_heading=h.34g0dwd">
            <w:r>
              <w:rPr>
                <w:rFonts w:ascii="Calibri" w:eastAsia="Calibri" w:hAnsi="Calibri" w:cs="Calibri"/>
                <w:b/>
                <w:smallCaps/>
                <w:color w:val="0000FF"/>
                <w:sz w:val="20"/>
                <w:szCs w:val="20"/>
                <w:u w:val="single"/>
              </w:rPr>
              <w:t>6.</w:t>
            </w:r>
          </w:hyperlink>
          <w:hyperlink w:anchor="_heading=h.34g0dwd">
            <w:r>
              <w:rPr>
                <w:rFonts w:ascii="Calibri" w:eastAsia="Calibri" w:hAnsi="Calibri" w:cs="Calibri"/>
                <w:color w:val="000000"/>
                <w:sz w:val="22"/>
                <w:szCs w:val="22"/>
              </w:rPr>
              <w:tab/>
            </w:r>
          </w:hyperlink>
          <w:r w:rsidR="00000000">
            <w:fldChar w:fldCharType="begin"/>
          </w:r>
          <w:r w:rsidR="00000000">
            <w:instrText xml:space="preserve"> PAGEREF _heading=h.34g0dwd \h </w:instrText>
          </w:r>
          <w:r w:rsidR="00000000">
            <w:fldChar w:fldCharType="separate"/>
          </w:r>
          <w:r w:rsidR="00000000">
            <w:rPr>
              <w:rFonts w:ascii="Calibri" w:eastAsia="Calibri" w:hAnsi="Calibri" w:cs="Calibri"/>
              <w:b/>
              <w:smallCaps/>
              <w:color w:val="0000FF"/>
              <w:sz w:val="20"/>
              <w:szCs w:val="20"/>
              <w:u w:val="single"/>
            </w:rPr>
            <w:t>CALIDAD</w:t>
          </w:r>
          <w:r w:rsidR="00000000">
            <w:rPr>
              <w:rFonts w:ascii="Calibri" w:eastAsia="Calibri" w:hAnsi="Calibri" w:cs="Calibri"/>
              <w:b/>
              <w:smallCaps/>
              <w:color w:val="000000"/>
              <w:sz w:val="20"/>
              <w:szCs w:val="20"/>
            </w:rPr>
            <w:tab/>
            <w:t>28</w:t>
          </w:r>
          <w:r w:rsidR="00000000">
            <w:fldChar w:fldCharType="end"/>
          </w:r>
        </w:p>
        <w:p w14:paraId="6CEEA07D" w14:textId="77777777" w:rsidR="001A73E7" w:rsidRDefault="001A73E7">
          <w:pPr>
            <w:pBdr>
              <w:top w:val="nil"/>
              <w:left w:val="nil"/>
              <w:bottom w:val="nil"/>
              <w:right w:val="nil"/>
              <w:between w:val="nil"/>
            </w:pBdr>
            <w:tabs>
              <w:tab w:val="left" w:pos="480"/>
              <w:tab w:val="right" w:pos="9628"/>
            </w:tabs>
            <w:spacing w:before="120" w:after="120" w:line="240" w:lineRule="auto"/>
            <w:ind w:left="0" w:hanging="2"/>
            <w:rPr>
              <w:rFonts w:ascii="Calibri" w:eastAsia="Calibri" w:hAnsi="Calibri" w:cs="Calibri"/>
              <w:color w:val="000000"/>
              <w:sz w:val="22"/>
              <w:szCs w:val="22"/>
            </w:rPr>
          </w:pPr>
          <w:hyperlink w:anchor="_heading=h.1jlao46">
            <w:r>
              <w:rPr>
                <w:rFonts w:ascii="Calibri" w:eastAsia="Calibri" w:hAnsi="Calibri" w:cs="Calibri"/>
                <w:b/>
                <w:smallCaps/>
                <w:color w:val="0000FF"/>
                <w:sz w:val="20"/>
                <w:szCs w:val="20"/>
                <w:u w:val="single"/>
              </w:rPr>
              <w:t>7.</w:t>
            </w:r>
          </w:hyperlink>
          <w:hyperlink w:anchor="_heading=h.1jlao46">
            <w:r>
              <w:rPr>
                <w:rFonts w:ascii="Calibri" w:eastAsia="Calibri" w:hAnsi="Calibri" w:cs="Calibri"/>
                <w:color w:val="000000"/>
                <w:sz w:val="22"/>
                <w:szCs w:val="22"/>
              </w:rPr>
              <w:tab/>
            </w:r>
          </w:hyperlink>
          <w:r w:rsidR="00000000">
            <w:fldChar w:fldCharType="begin"/>
          </w:r>
          <w:r w:rsidR="00000000">
            <w:instrText xml:space="preserve"> PAGEREF _heading=h.1jlao46 \h </w:instrText>
          </w:r>
          <w:r w:rsidR="00000000">
            <w:fldChar w:fldCharType="separate"/>
          </w:r>
          <w:r w:rsidR="00000000">
            <w:rPr>
              <w:rFonts w:ascii="Calibri" w:eastAsia="Calibri" w:hAnsi="Calibri" w:cs="Calibri"/>
              <w:b/>
              <w:smallCaps/>
              <w:color w:val="0000FF"/>
              <w:sz w:val="20"/>
              <w:szCs w:val="20"/>
              <w:u w:val="single"/>
            </w:rPr>
            <w:t>OBSERVACIONES</w:t>
          </w:r>
          <w:r w:rsidR="00000000">
            <w:rPr>
              <w:rFonts w:ascii="Calibri" w:eastAsia="Calibri" w:hAnsi="Calibri" w:cs="Calibri"/>
              <w:b/>
              <w:smallCaps/>
              <w:color w:val="000000"/>
              <w:sz w:val="20"/>
              <w:szCs w:val="20"/>
            </w:rPr>
            <w:tab/>
            <w:t>28</w:t>
          </w:r>
          <w:r w:rsidR="00000000">
            <w:fldChar w:fldCharType="end"/>
          </w:r>
          <w:r w:rsidR="00000000">
            <w:fldChar w:fldCharType="end"/>
          </w:r>
        </w:p>
      </w:sdtContent>
    </w:sdt>
    <w:p w14:paraId="198FBD7E" w14:textId="77777777" w:rsidR="001A73E7" w:rsidRDefault="001A73E7">
      <w:pPr>
        <w:pageBreakBefore/>
        <w:pBdr>
          <w:top w:val="nil"/>
          <w:left w:val="nil"/>
          <w:bottom w:val="nil"/>
          <w:right w:val="nil"/>
          <w:between w:val="nil"/>
        </w:pBdr>
        <w:spacing w:line="240" w:lineRule="auto"/>
        <w:ind w:left="0" w:hanging="2"/>
        <w:jc w:val="both"/>
        <w:rPr>
          <w:rFonts w:ascii="Calibri" w:eastAsia="Calibri" w:hAnsi="Calibri" w:cs="Calibri"/>
          <w:color w:val="000000"/>
        </w:rPr>
      </w:pPr>
      <w:bookmarkStart w:id="0" w:name="_heading=h.gjdgxs" w:colFirst="0" w:colLast="0"/>
      <w:bookmarkEnd w:id="0"/>
    </w:p>
    <w:p w14:paraId="3A655BC6" w14:textId="77777777" w:rsidR="001A73E7" w:rsidRPr="00996890" w:rsidRDefault="00000000">
      <w:pPr>
        <w:keepNext/>
        <w:numPr>
          <w:ilvl w:val="0"/>
          <w:numId w:val="2"/>
        </w:numPr>
        <w:pBdr>
          <w:top w:val="nil"/>
          <w:left w:val="nil"/>
          <w:bottom w:val="nil"/>
          <w:right w:val="nil"/>
          <w:between w:val="nil"/>
        </w:pBdr>
        <w:spacing w:line="240" w:lineRule="auto"/>
        <w:ind w:left="1" w:hanging="3"/>
        <w:rPr>
          <w:rFonts w:eastAsia="Calibri"/>
          <w:b/>
          <w:color w:val="000000"/>
        </w:rPr>
      </w:pPr>
      <w:bookmarkStart w:id="1" w:name="_heading=h.30j0zll" w:colFirst="0" w:colLast="0"/>
      <w:bookmarkEnd w:id="1"/>
      <w:r w:rsidRPr="00996890">
        <w:rPr>
          <w:rFonts w:eastAsia="Calibri"/>
          <w:b/>
          <w:color w:val="000000"/>
          <w:sz w:val="28"/>
          <w:szCs w:val="28"/>
        </w:rPr>
        <w:t xml:space="preserve">Introducción  </w:t>
      </w:r>
    </w:p>
    <w:p w14:paraId="5D7E7BF7" w14:textId="77777777" w:rsidR="001A73E7" w:rsidRPr="00996890" w:rsidRDefault="00000000">
      <w:pPr>
        <w:keepNext/>
        <w:numPr>
          <w:ilvl w:val="1"/>
          <w:numId w:val="2"/>
        </w:numPr>
        <w:pBdr>
          <w:top w:val="nil"/>
          <w:left w:val="nil"/>
          <w:bottom w:val="nil"/>
          <w:right w:val="nil"/>
          <w:between w:val="nil"/>
        </w:pBdr>
        <w:spacing w:before="240" w:after="60" w:line="240" w:lineRule="auto"/>
        <w:ind w:left="0" w:hanging="2"/>
        <w:rPr>
          <w:rFonts w:eastAsia="Calibri"/>
          <w:b/>
          <w:color w:val="000000"/>
        </w:rPr>
      </w:pPr>
      <w:r w:rsidRPr="00996890">
        <w:rPr>
          <w:rFonts w:eastAsia="Calibri"/>
          <w:b/>
          <w:color w:val="000000"/>
        </w:rPr>
        <w:t>Objetivo</w:t>
      </w:r>
    </w:p>
    <w:p w14:paraId="74FCE2BD" w14:textId="7F12D8D3" w:rsidR="001A73E7" w:rsidRPr="00996890" w:rsidRDefault="00000000" w:rsidP="00996890">
      <w:pPr>
        <w:keepNext/>
        <w:pBdr>
          <w:top w:val="nil"/>
          <w:left w:val="nil"/>
          <w:bottom w:val="nil"/>
          <w:right w:val="nil"/>
          <w:between w:val="nil"/>
        </w:pBdr>
        <w:spacing w:before="240" w:after="60" w:line="276" w:lineRule="auto"/>
        <w:ind w:left="0" w:hanging="2"/>
        <w:rPr>
          <w:rFonts w:eastAsia="Calibri"/>
        </w:rPr>
      </w:pPr>
      <w:r w:rsidRPr="00996890">
        <w:rPr>
          <w:rFonts w:eastAsia="Calibri"/>
          <w:b/>
        </w:rPr>
        <w:t xml:space="preserve">           </w:t>
      </w:r>
      <w:r w:rsidRPr="00996890">
        <w:rPr>
          <w:rFonts w:eastAsia="Calibri"/>
        </w:rPr>
        <w:t>El objetivo de este proyecto es desarrollar un sistema integral de gestión para la        reparación de dispositivos móviles, utilizando una base de datos para la administración de la información de los servicios. Este sistema estará diseñado para optimizar la operación diaria del centro de reparaciones, mejorar la eficiencia en la gestión de trabajos y asegurar una experiencia satisfactoria para los clientes. La documentación del proyecto incluye un resumen detallado de la arquitectura del sistema, empleando diversas perspectivas arquitectónicas para describir los diferentes componentes y justificar las decisiones de diseño más relevantes.</w:t>
      </w:r>
    </w:p>
    <w:p w14:paraId="43B08F78" w14:textId="04E0182F" w:rsidR="001A73E7" w:rsidRPr="00996890" w:rsidRDefault="00000000" w:rsidP="00996890">
      <w:pPr>
        <w:keepNext/>
        <w:numPr>
          <w:ilvl w:val="1"/>
          <w:numId w:val="2"/>
        </w:numPr>
        <w:pBdr>
          <w:top w:val="nil"/>
          <w:left w:val="nil"/>
          <w:bottom w:val="nil"/>
          <w:right w:val="nil"/>
          <w:between w:val="nil"/>
        </w:pBdr>
        <w:spacing w:before="240" w:after="60" w:line="240" w:lineRule="auto"/>
        <w:ind w:left="0" w:hanging="2"/>
        <w:rPr>
          <w:rFonts w:eastAsia="Calibri"/>
          <w:b/>
          <w:color w:val="000000"/>
        </w:rPr>
      </w:pPr>
      <w:r w:rsidRPr="00996890">
        <w:rPr>
          <w:rFonts w:eastAsia="Calibri"/>
          <w:b/>
          <w:color w:val="000000"/>
        </w:rPr>
        <w:t>Definiciones, Acrónimos y Abreviaturas</w:t>
      </w:r>
    </w:p>
    <w:p w14:paraId="677CB938" w14:textId="77777777" w:rsidR="001A73E7" w:rsidRPr="00996890" w:rsidRDefault="001A73E7" w:rsidP="00996890">
      <w:pPr>
        <w:ind w:leftChars="0" w:left="0" w:firstLineChars="0" w:firstLine="0"/>
        <w:jc w:val="both"/>
        <w:rPr>
          <w:rFonts w:eastAsia="Calibri"/>
          <w:color w:val="0000FF"/>
        </w:rPr>
      </w:pPr>
    </w:p>
    <w:tbl>
      <w:tblPr>
        <w:tblStyle w:val="a"/>
        <w:tblW w:w="9628"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1545"/>
        <w:gridCol w:w="4993"/>
        <w:gridCol w:w="1470"/>
        <w:gridCol w:w="1620"/>
      </w:tblGrid>
      <w:tr w:rsidR="001A73E7" w:rsidRPr="00996890" w14:paraId="5070D9A1" w14:textId="77777777" w:rsidTr="00996890">
        <w:trPr>
          <w:trHeight w:val="271"/>
          <w:jc w:val="center"/>
        </w:trPr>
        <w:tc>
          <w:tcPr>
            <w:tcW w:w="1545" w:type="dxa"/>
            <w:shd w:val="clear" w:color="auto" w:fill="BFBFBF"/>
            <w:tcMar>
              <w:top w:w="15" w:type="dxa"/>
              <w:left w:w="15" w:type="dxa"/>
              <w:bottom w:w="0" w:type="dxa"/>
              <w:right w:w="15" w:type="dxa"/>
            </w:tcMar>
          </w:tcPr>
          <w:p w14:paraId="36DA9640" w14:textId="77777777" w:rsidR="001A73E7" w:rsidRPr="00996890" w:rsidRDefault="00000000">
            <w:pPr>
              <w:ind w:left="0" w:hanging="2"/>
              <w:jc w:val="both"/>
              <w:rPr>
                <w:rFonts w:eastAsia="Calibri"/>
                <w:color w:val="000000"/>
              </w:rPr>
            </w:pPr>
            <w:r w:rsidRPr="00996890">
              <w:rPr>
                <w:rFonts w:eastAsia="Calibri"/>
                <w:b/>
                <w:color w:val="000000"/>
              </w:rPr>
              <w:t>Término</w:t>
            </w:r>
          </w:p>
        </w:tc>
        <w:tc>
          <w:tcPr>
            <w:tcW w:w="4993" w:type="dxa"/>
            <w:shd w:val="clear" w:color="auto" w:fill="BFBFBF"/>
            <w:tcMar>
              <w:top w:w="15" w:type="dxa"/>
              <w:left w:w="15" w:type="dxa"/>
              <w:bottom w:w="0" w:type="dxa"/>
              <w:right w:w="15" w:type="dxa"/>
            </w:tcMar>
          </w:tcPr>
          <w:p w14:paraId="7AC2E738" w14:textId="77777777" w:rsidR="001A73E7" w:rsidRPr="00996890" w:rsidRDefault="00000000">
            <w:pPr>
              <w:ind w:left="0" w:hanging="2"/>
              <w:jc w:val="both"/>
              <w:rPr>
                <w:rFonts w:eastAsia="Calibri"/>
                <w:color w:val="000000"/>
              </w:rPr>
            </w:pPr>
            <w:r w:rsidRPr="00996890">
              <w:rPr>
                <w:rFonts w:eastAsia="Calibri"/>
                <w:b/>
                <w:color w:val="000000"/>
              </w:rPr>
              <w:t>Definición</w:t>
            </w:r>
          </w:p>
        </w:tc>
        <w:tc>
          <w:tcPr>
            <w:tcW w:w="1470" w:type="dxa"/>
            <w:shd w:val="clear" w:color="auto" w:fill="BFBFBF"/>
            <w:tcMar>
              <w:top w:w="15" w:type="dxa"/>
              <w:left w:w="15" w:type="dxa"/>
              <w:bottom w:w="0" w:type="dxa"/>
              <w:right w:w="15" w:type="dxa"/>
            </w:tcMar>
          </w:tcPr>
          <w:p w14:paraId="222D449C" w14:textId="77777777" w:rsidR="001A73E7" w:rsidRPr="00996890" w:rsidRDefault="00000000">
            <w:pPr>
              <w:ind w:left="0" w:hanging="2"/>
              <w:jc w:val="both"/>
              <w:rPr>
                <w:rFonts w:eastAsia="Calibri"/>
                <w:color w:val="000000"/>
              </w:rPr>
            </w:pPr>
            <w:r w:rsidRPr="00996890">
              <w:rPr>
                <w:rFonts w:eastAsia="Calibri"/>
                <w:b/>
                <w:color w:val="000000"/>
              </w:rPr>
              <w:t>Alias</w:t>
            </w:r>
          </w:p>
        </w:tc>
        <w:tc>
          <w:tcPr>
            <w:tcW w:w="1620" w:type="dxa"/>
            <w:shd w:val="clear" w:color="auto" w:fill="BFBFBF"/>
            <w:tcMar>
              <w:top w:w="15" w:type="dxa"/>
              <w:left w:w="15" w:type="dxa"/>
              <w:bottom w:w="0" w:type="dxa"/>
              <w:right w:w="15" w:type="dxa"/>
            </w:tcMar>
          </w:tcPr>
          <w:p w14:paraId="3DADD27D" w14:textId="77777777" w:rsidR="001A73E7" w:rsidRPr="00996890" w:rsidRDefault="00000000">
            <w:pPr>
              <w:ind w:left="0" w:hanging="2"/>
              <w:jc w:val="both"/>
              <w:rPr>
                <w:rFonts w:eastAsia="Calibri"/>
                <w:color w:val="000000"/>
              </w:rPr>
            </w:pPr>
            <w:r w:rsidRPr="00996890">
              <w:rPr>
                <w:rFonts w:eastAsia="Calibri"/>
                <w:b/>
                <w:color w:val="000000"/>
              </w:rPr>
              <w:t>Abreviatura</w:t>
            </w:r>
          </w:p>
        </w:tc>
      </w:tr>
      <w:tr w:rsidR="001A73E7" w:rsidRPr="00996890" w14:paraId="35DA371F" w14:textId="77777777" w:rsidTr="00996890">
        <w:trPr>
          <w:trHeight w:val="164"/>
          <w:jc w:val="center"/>
        </w:trPr>
        <w:tc>
          <w:tcPr>
            <w:tcW w:w="1545" w:type="dxa"/>
            <w:tcMar>
              <w:top w:w="15" w:type="dxa"/>
              <w:left w:w="15" w:type="dxa"/>
              <w:bottom w:w="0" w:type="dxa"/>
              <w:right w:w="15" w:type="dxa"/>
            </w:tcMar>
          </w:tcPr>
          <w:p w14:paraId="1459D5A0" w14:textId="77777777" w:rsidR="001A73E7" w:rsidRPr="00996890" w:rsidRDefault="001A73E7" w:rsidP="00996890">
            <w:pPr>
              <w:ind w:left="0" w:hanging="2"/>
              <w:jc w:val="center"/>
              <w:rPr>
                <w:rFonts w:eastAsia="Calibri"/>
              </w:rPr>
            </w:pPr>
          </w:p>
          <w:p w14:paraId="55651053" w14:textId="77777777" w:rsidR="001A73E7" w:rsidRPr="00996890" w:rsidRDefault="001A73E7" w:rsidP="00996890">
            <w:pPr>
              <w:ind w:left="0" w:hanging="2"/>
              <w:jc w:val="center"/>
              <w:rPr>
                <w:rFonts w:eastAsia="Calibri"/>
              </w:rPr>
            </w:pPr>
          </w:p>
          <w:p w14:paraId="213018A5" w14:textId="30A1BEB6" w:rsidR="001A73E7" w:rsidRPr="00996890" w:rsidRDefault="00000000" w:rsidP="00996890">
            <w:pPr>
              <w:ind w:left="0" w:hanging="2"/>
              <w:jc w:val="center"/>
              <w:rPr>
                <w:rFonts w:eastAsia="Calibri"/>
              </w:rPr>
            </w:pPr>
            <w:r w:rsidRPr="00996890">
              <w:rPr>
                <w:rFonts w:eastAsia="Calibri"/>
              </w:rPr>
              <w:t>Orden</w:t>
            </w:r>
          </w:p>
          <w:p w14:paraId="4D2E3946" w14:textId="77777777" w:rsidR="001A73E7" w:rsidRPr="00996890" w:rsidRDefault="00000000" w:rsidP="00996890">
            <w:pPr>
              <w:ind w:left="0" w:hanging="2"/>
              <w:jc w:val="center"/>
              <w:rPr>
                <w:rFonts w:eastAsia="Calibri"/>
              </w:rPr>
            </w:pPr>
            <w:r w:rsidRPr="00996890">
              <w:rPr>
                <w:rFonts w:eastAsia="Calibri"/>
              </w:rPr>
              <w:t>de trabajo</w:t>
            </w:r>
          </w:p>
        </w:tc>
        <w:tc>
          <w:tcPr>
            <w:tcW w:w="4993" w:type="dxa"/>
            <w:tcMar>
              <w:top w:w="15" w:type="dxa"/>
              <w:left w:w="15" w:type="dxa"/>
              <w:bottom w:w="0" w:type="dxa"/>
              <w:right w:w="15" w:type="dxa"/>
            </w:tcMar>
          </w:tcPr>
          <w:p w14:paraId="01580947" w14:textId="481E1685" w:rsidR="001A73E7" w:rsidRPr="00996890" w:rsidRDefault="00000000" w:rsidP="00996890">
            <w:pPr>
              <w:pStyle w:val="Prrafodelista"/>
              <w:numPr>
                <w:ilvl w:val="0"/>
                <w:numId w:val="6"/>
              </w:numPr>
              <w:ind w:leftChars="0" w:firstLineChars="0"/>
              <w:rPr>
                <w:rFonts w:eastAsia="Calibri"/>
              </w:rPr>
            </w:pPr>
            <w:r w:rsidRPr="00996890">
              <w:rPr>
                <w:rFonts w:eastAsia="Calibri"/>
                <w:i/>
              </w:rPr>
              <w:t>Proceso que permite que los técnicos ingresen los detalles de las reparaciones y los seguimientos realizados a los celulares entre otros dispositivos.</w:t>
            </w:r>
          </w:p>
          <w:p w14:paraId="296889EA" w14:textId="77777777" w:rsidR="001A73E7" w:rsidRPr="00996890" w:rsidRDefault="00000000" w:rsidP="00996890">
            <w:pPr>
              <w:pStyle w:val="Prrafodelista"/>
              <w:numPr>
                <w:ilvl w:val="0"/>
                <w:numId w:val="6"/>
              </w:numPr>
              <w:ind w:leftChars="0" w:firstLineChars="0"/>
              <w:rPr>
                <w:rFonts w:eastAsia="Calibri"/>
              </w:rPr>
            </w:pPr>
            <w:r w:rsidRPr="00996890">
              <w:rPr>
                <w:rFonts w:eastAsia="Calibri"/>
                <w:i/>
              </w:rPr>
              <w:t>Incluye información del cliente, celulares y trabajos específicos a realizar.</w:t>
            </w:r>
          </w:p>
        </w:tc>
        <w:tc>
          <w:tcPr>
            <w:tcW w:w="1470" w:type="dxa"/>
            <w:tcMar>
              <w:top w:w="15" w:type="dxa"/>
              <w:left w:w="15" w:type="dxa"/>
              <w:bottom w:w="0" w:type="dxa"/>
              <w:right w:w="15" w:type="dxa"/>
            </w:tcMar>
          </w:tcPr>
          <w:p w14:paraId="2A7F946D" w14:textId="77777777" w:rsidR="001A73E7" w:rsidRPr="00996890" w:rsidRDefault="001A73E7" w:rsidP="00996890">
            <w:pPr>
              <w:ind w:left="0" w:hanging="2"/>
              <w:jc w:val="center"/>
              <w:rPr>
                <w:rFonts w:eastAsia="Calibri"/>
              </w:rPr>
            </w:pPr>
          </w:p>
          <w:p w14:paraId="7B6DE456" w14:textId="77777777" w:rsidR="001A73E7" w:rsidRPr="00996890" w:rsidRDefault="001A73E7" w:rsidP="00996890">
            <w:pPr>
              <w:ind w:left="0" w:hanging="2"/>
              <w:jc w:val="center"/>
              <w:rPr>
                <w:rFonts w:eastAsia="Calibri"/>
              </w:rPr>
            </w:pPr>
          </w:p>
          <w:p w14:paraId="41DDAB6B" w14:textId="15A805C3" w:rsidR="001A73E7" w:rsidRPr="00996890" w:rsidRDefault="00000000" w:rsidP="00996890">
            <w:pPr>
              <w:ind w:left="0" w:hanging="2"/>
              <w:jc w:val="center"/>
              <w:rPr>
                <w:rFonts w:eastAsia="Calibri"/>
              </w:rPr>
            </w:pPr>
            <w:r w:rsidRPr="00996890">
              <w:rPr>
                <w:rFonts w:eastAsia="Calibri"/>
              </w:rPr>
              <w:t>Orden</w:t>
            </w:r>
          </w:p>
          <w:p w14:paraId="700606F4" w14:textId="77777777" w:rsidR="001A73E7" w:rsidRPr="00996890" w:rsidRDefault="00000000" w:rsidP="00996890">
            <w:pPr>
              <w:ind w:left="0" w:hanging="2"/>
              <w:jc w:val="center"/>
              <w:rPr>
                <w:rFonts w:eastAsia="Calibri"/>
              </w:rPr>
            </w:pPr>
            <w:r w:rsidRPr="00996890">
              <w:rPr>
                <w:rFonts w:eastAsia="Calibri"/>
              </w:rPr>
              <w:t>de trabajo</w:t>
            </w:r>
          </w:p>
        </w:tc>
        <w:tc>
          <w:tcPr>
            <w:tcW w:w="1620" w:type="dxa"/>
            <w:tcMar>
              <w:top w:w="15" w:type="dxa"/>
              <w:left w:w="15" w:type="dxa"/>
              <w:bottom w:w="0" w:type="dxa"/>
              <w:right w:w="15" w:type="dxa"/>
            </w:tcMar>
          </w:tcPr>
          <w:p w14:paraId="3245ABBD" w14:textId="77777777" w:rsidR="001A73E7" w:rsidRPr="00996890" w:rsidRDefault="001A73E7" w:rsidP="00996890">
            <w:pPr>
              <w:ind w:left="0" w:hanging="2"/>
              <w:jc w:val="center"/>
              <w:rPr>
                <w:rFonts w:eastAsia="Calibri"/>
                <w:color w:val="595959"/>
              </w:rPr>
            </w:pPr>
          </w:p>
        </w:tc>
      </w:tr>
      <w:tr w:rsidR="001A73E7" w:rsidRPr="00996890" w14:paraId="49C65AC1" w14:textId="77777777" w:rsidTr="00996890">
        <w:trPr>
          <w:trHeight w:val="164"/>
          <w:jc w:val="center"/>
        </w:trPr>
        <w:tc>
          <w:tcPr>
            <w:tcW w:w="1545" w:type="dxa"/>
            <w:tcMar>
              <w:top w:w="15" w:type="dxa"/>
              <w:left w:w="15" w:type="dxa"/>
              <w:bottom w:w="0" w:type="dxa"/>
              <w:right w:w="15" w:type="dxa"/>
            </w:tcMar>
          </w:tcPr>
          <w:p w14:paraId="0F81625A" w14:textId="77777777" w:rsidR="001A73E7" w:rsidRPr="00996890" w:rsidRDefault="001A73E7" w:rsidP="00996890">
            <w:pPr>
              <w:ind w:left="0" w:hanging="2"/>
              <w:jc w:val="center"/>
              <w:rPr>
                <w:rFonts w:eastAsia="Calibri"/>
              </w:rPr>
            </w:pPr>
          </w:p>
          <w:p w14:paraId="71A6D21C" w14:textId="77777777" w:rsidR="001A73E7" w:rsidRPr="00996890" w:rsidRDefault="001A73E7" w:rsidP="00996890">
            <w:pPr>
              <w:ind w:left="0" w:hanging="2"/>
              <w:jc w:val="center"/>
              <w:rPr>
                <w:rFonts w:eastAsia="Calibri"/>
              </w:rPr>
            </w:pPr>
          </w:p>
          <w:p w14:paraId="27D77DF3" w14:textId="77777777" w:rsidR="001A73E7" w:rsidRPr="00996890" w:rsidRDefault="00000000" w:rsidP="00996890">
            <w:pPr>
              <w:ind w:left="0" w:hanging="2"/>
              <w:jc w:val="center"/>
              <w:rPr>
                <w:rFonts w:eastAsia="Calibri"/>
              </w:rPr>
            </w:pPr>
            <w:r w:rsidRPr="00996890">
              <w:rPr>
                <w:rFonts w:eastAsia="Calibri"/>
              </w:rPr>
              <w:t>Cliente</w:t>
            </w:r>
          </w:p>
        </w:tc>
        <w:tc>
          <w:tcPr>
            <w:tcW w:w="4993" w:type="dxa"/>
            <w:tcMar>
              <w:top w:w="15" w:type="dxa"/>
              <w:left w:w="15" w:type="dxa"/>
              <w:bottom w:w="0" w:type="dxa"/>
              <w:right w:w="15" w:type="dxa"/>
            </w:tcMar>
          </w:tcPr>
          <w:p w14:paraId="11079DD6" w14:textId="48DBFA7D" w:rsidR="001A73E7" w:rsidRPr="00996890" w:rsidRDefault="00000000" w:rsidP="00477902">
            <w:pPr>
              <w:ind w:left="0" w:hanging="2"/>
              <w:rPr>
                <w:rFonts w:eastAsia="Calibri"/>
              </w:rPr>
            </w:pPr>
            <w:r w:rsidRPr="00996890">
              <w:rPr>
                <w:rFonts w:eastAsia="Calibri"/>
                <w:i/>
              </w:rPr>
              <w:t>Una persona , interna o externa, quienes compran productos o servicios de una empresa. Al hacerlo, tiene como objetivo satisfacer una necesidad, resolver un problema o complacer un deseo.</w:t>
            </w:r>
          </w:p>
        </w:tc>
        <w:tc>
          <w:tcPr>
            <w:tcW w:w="1470" w:type="dxa"/>
            <w:tcMar>
              <w:top w:w="15" w:type="dxa"/>
              <w:left w:w="15" w:type="dxa"/>
              <w:bottom w:w="0" w:type="dxa"/>
              <w:right w:w="15" w:type="dxa"/>
            </w:tcMar>
          </w:tcPr>
          <w:p w14:paraId="6C3EC3F3" w14:textId="77777777" w:rsidR="001A73E7" w:rsidRPr="00996890" w:rsidRDefault="001A73E7" w:rsidP="00996890">
            <w:pPr>
              <w:ind w:left="0" w:hanging="2"/>
              <w:jc w:val="center"/>
              <w:rPr>
                <w:rFonts w:eastAsia="Calibri"/>
              </w:rPr>
            </w:pPr>
          </w:p>
          <w:p w14:paraId="3EF03DBC" w14:textId="69F1D79D" w:rsidR="001A73E7" w:rsidRPr="00996890" w:rsidRDefault="001A73E7" w:rsidP="00996890">
            <w:pPr>
              <w:ind w:left="0" w:hanging="2"/>
              <w:jc w:val="center"/>
              <w:rPr>
                <w:rFonts w:eastAsia="Calibri"/>
              </w:rPr>
            </w:pPr>
          </w:p>
          <w:p w14:paraId="217D23E6" w14:textId="7DE990B3" w:rsidR="001A73E7" w:rsidRPr="00996890" w:rsidRDefault="00000000" w:rsidP="00996890">
            <w:pPr>
              <w:ind w:left="0" w:hanging="2"/>
              <w:jc w:val="center"/>
              <w:rPr>
                <w:rFonts w:eastAsia="Calibri"/>
              </w:rPr>
            </w:pPr>
            <w:r w:rsidRPr="00996890">
              <w:rPr>
                <w:rFonts w:eastAsia="Calibri"/>
              </w:rPr>
              <w:t>Cliente</w:t>
            </w:r>
          </w:p>
        </w:tc>
        <w:tc>
          <w:tcPr>
            <w:tcW w:w="1620" w:type="dxa"/>
            <w:tcMar>
              <w:top w:w="15" w:type="dxa"/>
              <w:left w:w="15" w:type="dxa"/>
              <w:bottom w:w="0" w:type="dxa"/>
              <w:right w:w="15" w:type="dxa"/>
            </w:tcMar>
          </w:tcPr>
          <w:p w14:paraId="58D6F6C9" w14:textId="77777777" w:rsidR="001A73E7" w:rsidRPr="00996890" w:rsidRDefault="001A73E7" w:rsidP="00996890">
            <w:pPr>
              <w:ind w:left="0" w:hanging="2"/>
              <w:jc w:val="center"/>
              <w:rPr>
                <w:rFonts w:eastAsia="Calibri"/>
                <w:color w:val="595959"/>
              </w:rPr>
            </w:pPr>
          </w:p>
        </w:tc>
      </w:tr>
      <w:tr w:rsidR="001A73E7" w:rsidRPr="00996890" w14:paraId="22108D7C" w14:textId="77777777" w:rsidTr="00996890">
        <w:trPr>
          <w:trHeight w:val="164"/>
          <w:jc w:val="center"/>
        </w:trPr>
        <w:tc>
          <w:tcPr>
            <w:tcW w:w="1545" w:type="dxa"/>
            <w:tcMar>
              <w:top w:w="15" w:type="dxa"/>
              <w:left w:w="15" w:type="dxa"/>
              <w:bottom w:w="0" w:type="dxa"/>
              <w:right w:w="15" w:type="dxa"/>
            </w:tcMar>
          </w:tcPr>
          <w:p w14:paraId="599480DE" w14:textId="77777777" w:rsidR="001A73E7" w:rsidRPr="00996890" w:rsidRDefault="001A73E7" w:rsidP="00996890">
            <w:pPr>
              <w:ind w:left="0" w:hanging="2"/>
              <w:jc w:val="center"/>
              <w:rPr>
                <w:rFonts w:eastAsia="Calibri"/>
              </w:rPr>
            </w:pPr>
          </w:p>
          <w:p w14:paraId="3120ADED" w14:textId="77777777" w:rsidR="001A73E7" w:rsidRPr="00996890" w:rsidRDefault="00000000" w:rsidP="00996890">
            <w:pPr>
              <w:ind w:left="0" w:hanging="2"/>
              <w:jc w:val="center"/>
              <w:rPr>
                <w:rFonts w:eastAsia="Calibri"/>
              </w:rPr>
            </w:pPr>
            <w:r w:rsidRPr="00996890">
              <w:rPr>
                <w:rFonts w:eastAsia="Calibri"/>
              </w:rPr>
              <w:t>Repuestos</w:t>
            </w:r>
          </w:p>
        </w:tc>
        <w:tc>
          <w:tcPr>
            <w:tcW w:w="4993" w:type="dxa"/>
            <w:tcBorders>
              <w:top w:val="single" w:sz="5" w:space="0" w:color="000000"/>
              <w:left w:val="single" w:sz="5" w:space="0" w:color="000000"/>
              <w:bottom w:val="single" w:sz="5" w:space="0" w:color="000000"/>
              <w:right w:val="single" w:sz="5" w:space="0" w:color="000000"/>
            </w:tcBorders>
            <w:tcMar>
              <w:top w:w="20" w:type="dxa"/>
              <w:left w:w="20" w:type="dxa"/>
              <w:bottom w:w="0" w:type="dxa"/>
              <w:right w:w="20" w:type="dxa"/>
            </w:tcMar>
          </w:tcPr>
          <w:p w14:paraId="4DBD1871" w14:textId="77777777" w:rsidR="001A73E7" w:rsidRPr="00996890" w:rsidRDefault="00000000" w:rsidP="00477902">
            <w:pPr>
              <w:spacing w:before="240" w:after="240" w:line="276" w:lineRule="auto"/>
              <w:ind w:left="0" w:hanging="2"/>
              <w:rPr>
                <w:rFonts w:eastAsia="Calibri"/>
                <w:i/>
              </w:rPr>
            </w:pPr>
            <w:r w:rsidRPr="00996890">
              <w:rPr>
                <w:rFonts w:eastAsia="Calibri"/>
                <w:i/>
              </w:rPr>
              <w:t>Registro detallado de piezas y materiales que se han utilizado en el taller para realizar reparaciones.</w:t>
            </w:r>
          </w:p>
        </w:tc>
        <w:tc>
          <w:tcPr>
            <w:tcW w:w="1470" w:type="dxa"/>
            <w:tcMar>
              <w:top w:w="15" w:type="dxa"/>
              <w:left w:w="15" w:type="dxa"/>
              <w:bottom w:w="0" w:type="dxa"/>
              <w:right w:w="15" w:type="dxa"/>
            </w:tcMar>
          </w:tcPr>
          <w:p w14:paraId="6A5F7B7E" w14:textId="77777777" w:rsidR="001A73E7" w:rsidRPr="00996890" w:rsidRDefault="001A73E7" w:rsidP="00996890">
            <w:pPr>
              <w:ind w:left="0" w:hanging="2"/>
              <w:jc w:val="center"/>
              <w:rPr>
                <w:rFonts w:eastAsia="Calibri"/>
              </w:rPr>
            </w:pPr>
          </w:p>
          <w:p w14:paraId="6C1185CF" w14:textId="77777777" w:rsidR="001A73E7" w:rsidRPr="00996890" w:rsidRDefault="001A73E7" w:rsidP="00996890">
            <w:pPr>
              <w:ind w:left="0" w:hanging="2"/>
              <w:jc w:val="center"/>
              <w:rPr>
                <w:rFonts w:eastAsia="Calibri"/>
              </w:rPr>
            </w:pPr>
          </w:p>
          <w:p w14:paraId="77474BC2" w14:textId="77777777" w:rsidR="001A73E7" w:rsidRPr="00996890" w:rsidRDefault="00000000" w:rsidP="00996890">
            <w:pPr>
              <w:ind w:left="0" w:hanging="2"/>
              <w:jc w:val="center"/>
              <w:rPr>
                <w:rFonts w:eastAsia="Calibri"/>
              </w:rPr>
            </w:pPr>
            <w:r w:rsidRPr="00996890">
              <w:rPr>
                <w:rFonts w:eastAsia="Calibri"/>
              </w:rPr>
              <w:t>Repuestos</w:t>
            </w:r>
          </w:p>
        </w:tc>
        <w:tc>
          <w:tcPr>
            <w:tcW w:w="1620" w:type="dxa"/>
            <w:tcMar>
              <w:top w:w="15" w:type="dxa"/>
              <w:left w:w="15" w:type="dxa"/>
              <w:bottom w:w="0" w:type="dxa"/>
              <w:right w:w="15" w:type="dxa"/>
            </w:tcMar>
          </w:tcPr>
          <w:p w14:paraId="05325188" w14:textId="77777777" w:rsidR="001A73E7" w:rsidRPr="00996890" w:rsidRDefault="001A73E7" w:rsidP="00996890">
            <w:pPr>
              <w:ind w:left="0" w:hanging="2"/>
              <w:jc w:val="center"/>
              <w:rPr>
                <w:rFonts w:eastAsia="Calibri"/>
                <w:color w:val="595959"/>
              </w:rPr>
            </w:pPr>
          </w:p>
          <w:p w14:paraId="766E9237" w14:textId="77777777" w:rsidR="001A73E7" w:rsidRPr="00996890" w:rsidRDefault="001A73E7" w:rsidP="00996890">
            <w:pPr>
              <w:ind w:left="0" w:hanging="2"/>
              <w:jc w:val="center"/>
              <w:rPr>
                <w:rFonts w:eastAsia="Calibri"/>
                <w:color w:val="595959"/>
              </w:rPr>
            </w:pPr>
          </w:p>
          <w:p w14:paraId="0AEC3095" w14:textId="77777777" w:rsidR="001A73E7" w:rsidRPr="00996890" w:rsidRDefault="001A73E7" w:rsidP="00996890">
            <w:pPr>
              <w:ind w:left="0" w:hanging="2"/>
              <w:jc w:val="center"/>
              <w:rPr>
                <w:rFonts w:eastAsia="Calibri"/>
                <w:color w:val="595959"/>
              </w:rPr>
            </w:pPr>
          </w:p>
        </w:tc>
      </w:tr>
      <w:tr w:rsidR="001A73E7" w:rsidRPr="00996890" w14:paraId="7F34E708" w14:textId="77777777" w:rsidTr="00996890">
        <w:trPr>
          <w:trHeight w:val="164"/>
          <w:jc w:val="center"/>
        </w:trPr>
        <w:tc>
          <w:tcPr>
            <w:tcW w:w="1545" w:type="dxa"/>
            <w:tcMar>
              <w:top w:w="15" w:type="dxa"/>
              <w:left w:w="15" w:type="dxa"/>
              <w:bottom w:w="0" w:type="dxa"/>
              <w:right w:w="15" w:type="dxa"/>
            </w:tcMar>
          </w:tcPr>
          <w:p w14:paraId="7010A137" w14:textId="77777777" w:rsidR="001A73E7" w:rsidRPr="00996890" w:rsidRDefault="00000000" w:rsidP="00996890">
            <w:pPr>
              <w:spacing w:before="240" w:after="240" w:line="276" w:lineRule="auto"/>
              <w:ind w:left="0" w:hanging="2"/>
              <w:jc w:val="center"/>
              <w:rPr>
                <w:rFonts w:eastAsia="Calibri"/>
                <w:i/>
              </w:rPr>
            </w:pPr>
            <w:r w:rsidRPr="00996890">
              <w:rPr>
                <w:rFonts w:eastAsia="Calibri"/>
                <w:i/>
              </w:rPr>
              <w:t>Registro de Clientes</w:t>
            </w:r>
          </w:p>
          <w:p w14:paraId="4905ACA5" w14:textId="77777777" w:rsidR="001A73E7" w:rsidRPr="00996890" w:rsidRDefault="001A73E7" w:rsidP="00996890">
            <w:pPr>
              <w:ind w:left="0" w:hanging="2"/>
              <w:jc w:val="center"/>
              <w:rPr>
                <w:rFonts w:eastAsia="Calibri"/>
              </w:rPr>
            </w:pPr>
          </w:p>
        </w:tc>
        <w:tc>
          <w:tcPr>
            <w:tcW w:w="4993" w:type="dxa"/>
            <w:tcBorders>
              <w:top w:val="single" w:sz="5" w:space="0" w:color="000000"/>
              <w:left w:val="single" w:sz="5" w:space="0" w:color="000000"/>
              <w:bottom w:val="single" w:sz="5" w:space="0" w:color="000000"/>
              <w:right w:val="single" w:sz="5" w:space="0" w:color="000000"/>
            </w:tcBorders>
            <w:tcMar>
              <w:top w:w="20" w:type="dxa"/>
              <w:left w:w="20" w:type="dxa"/>
              <w:bottom w:w="0" w:type="dxa"/>
              <w:right w:w="20" w:type="dxa"/>
            </w:tcMar>
          </w:tcPr>
          <w:p w14:paraId="79BD24E8" w14:textId="77777777" w:rsidR="001A73E7" w:rsidRPr="00996890" w:rsidRDefault="00000000" w:rsidP="00477902">
            <w:pPr>
              <w:spacing w:before="240" w:after="240" w:line="276" w:lineRule="auto"/>
              <w:ind w:left="0" w:hanging="2"/>
              <w:rPr>
                <w:rFonts w:eastAsia="Calibri"/>
                <w:i/>
              </w:rPr>
            </w:pPr>
            <w:r w:rsidRPr="00996890">
              <w:rPr>
                <w:rFonts w:eastAsia="Calibri"/>
                <w:i/>
              </w:rPr>
              <w:t>El registro de clientes se da cuando se ingresa la información de nuevos clientes en el sistema del taller, asegurando que todos los datos necesarios estén completos y actualizados para el servicio.</w:t>
            </w:r>
          </w:p>
        </w:tc>
        <w:tc>
          <w:tcPr>
            <w:tcW w:w="1470" w:type="dxa"/>
            <w:tcMar>
              <w:top w:w="15" w:type="dxa"/>
              <w:left w:w="15" w:type="dxa"/>
              <w:bottom w:w="0" w:type="dxa"/>
              <w:right w:w="15" w:type="dxa"/>
            </w:tcMar>
          </w:tcPr>
          <w:p w14:paraId="683DD8DB" w14:textId="77777777" w:rsidR="001A73E7" w:rsidRPr="00996890" w:rsidRDefault="00000000" w:rsidP="00996890">
            <w:pPr>
              <w:spacing w:before="240" w:after="240" w:line="276" w:lineRule="auto"/>
              <w:ind w:left="0" w:hanging="2"/>
              <w:jc w:val="center"/>
              <w:rPr>
                <w:rFonts w:eastAsia="Calibri"/>
                <w:i/>
              </w:rPr>
            </w:pPr>
            <w:r w:rsidRPr="00996890">
              <w:rPr>
                <w:rFonts w:eastAsia="Calibri"/>
                <w:i/>
              </w:rPr>
              <w:t>Registro de Clientes</w:t>
            </w:r>
          </w:p>
          <w:p w14:paraId="27B53E13" w14:textId="77777777" w:rsidR="001A73E7" w:rsidRPr="00996890" w:rsidRDefault="001A73E7" w:rsidP="00996890">
            <w:pPr>
              <w:ind w:left="0" w:hanging="2"/>
              <w:jc w:val="center"/>
              <w:rPr>
                <w:rFonts w:eastAsia="Calibri"/>
              </w:rPr>
            </w:pPr>
          </w:p>
        </w:tc>
        <w:tc>
          <w:tcPr>
            <w:tcW w:w="1620" w:type="dxa"/>
            <w:tcMar>
              <w:top w:w="15" w:type="dxa"/>
              <w:left w:w="15" w:type="dxa"/>
              <w:bottom w:w="0" w:type="dxa"/>
              <w:right w:w="15" w:type="dxa"/>
            </w:tcMar>
          </w:tcPr>
          <w:p w14:paraId="6F1B23AF" w14:textId="77777777" w:rsidR="001A73E7" w:rsidRPr="00996890" w:rsidRDefault="001A73E7" w:rsidP="00996890">
            <w:pPr>
              <w:ind w:left="0" w:hanging="2"/>
              <w:jc w:val="center"/>
              <w:rPr>
                <w:rFonts w:eastAsia="Calibri"/>
                <w:color w:val="595959"/>
              </w:rPr>
            </w:pPr>
          </w:p>
        </w:tc>
      </w:tr>
      <w:tr w:rsidR="001A73E7" w:rsidRPr="00996890" w14:paraId="07A0499C" w14:textId="77777777" w:rsidTr="00996890">
        <w:trPr>
          <w:trHeight w:val="164"/>
          <w:jc w:val="center"/>
        </w:trPr>
        <w:tc>
          <w:tcPr>
            <w:tcW w:w="1545" w:type="dxa"/>
            <w:tcBorders>
              <w:top w:val="single" w:sz="5" w:space="0" w:color="000000"/>
              <w:left w:val="single" w:sz="5" w:space="0" w:color="000000"/>
              <w:bottom w:val="single" w:sz="5" w:space="0" w:color="000000"/>
              <w:right w:val="single" w:sz="5" w:space="0" w:color="000000"/>
            </w:tcBorders>
            <w:tcMar>
              <w:top w:w="20" w:type="dxa"/>
              <w:left w:w="20" w:type="dxa"/>
              <w:bottom w:w="0" w:type="dxa"/>
              <w:right w:w="20" w:type="dxa"/>
            </w:tcMar>
          </w:tcPr>
          <w:p w14:paraId="2B9024DB" w14:textId="77777777" w:rsidR="001A73E7" w:rsidRPr="00996890" w:rsidRDefault="00000000" w:rsidP="00996890">
            <w:pPr>
              <w:spacing w:before="240" w:after="240" w:line="276" w:lineRule="auto"/>
              <w:ind w:left="0" w:hanging="2"/>
              <w:jc w:val="center"/>
              <w:rPr>
                <w:rFonts w:eastAsia="Calibri"/>
                <w:i/>
              </w:rPr>
            </w:pPr>
            <w:r w:rsidRPr="00996890">
              <w:rPr>
                <w:rFonts w:eastAsia="Calibri"/>
                <w:i/>
              </w:rPr>
              <w:t>Diagnóstico de</w:t>
            </w:r>
          </w:p>
          <w:p w14:paraId="53E29E47" w14:textId="77777777" w:rsidR="001A73E7" w:rsidRPr="00996890" w:rsidRDefault="00000000" w:rsidP="00996890">
            <w:pPr>
              <w:spacing w:before="240" w:after="240" w:line="276" w:lineRule="auto"/>
              <w:ind w:left="0" w:hanging="2"/>
              <w:jc w:val="center"/>
              <w:rPr>
                <w:rFonts w:eastAsia="Calibri"/>
                <w:i/>
              </w:rPr>
            </w:pPr>
            <w:r w:rsidRPr="00996890">
              <w:rPr>
                <w:rFonts w:eastAsia="Calibri"/>
                <w:i/>
              </w:rPr>
              <w:t>celulares</w:t>
            </w:r>
          </w:p>
        </w:tc>
        <w:tc>
          <w:tcPr>
            <w:tcW w:w="4993" w:type="dxa"/>
            <w:tcBorders>
              <w:top w:val="single" w:sz="5" w:space="0" w:color="000000"/>
              <w:left w:val="single" w:sz="5" w:space="0" w:color="000000"/>
              <w:bottom w:val="single" w:sz="5" w:space="0" w:color="000000"/>
              <w:right w:val="single" w:sz="5" w:space="0" w:color="000000"/>
            </w:tcBorders>
            <w:tcMar>
              <w:top w:w="20" w:type="dxa"/>
              <w:left w:w="20" w:type="dxa"/>
              <w:bottom w:w="0" w:type="dxa"/>
              <w:right w:w="20" w:type="dxa"/>
            </w:tcMar>
          </w:tcPr>
          <w:p w14:paraId="37DEF6E4" w14:textId="77777777" w:rsidR="001A73E7" w:rsidRPr="00996890" w:rsidRDefault="00000000" w:rsidP="00477902">
            <w:pPr>
              <w:spacing w:before="240" w:after="240" w:line="276" w:lineRule="auto"/>
              <w:ind w:left="0" w:hanging="2"/>
              <w:rPr>
                <w:rFonts w:eastAsia="Calibri"/>
                <w:i/>
              </w:rPr>
            </w:pPr>
            <w:r w:rsidRPr="00996890">
              <w:rPr>
                <w:rFonts w:eastAsia="Calibri"/>
                <w:i/>
              </w:rPr>
              <w:t>Evaluación técnica del estado de un celular identificando problemas y necesidades de los dispositivos.</w:t>
            </w:r>
          </w:p>
        </w:tc>
        <w:tc>
          <w:tcPr>
            <w:tcW w:w="1470" w:type="dxa"/>
            <w:tcMar>
              <w:top w:w="15" w:type="dxa"/>
              <w:left w:w="15" w:type="dxa"/>
              <w:bottom w:w="0" w:type="dxa"/>
              <w:right w:w="15" w:type="dxa"/>
            </w:tcMar>
          </w:tcPr>
          <w:p w14:paraId="7FB24E48" w14:textId="15E8F00F" w:rsidR="001A73E7" w:rsidRPr="00996890" w:rsidRDefault="00424D16" w:rsidP="00996890">
            <w:pPr>
              <w:spacing w:before="240" w:after="240" w:line="276" w:lineRule="auto"/>
              <w:ind w:left="0" w:hanging="2"/>
              <w:jc w:val="center"/>
              <w:rPr>
                <w:rFonts w:eastAsia="Calibri"/>
                <w:i/>
              </w:rPr>
            </w:pPr>
            <w:r w:rsidRPr="00996890">
              <w:rPr>
                <w:rFonts w:eastAsia="Calibri"/>
                <w:i/>
              </w:rPr>
              <w:t>Técnico</w:t>
            </w:r>
          </w:p>
        </w:tc>
        <w:tc>
          <w:tcPr>
            <w:tcW w:w="1620" w:type="dxa"/>
            <w:tcMar>
              <w:top w:w="15" w:type="dxa"/>
              <w:left w:w="15" w:type="dxa"/>
              <w:bottom w:w="0" w:type="dxa"/>
              <w:right w:w="15" w:type="dxa"/>
            </w:tcMar>
          </w:tcPr>
          <w:p w14:paraId="76722EF7" w14:textId="77777777" w:rsidR="001A73E7" w:rsidRPr="00996890" w:rsidRDefault="001A73E7" w:rsidP="00996890">
            <w:pPr>
              <w:ind w:left="0" w:hanging="2"/>
              <w:jc w:val="center"/>
              <w:rPr>
                <w:rFonts w:eastAsia="Calibri"/>
                <w:color w:val="595959"/>
              </w:rPr>
            </w:pPr>
          </w:p>
          <w:p w14:paraId="1580C207" w14:textId="6B2102BA" w:rsidR="001A73E7" w:rsidRPr="00996890" w:rsidRDefault="00424D16" w:rsidP="00996890">
            <w:pPr>
              <w:ind w:left="0" w:hanging="2"/>
              <w:jc w:val="center"/>
              <w:rPr>
                <w:rFonts w:eastAsia="Calibri"/>
                <w:b/>
              </w:rPr>
            </w:pPr>
            <w:r>
              <w:rPr>
                <w:rFonts w:eastAsia="Calibri"/>
                <w:b/>
              </w:rPr>
              <w:t>Tec</w:t>
            </w:r>
            <w:r w:rsidRPr="00996890">
              <w:rPr>
                <w:rFonts w:eastAsia="Calibri"/>
                <w:b/>
              </w:rPr>
              <w:t>.</w:t>
            </w:r>
          </w:p>
        </w:tc>
      </w:tr>
      <w:tr w:rsidR="001A73E7" w14:paraId="3B11E303" w14:textId="77777777" w:rsidTr="00996890">
        <w:trPr>
          <w:trHeight w:val="164"/>
          <w:jc w:val="center"/>
        </w:trPr>
        <w:tc>
          <w:tcPr>
            <w:tcW w:w="1545" w:type="dxa"/>
            <w:tcBorders>
              <w:top w:val="single" w:sz="5" w:space="0" w:color="000000"/>
              <w:left w:val="single" w:sz="5" w:space="0" w:color="000000"/>
              <w:bottom w:val="single" w:sz="5" w:space="0" w:color="000000"/>
              <w:right w:val="single" w:sz="5" w:space="0" w:color="000000"/>
            </w:tcBorders>
            <w:tcMar>
              <w:top w:w="20" w:type="dxa"/>
              <w:left w:w="20" w:type="dxa"/>
              <w:bottom w:w="0" w:type="dxa"/>
              <w:right w:w="20" w:type="dxa"/>
            </w:tcMar>
          </w:tcPr>
          <w:p w14:paraId="2B348897" w14:textId="77777777" w:rsidR="001A73E7" w:rsidRPr="00996890" w:rsidRDefault="00000000" w:rsidP="00996890">
            <w:pPr>
              <w:spacing w:before="240" w:after="240" w:line="276" w:lineRule="auto"/>
              <w:ind w:left="0" w:hanging="2"/>
              <w:jc w:val="center"/>
              <w:rPr>
                <w:rFonts w:eastAsia="Calibri"/>
                <w:i/>
              </w:rPr>
            </w:pPr>
            <w:r w:rsidRPr="00996890">
              <w:rPr>
                <w:rFonts w:eastAsia="Calibri"/>
                <w:i/>
              </w:rPr>
              <w:t>Base de datos</w:t>
            </w:r>
          </w:p>
        </w:tc>
        <w:tc>
          <w:tcPr>
            <w:tcW w:w="4993" w:type="dxa"/>
            <w:tcBorders>
              <w:top w:val="single" w:sz="5" w:space="0" w:color="000000"/>
              <w:left w:val="single" w:sz="5" w:space="0" w:color="000000"/>
              <w:bottom w:val="single" w:sz="5" w:space="0" w:color="000000"/>
              <w:right w:val="single" w:sz="5" w:space="0" w:color="000000"/>
            </w:tcBorders>
            <w:tcMar>
              <w:top w:w="20" w:type="dxa"/>
              <w:left w:w="20" w:type="dxa"/>
              <w:bottom w:w="0" w:type="dxa"/>
              <w:right w:w="20" w:type="dxa"/>
            </w:tcMar>
          </w:tcPr>
          <w:p w14:paraId="1968D50F" w14:textId="77777777" w:rsidR="001A73E7" w:rsidRPr="00996890" w:rsidRDefault="00000000" w:rsidP="00477902">
            <w:pPr>
              <w:spacing w:before="240" w:after="240" w:line="276" w:lineRule="auto"/>
              <w:ind w:left="0" w:hanging="2"/>
              <w:rPr>
                <w:rFonts w:eastAsia="Calibri"/>
                <w:i/>
              </w:rPr>
            </w:pPr>
            <w:r w:rsidRPr="00996890">
              <w:rPr>
                <w:rFonts w:eastAsia="Calibri"/>
                <w:i/>
              </w:rPr>
              <w:t xml:space="preserve">Sistema de almacenamiento que organiza y gestiona datos utilizados para registrar </w:t>
            </w:r>
            <w:r w:rsidRPr="00996890">
              <w:rPr>
                <w:rFonts w:eastAsia="Calibri"/>
                <w:i/>
              </w:rPr>
              <w:lastRenderedPageBreak/>
              <w:t>información sobre clientes, técnico, equipo, repuesto, reparación y seguimiento.</w:t>
            </w:r>
          </w:p>
        </w:tc>
        <w:tc>
          <w:tcPr>
            <w:tcW w:w="1470" w:type="dxa"/>
            <w:tcBorders>
              <w:top w:val="single" w:sz="5" w:space="0" w:color="000000"/>
              <w:left w:val="single" w:sz="5" w:space="0" w:color="000000"/>
              <w:bottom w:val="single" w:sz="5" w:space="0" w:color="000000"/>
              <w:right w:val="single" w:sz="5" w:space="0" w:color="000000"/>
            </w:tcBorders>
            <w:tcMar>
              <w:top w:w="20" w:type="dxa"/>
              <w:left w:w="20" w:type="dxa"/>
              <w:bottom w:w="0" w:type="dxa"/>
              <w:right w:w="20" w:type="dxa"/>
            </w:tcMar>
          </w:tcPr>
          <w:p w14:paraId="65C26FDF" w14:textId="77777777" w:rsidR="001A73E7" w:rsidRPr="00996890" w:rsidRDefault="00000000" w:rsidP="00996890">
            <w:pPr>
              <w:spacing w:before="240" w:after="240" w:line="276" w:lineRule="auto"/>
              <w:ind w:left="0" w:hanging="2"/>
              <w:jc w:val="center"/>
              <w:rPr>
                <w:rFonts w:eastAsia="Calibri"/>
                <w:i/>
              </w:rPr>
            </w:pPr>
            <w:r w:rsidRPr="00996890">
              <w:rPr>
                <w:rFonts w:eastAsia="Calibri"/>
                <w:i/>
              </w:rPr>
              <w:lastRenderedPageBreak/>
              <w:t>Administrador de base de datos</w:t>
            </w:r>
          </w:p>
        </w:tc>
        <w:tc>
          <w:tcPr>
            <w:tcW w:w="1620" w:type="dxa"/>
            <w:tcBorders>
              <w:top w:val="single" w:sz="5" w:space="0" w:color="000000"/>
              <w:left w:val="single" w:sz="5" w:space="0" w:color="000000"/>
              <w:bottom w:val="single" w:sz="5" w:space="0" w:color="000000"/>
              <w:right w:val="single" w:sz="5" w:space="0" w:color="000000"/>
            </w:tcBorders>
            <w:tcMar>
              <w:top w:w="20" w:type="dxa"/>
              <w:left w:w="20" w:type="dxa"/>
              <w:bottom w:w="0" w:type="dxa"/>
              <w:right w:w="20" w:type="dxa"/>
            </w:tcMar>
          </w:tcPr>
          <w:p w14:paraId="6F4AAC87" w14:textId="77777777" w:rsidR="001A73E7" w:rsidRPr="00996890" w:rsidRDefault="001A73E7" w:rsidP="00996890">
            <w:pPr>
              <w:spacing w:before="240" w:after="240" w:line="276" w:lineRule="auto"/>
              <w:ind w:left="0" w:hanging="2"/>
              <w:jc w:val="center"/>
              <w:rPr>
                <w:rFonts w:eastAsia="Calibri"/>
                <w:i/>
                <w:color w:val="595959"/>
              </w:rPr>
            </w:pPr>
          </w:p>
          <w:p w14:paraId="1EC9B42D" w14:textId="77777777" w:rsidR="001A73E7" w:rsidRPr="00996890" w:rsidRDefault="00000000" w:rsidP="00996890">
            <w:pPr>
              <w:spacing w:before="240" w:after="240" w:line="276" w:lineRule="auto"/>
              <w:ind w:left="0" w:hanging="2"/>
              <w:jc w:val="center"/>
              <w:rPr>
                <w:rFonts w:eastAsia="Calibri"/>
                <w:b/>
                <w:i/>
                <w:color w:val="595959"/>
              </w:rPr>
            </w:pPr>
            <w:r w:rsidRPr="00996890">
              <w:rPr>
                <w:rFonts w:eastAsia="Calibri"/>
                <w:b/>
                <w:i/>
                <w:color w:val="595959"/>
              </w:rPr>
              <w:t>DBA</w:t>
            </w:r>
          </w:p>
        </w:tc>
      </w:tr>
      <w:tr w:rsidR="001A73E7" w14:paraId="549DDCE1" w14:textId="77777777" w:rsidTr="00996890">
        <w:trPr>
          <w:trHeight w:val="164"/>
          <w:jc w:val="center"/>
        </w:trPr>
        <w:tc>
          <w:tcPr>
            <w:tcW w:w="1545" w:type="dxa"/>
            <w:tcBorders>
              <w:top w:val="single" w:sz="5" w:space="0" w:color="000000"/>
              <w:left w:val="single" w:sz="5" w:space="0" w:color="000000"/>
              <w:bottom w:val="single" w:sz="5" w:space="0" w:color="000000"/>
              <w:right w:val="single" w:sz="5" w:space="0" w:color="000000"/>
            </w:tcBorders>
            <w:tcMar>
              <w:top w:w="20" w:type="dxa"/>
              <w:left w:w="20" w:type="dxa"/>
              <w:bottom w:w="0" w:type="dxa"/>
              <w:right w:w="20" w:type="dxa"/>
            </w:tcMar>
          </w:tcPr>
          <w:p w14:paraId="383EBA90" w14:textId="77777777" w:rsidR="001A73E7" w:rsidRPr="00996890" w:rsidRDefault="00000000" w:rsidP="00996890">
            <w:pPr>
              <w:spacing w:before="240" w:after="240" w:line="276" w:lineRule="auto"/>
              <w:ind w:left="0" w:hanging="2"/>
              <w:jc w:val="center"/>
              <w:rPr>
                <w:rFonts w:eastAsia="Calibri"/>
                <w:i/>
              </w:rPr>
            </w:pPr>
            <w:r w:rsidRPr="00996890">
              <w:rPr>
                <w:rFonts w:eastAsia="Calibri"/>
                <w:i/>
              </w:rPr>
              <w:t>Administrador</w:t>
            </w:r>
          </w:p>
        </w:tc>
        <w:tc>
          <w:tcPr>
            <w:tcW w:w="4993" w:type="dxa"/>
            <w:tcBorders>
              <w:top w:val="single" w:sz="5" w:space="0" w:color="000000"/>
              <w:left w:val="single" w:sz="5" w:space="0" w:color="000000"/>
              <w:bottom w:val="single" w:sz="5" w:space="0" w:color="000000"/>
              <w:right w:val="single" w:sz="5" w:space="0" w:color="000000"/>
            </w:tcBorders>
            <w:tcMar>
              <w:top w:w="20" w:type="dxa"/>
              <w:left w:w="20" w:type="dxa"/>
              <w:bottom w:w="0" w:type="dxa"/>
              <w:right w:w="20" w:type="dxa"/>
            </w:tcMar>
          </w:tcPr>
          <w:p w14:paraId="5988034C" w14:textId="77777777" w:rsidR="001A73E7" w:rsidRPr="00996890" w:rsidRDefault="00000000" w:rsidP="00477902">
            <w:pPr>
              <w:spacing w:before="240" w:after="240" w:line="276" w:lineRule="auto"/>
              <w:ind w:left="0" w:hanging="2"/>
              <w:rPr>
                <w:rFonts w:eastAsia="Calibri"/>
                <w:i/>
              </w:rPr>
            </w:pPr>
            <w:r w:rsidRPr="00996890">
              <w:rPr>
                <w:rFonts w:eastAsia="Calibri"/>
                <w:i/>
              </w:rPr>
              <w:t>Entidad con acceso a la información ingresada al sistema y a la capacidad de agregar, editar o eliminar.</w:t>
            </w:r>
          </w:p>
        </w:tc>
        <w:tc>
          <w:tcPr>
            <w:tcW w:w="1470" w:type="dxa"/>
            <w:tcBorders>
              <w:top w:val="single" w:sz="5" w:space="0" w:color="000000"/>
              <w:left w:val="single" w:sz="5" w:space="0" w:color="000000"/>
              <w:bottom w:val="single" w:sz="5" w:space="0" w:color="000000"/>
              <w:right w:val="single" w:sz="5" w:space="0" w:color="000000"/>
            </w:tcBorders>
            <w:tcMar>
              <w:top w:w="20" w:type="dxa"/>
              <w:left w:w="20" w:type="dxa"/>
              <w:bottom w:w="0" w:type="dxa"/>
              <w:right w:w="20" w:type="dxa"/>
            </w:tcMar>
          </w:tcPr>
          <w:p w14:paraId="51F36468" w14:textId="77777777" w:rsidR="001A73E7" w:rsidRPr="00996890" w:rsidRDefault="001A73E7" w:rsidP="00996890">
            <w:pPr>
              <w:spacing w:before="240" w:after="240" w:line="276" w:lineRule="auto"/>
              <w:ind w:left="0" w:hanging="2"/>
              <w:jc w:val="center"/>
              <w:rPr>
                <w:rFonts w:eastAsia="Calibri"/>
                <w:i/>
              </w:rPr>
            </w:pPr>
          </w:p>
        </w:tc>
        <w:tc>
          <w:tcPr>
            <w:tcW w:w="1620" w:type="dxa"/>
            <w:tcBorders>
              <w:top w:val="single" w:sz="5" w:space="0" w:color="000000"/>
              <w:left w:val="single" w:sz="5" w:space="0" w:color="000000"/>
              <w:bottom w:val="single" w:sz="5" w:space="0" w:color="000000"/>
              <w:right w:val="single" w:sz="5" w:space="0" w:color="000000"/>
            </w:tcBorders>
            <w:tcMar>
              <w:top w:w="20" w:type="dxa"/>
              <w:left w:w="20" w:type="dxa"/>
              <w:bottom w:w="0" w:type="dxa"/>
              <w:right w:w="20" w:type="dxa"/>
            </w:tcMar>
          </w:tcPr>
          <w:p w14:paraId="015FD5E8" w14:textId="77777777" w:rsidR="001A73E7" w:rsidRPr="00996890" w:rsidRDefault="00000000" w:rsidP="00996890">
            <w:pPr>
              <w:spacing w:before="240" w:after="240" w:line="276" w:lineRule="auto"/>
              <w:ind w:left="0" w:hanging="2"/>
              <w:jc w:val="center"/>
              <w:rPr>
                <w:rFonts w:eastAsia="Calibri"/>
                <w:b/>
                <w:i/>
                <w:color w:val="595959"/>
              </w:rPr>
            </w:pPr>
            <w:r w:rsidRPr="00996890">
              <w:rPr>
                <w:rFonts w:eastAsia="Calibri"/>
                <w:b/>
                <w:i/>
                <w:color w:val="595959"/>
              </w:rPr>
              <w:t>Adm</w:t>
            </w:r>
          </w:p>
        </w:tc>
      </w:tr>
    </w:tbl>
    <w:p w14:paraId="02A9C2A6" w14:textId="77777777" w:rsidR="001A73E7" w:rsidRDefault="001A73E7" w:rsidP="00996890">
      <w:pPr>
        <w:ind w:leftChars="0" w:left="0" w:firstLineChars="0" w:firstLine="0"/>
        <w:jc w:val="both"/>
        <w:rPr>
          <w:rFonts w:ascii="Calibri" w:eastAsia="Calibri" w:hAnsi="Calibri" w:cs="Calibri"/>
          <w:color w:val="595959"/>
        </w:rPr>
      </w:pPr>
      <w:bookmarkStart w:id="2" w:name="_heading=h.3znysh7" w:colFirst="0" w:colLast="0"/>
      <w:bookmarkEnd w:id="2"/>
    </w:p>
    <w:p w14:paraId="459D0EC1" w14:textId="77777777" w:rsidR="001A73E7" w:rsidRDefault="00000000">
      <w:pPr>
        <w:keepNext/>
        <w:numPr>
          <w:ilvl w:val="1"/>
          <w:numId w:val="2"/>
        </w:numPr>
        <w:pBdr>
          <w:top w:val="nil"/>
          <w:left w:val="nil"/>
          <w:bottom w:val="nil"/>
          <w:right w:val="nil"/>
          <w:between w:val="nil"/>
        </w:pBdr>
        <w:spacing w:before="240" w:after="60" w:line="240" w:lineRule="auto"/>
        <w:ind w:left="0" w:hanging="2"/>
        <w:rPr>
          <w:rFonts w:ascii="Calibri" w:eastAsia="Calibri" w:hAnsi="Calibri" w:cs="Calibri"/>
          <w:b/>
          <w:color w:val="000000"/>
        </w:rPr>
      </w:pPr>
      <w:r>
        <w:rPr>
          <w:rFonts w:ascii="Calibri" w:eastAsia="Calibri" w:hAnsi="Calibri" w:cs="Calibri"/>
          <w:b/>
          <w:color w:val="000000"/>
        </w:rPr>
        <w:t>Audiencia</w:t>
      </w:r>
    </w:p>
    <w:p w14:paraId="354BE1A6" w14:textId="77777777" w:rsidR="001A73E7" w:rsidRDefault="001A73E7">
      <w:pPr>
        <w:ind w:left="0" w:hanging="2"/>
        <w:jc w:val="both"/>
        <w:rPr>
          <w:rFonts w:ascii="Calibri" w:eastAsia="Calibri" w:hAnsi="Calibri" w:cs="Calibri"/>
          <w:color w:val="0000FF"/>
        </w:rPr>
      </w:pPr>
    </w:p>
    <w:tbl>
      <w:tblPr>
        <w:tblStyle w:val="a0"/>
        <w:tblW w:w="10980" w:type="dxa"/>
        <w:tblInd w:w="-4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1545"/>
        <w:gridCol w:w="1665"/>
        <w:gridCol w:w="1845"/>
        <w:gridCol w:w="1380"/>
        <w:gridCol w:w="1440"/>
        <w:gridCol w:w="1635"/>
        <w:gridCol w:w="1470"/>
      </w:tblGrid>
      <w:tr w:rsidR="001A73E7" w14:paraId="210B786E" w14:textId="77777777">
        <w:trPr>
          <w:trHeight w:val="1600"/>
        </w:trPr>
        <w:tc>
          <w:tcPr>
            <w:tcW w:w="1545" w:type="dxa"/>
            <w:shd w:val="clear" w:color="auto" w:fill="BFBFBF"/>
            <w:tcMar>
              <w:top w:w="15" w:type="dxa"/>
              <w:left w:w="15" w:type="dxa"/>
              <w:bottom w:w="0" w:type="dxa"/>
              <w:right w:w="15" w:type="dxa"/>
            </w:tcMar>
          </w:tcPr>
          <w:p w14:paraId="3B1C7E7D" w14:textId="77777777" w:rsidR="001A73E7" w:rsidRDefault="00000000">
            <w:pPr>
              <w:ind w:left="0" w:hanging="2"/>
              <w:jc w:val="both"/>
              <w:rPr>
                <w:rFonts w:ascii="Calibri" w:eastAsia="Calibri" w:hAnsi="Calibri" w:cs="Calibri"/>
                <w:color w:val="000000"/>
              </w:rPr>
            </w:pPr>
            <w:r>
              <w:rPr>
                <w:rFonts w:ascii="Calibri" w:eastAsia="Calibri" w:hAnsi="Calibri" w:cs="Calibri"/>
                <w:b/>
                <w:color w:val="000000"/>
              </w:rPr>
              <w:t>  </w:t>
            </w:r>
          </w:p>
          <w:p w14:paraId="4F2D4B70" w14:textId="77777777" w:rsidR="001A73E7" w:rsidRDefault="00000000">
            <w:pPr>
              <w:ind w:left="0" w:hanging="2"/>
              <w:jc w:val="both"/>
              <w:rPr>
                <w:rFonts w:ascii="Calibri" w:eastAsia="Calibri" w:hAnsi="Calibri" w:cs="Calibri"/>
                <w:color w:val="000000"/>
              </w:rPr>
            </w:pPr>
            <w:r>
              <w:rPr>
                <w:rFonts w:ascii="Calibri" w:eastAsia="Calibri" w:hAnsi="Calibri" w:cs="Calibri"/>
                <w:b/>
                <w:color w:val="000000"/>
              </w:rPr>
              <w:t> </w:t>
            </w:r>
          </w:p>
          <w:p w14:paraId="17B3F336" w14:textId="77777777" w:rsidR="001A73E7" w:rsidRDefault="00000000">
            <w:pPr>
              <w:ind w:left="0" w:hanging="2"/>
              <w:jc w:val="both"/>
              <w:rPr>
                <w:rFonts w:ascii="Calibri" w:eastAsia="Calibri" w:hAnsi="Calibri" w:cs="Calibri"/>
                <w:color w:val="000000"/>
              </w:rPr>
            </w:pPr>
            <w:r>
              <w:rPr>
                <w:rFonts w:ascii="Calibri" w:eastAsia="Calibri" w:hAnsi="Calibri" w:cs="Calibri"/>
                <w:b/>
                <w:color w:val="000000"/>
              </w:rPr>
              <w:t>Stakeholder</w:t>
            </w:r>
          </w:p>
        </w:tc>
        <w:tc>
          <w:tcPr>
            <w:tcW w:w="1665" w:type="dxa"/>
            <w:shd w:val="clear" w:color="auto" w:fill="BFBFBF"/>
            <w:tcMar>
              <w:top w:w="15" w:type="dxa"/>
              <w:left w:w="15" w:type="dxa"/>
              <w:bottom w:w="0" w:type="dxa"/>
              <w:right w:w="15" w:type="dxa"/>
            </w:tcMar>
          </w:tcPr>
          <w:p w14:paraId="6D862B31" w14:textId="77777777" w:rsidR="001A73E7" w:rsidRDefault="00000000">
            <w:pPr>
              <w:ind w:left="0" w:hanging="2"/>
              <w:jc w:val="both"/>
              <w:rPr>
                <w:rFonts w:ascii="Calibri" w:eastAsia="Calibri" w:hAnsi="Calibri" w:cs="Calibri"/>
                <w:color w:val="000000"/>
              </w:rPr>
            </w:pPr>
            <w:r>
              <w:rPr>
                <w:rFonts w:ascii="Calibri" w:eastAsia="Calibri" w:hAnsi="Calibri" w:cs="Calibri"/>
                <w:b/>
                <w:color w:val="000000"/>
              </w:rPr>
              <w:t>  </w:t>
            </w:r>
          </w:p>
          <w:p w14:paraId="4F33E911" w14:textId="77777777" w:rsidR="001A73E7" w:rsidRDefault="00000000">
            <w:pPr>
              <w:ind w:left="0" w:hanging="2"/>
              <w:jc w:val="both"/>
              <w:rPr>
                <w:rFonts w:ascii="Calibri" w:eastAsia="Calibri" w:hAnsi="Calibri" w:cs="Calibri"/>
                <w:color w:val="000000"/>
              </w:rPr>
            </w:pPr>
            <w:r>
              <w:rPr>
                <w:rFonts w:ascii="Calibri" w:eastAsia="Calibri" w:hAnsi="Calibri" w:cs="Calibri"/>
                <w:b/>
                <w:color w:val="000000"/>
              </w:rPr>
              <w:t> </w:t>
            </w:r>
          </w:p>
          <w:p w14:paraId="15810B2B" w14:textId="77777777" w:rsidR="001A73E7" w:rsidRDefault="00000000">
            <w:pPr>
              <w:ind w:left="0" w:hanging="2"/>
              <w:jc w:val="both"/>
              <w:rPr>
                <w:rFonts w:ascii="Calibri" w:eastAsia="Calibri" w:hAnsi="Calibri" w:cs="Calibri"/>
                <w:color w:val="000000"/>
              </w:rPr>
            </w:pPr>
            <w:r>
              <w:rPr>
                <w:rFonts w:ascii="Calibri" w:eastAsia="Calibri" w:hAnsi="Calibri" w:cs="Calibri"/>
                <w:b/>
                <w:color w:val="000000"/>
              </w:rPr>
              <w:t>Rol</w:t>
            </w:r>
          </w:p>
        </w:tc>
        <w:tc>
          <w:tcPr>
            <w:tcW w:w="1845" w:type="dxa"/>
            <w:shd w:val="clear" w:color="auto" w:fill="BFBFBF"/>
            <w:tcMar>
              <w:top w:w="15" w:type="dxa"/>
              <w:left w:w="15" w:type="dxa"/>
              <w:bottom w:w="0" w:type="dxa"/>
              <w:right w:w="15" w:type="dxa"/>
            </w:tcMar>
          </w:tcPr>
          <w:p w14:paraId="129629DF" w14:textId="77777777" w:rsidR="001A73E7" w:rsidRDefault="00000000">
            <w:pPr>
              <w:ind w:left="0" w:hanging="2"/>
              <w:jc w:val="both"/>
              <w:rPr>
                <w:rFonts w:ascii="Calibri" w:eastAsia="Calibri" w:hAnsi="Calibri" w:cs="Calibri"/>
                <w:color w:val="000000"/>
              </w:rPr>
            </w:pPr>
            <w:r>
              <w:rPr>
                <w:rFonts w:ascii="Calibri" w:eastAsia="Calibri" w:hAnsi="Calibri" w:cs="Calibri"/>
                <w:b/>
                <w:color w:val="000000"/>
              </w:rPr>
              <w:t>  </w:t>
            </w:r>
          </w:p>
          <w:p w14:paraId="25D0FACC" w14:textId="77777777" w:rsidR="001A73E7" w:rsidRDefault="00000000">
            <w:pPr>
              <w:ind w:left="0" w:hanging="2"/>
              <w:jc w:val="both"/>
              <w:rPr>
                <w:rFonts w:ascii="Calibri" w:eastAsia="Calibri" w:hAnsi="Calibri" w:cs="Calibri"/>
                <w:color w:val="000000"/>
              </w:rPr>
            </w:pPr>
            <w:r>
              <w:rPr>
                <w:rFonts w:ascii="Calibri" w:eastAsia="Calibri" w:hAnsi="Calibri" w:cs="Calibri"/>
                <w:b/>
                <w:color w:val="000000"/>
              </w:rPr>
              <w:t> </w:t>
            </w:r>
          </w:p>
          <w:p w14:paraId="5D323315" w14:textId="77777777" w:rsidR="001A73E7" w:rsidRDefault="00000000">
            <w:pPr>
              <w:ind w:left="0" w:hanging="2"/>
              <w:jc w:val="both"/>
              <w:rPr>
                <w:rFonts w:ascii="Calibri" w:eastAsia="Calibri" w:hAnsi="Calibri" w:cs="Calibri"/>
                <w:color w:val="000000"/>
              </w:rPr>
            </w:pPr>
            <w:r>
              <w:rPr>
                <w:rFonts w:ascii="Calibri" w:eastAsia="Calibri" w:hAnsi="Calibri" w:cs="Calibri"/>
                <w:b/>
              </w:rPr>
              <w:t>Responsabilidad</w:t>
            </w:r>
          </w:p>
        </w:tc>
        <w:tc>
          <w:tcPr>
            <w:tcW w:w="1380" w:type="dxa"/>
            <w:shd w:val="clear" w:color="auto" w:fill="BFBFBF"/>
            <w:tcMar>
              <w:top w:w="15" w:type="dxa"/>
              <w:left w:w="15" w:type="dxa"/>
              <w:bottom w:w="0" w:type="dxa"/>
              <w:right w:w="15" w:type="dxa"/>
            </w:tcMar>
          </w:tcPr>
          <w:p w14:paraId="69DE97B3" w14:textId="77777777" w:rsidR="001A73E7" w:rsidRDefault="00000000">
            <w:pPr>
              <w:ind w:left="0" w:hanging="2"/>
              <w:jc w:val="both"/>
              <w:rPr>
                <w:rFonts w:ascii="Calibri" w:eastAsia="Calibri" w:hAnsi="Calibri" w:cs="Calibri"/>
                <w:color w:val="000000"/>
              </w:rPr>
            </w:pPr>
            <w:r>
              <w:rPr>
                <w:rFonts w:ascii="Calibri" w:eastAsia="Calibri" w:hAnsi="Calibri" w:cs="Calibri"/>
                <w:b/>
                <w:color w:val="000000"/>
              </w:rPr>
              <w:t>  </w:t>
            </w:r>
          </w:p>
          <w:p w14:paraId="1B6E9D86" w14:textId="77777777" w:rsidR="001A73E7" w:rsidRDefault="00000000">
            <w:pPr>
              <w:ind w:left="0" w:hanging="2"/>
              <w:jc w:val="both"/>
              <w:rPr>
                <w:rFonts w:ascii="Calibri" w:eastAsia="Calibri" w:hAnsi="Calibri" w:cs="Calibri"/>
                <w:color w:val="000000"/>
              </w:rPr>
            </w:pPr>
            <w:r>
              <w:rPr>
                <w:rFonts w:ascii="Calibri" w:eastAsia="Calibri" w:hAnsi="Calibri" w:cs="Calibri"/>
                <w:b/>
                <w:color w:val="000000"/>
              </w:rPr>
              <w:t> </w:t>
            </w:r>
          </w:p>
          <w:p w14:paraId="7D9DDBF1" w14:textId="77777777" w:rsidR="001A73E7" w:rsidRDefault="00000000">
            <w:pPr>
              <w:ind w:left="0" w:hanging="2"/>
              <w:jc w:val="both"/>
              <w:rPr>
                <w:rFonts w:ascii="Calibri" w:eastAsia="Calibri" w:hAnsi="Calibri" w:cs="Calibri"/>
                <w:color w:val="000000"/>
              </w:rPr>
            </w:pPr>
            <w:r>
              <w:rPr>
                <w:rFonts w:ascii="Calibri" w:eastAsia="Calibri" w:hAnsi="Calibri" w:cs="Calibri"/>
                <w:b/>
                <w:color w:val="000000"/>
              </w:rPr>
              <w:t>Intereses</w:t>
            </w:r>
          </w:p>
        </w:tc>
        <w:tc>
          <w:tcPr>
            <w:tcW w:w="1440" w:type="dxa"/>
            <w:shd w:val="clear" w:color="auto" w:fill="BFBFBF"/>
            <w:tcMar>
              <w:top w:w="15" w:type="dxa"/>
              <w:left w:w="15" w:type="dxa"/>
              <w:bottom w:w="0" w:type="dxa"/>
              <w:right w:w="15" w:type="dxa"/>
            </w:tcMar>
          </w:tcPr>
          <w:p w14:paraId="2C0BAA95" w14:textId="77777777" w:rsidR="001A73E7" w:rsidRDefault="00000000">
            <w:pPr>
              <w:ind w:left="0" w:hanging="2"/>
              <w:jc w:val="both"/>
              <w:rPr>
                <w:rFonts w:ascii="Calibri" w:eastAsia="Calibri" w:hAnsi="Calibri" w:cs="Calibri"/>
                <w:color w:val="000000"/>
              </w:rPr>
            </w:pPr>
            <w:r>
              <w:rPr>
                <w:rFonts w:ascii="Calibri" w:eastAsia="Calibri" w:hAnsi="Calibri" w:cs="Calibri"/>
                <w:b/>
                <w:color w:val="000000"/>
              </w:rPr>
              <w:t>  </w:t>
            </w:r>
          </w:p>
          <w:p w14:paraId="569BDDAF" w14:textId="77777777" w:rsidR="001A73E7" w:rsidRDefault="00000000">
            <w:pPr>
              <w:ind w:left="0" w:hanging="2"/>
              <w:jc w:val="both"/>
              <w:rPr>
                <w:rFonts w:ascii="Calibri" w:eastAsia="Calibri" w:hAnsi="Calibri" w:cs="Calibri"/>
                <w:color w:val="000000"/>
              </w:rPr>
            </w:pPr>
            <w:r>
              <w:rPr>
                <w:rFonts w:ascii="Calibri" w:eastAsia="Calibri" w:hAnsi="Calibri" w:cs="Calibri"/>
                <w:b/>
                <w:color w:val="000000"/>
              </w:rPr>
              <w:t>Criterios de éxito</w:t>
            </w:r>
          </w:p>
        </w:tc>
        <w:tc>
          <w:tcPr>
            <w:tcW w:w="1635" w:type="dxa"/>
            <w:shd w:val="clear" w:color="auto" w:fill="BFBFBF"/>
            <w:tcMar>
              <w:top w:w="15" w:type="dxa"/>
              <w:left w:w="15" w:type="dxa"/>
              <w:bottom w:w="0" w:type="dxa"/>
              <w:right w:w="15" w:type="dxa"/>
            </w:tcMar>
          </w:tcPr>
          <w:p w14:paraId="34946E52" w14:textId="77777777" w:rsidR="001A73E7" w:rsidRDefault="00000000">
            <w:pPr>
              <w:ind w:left="0" w:hanging="2"/>
              <w:jc w:val="both"/>
              <w:rPr>
                <w:rFonts w:ascii="Calibri" w:eastAsia="Calibri" w:hAnsi="Calibri" w:cs="Calibri"/>
                <w:color w:val="000000"/>
              </w:rPr>
            </w:pPr>
            <w:r>
              <w:rPr>
                <w:rFonts w:ascii="Calibri" w:eastAsia="Calibri" w:hAnsi="Calibri" w:cs="Calibri"/>
                <w:b/>
                <w:color w:val="000000"/>
              </w:rPr>
              <w:t> </w:t>
            </w:r>
          </w:p>
          <w:p w14:paraId="3D592145" w14:textId="77777777" w:rsidR="001A73E7" w:rsidRDefault="00000000">
            <w:pPr>
              <w:ind w:left="0" w:hanging="2"/>
              <w:jc w:val="both"/>
              <w:rPr>
                <w:rFonts w:ascii="Calibri" w:eastAsia="Calibri" w:hAnsi="Calibri" w:cs="Calibri"/>
                <w:color w:val="000000"/>
              </w:rPr>
            </w:pPr>
            <w:r>
              <w:rPr>
                <w:rFonts w:ascii="Calibri" w:eastAsia="Calibri" w:hAnsi="Calibri" w:cs="Calibri"/>
                <w:b/>
                <w:color w:val="000000"/>
              </w:rPr>
              <w:t> </w:t>
            </w:r>
          </w:p>
          <w:p w14:paraId="1F5E39F9" w14:textId="77777777" w:rsidR="001A73E7" w:rsidRDefault="00000000">
            <w:pPr>
              <w:ind w:left="0" w:hanging="2"/>
              <w:jc w:val="both"/>
              <w:rPr>
                <w:rFonts w:ascii="Calibri" w:eastAsia="Calibri" w:hAnsi="Calibri" w:cs="Calibri"/>
                <w:color w:val="000000"/>
              </w:rPr>
            </w:pPr>
            <w:r>
              <w:rPr>
                <w:rFonts w:ascii="Calibri" w:eastAsia="Calibri" w:hAnsi="Calibri" w:cs="Calibri"/>
                <w:b/>
                <w:color w:val="000000"/>
              </w:rPr>
              <w:t>Preocupación</w:t>
            </w:r>
          </w:p>
        </w:tc>
        <w:tc>
          <w:tcPr>
            <w:tcW w:w="1470" w:type="dxa"/>
            <w:shd w:val="clear" w:color="auto" w:fill="BFBFBF"/>
            <w:tcMar>
              <w:top w:w="15" w:type="dxa"/>
              <w:left w:w="15" w:type="dxa"/>
              <w:bottom w:w="0" w:type="dxa"/>
              <w:right w:w="15" w:type="dxa"/>
            </w:tcMar>
          </w:tcPr>
          <w:p w14:paraId="7CE2BA21" w14:textId="77777777" w:rsidR="001A73E7" w:rsidRDefault="00000000">
            <w:pPr>
              <w:ind w:left="0" w:hanging="2"/>
              <w:jc w:val="both"/>
              <w:rPr>
                <w:rFonts w:ascii="Calibri" w:eastAsia="Calibri" w:hAnsi="Calibri" w:cs="Calibri"/>
                <w:color w:val="000000"/>
              </w:rPr>
            </w:pPr>
            <w:r>
              <w:rPr>
                <w:rFonts w:ascii="Calibri" w:eastAsia="Calibri" w:hAnsi="Calibri" w:cs="Calibri"/>
                <w:b/>
                <w:color w:val="000000"/>
              </w:rPr>
              <w:t>Competencias técnicas/ Relación de ambiente de trabajo</w:t>
            </w:r>
          </w:p>
        </w:tc>
      </w:tr>
      <w:tr w:rsidR="001A73E7" w14:paraId="5D92D8D8" w14:textId="77777777">
        <w:trPr>
          <w:trHeight w:val="1394"/>
        </w:trPr>
        <w:tc>
          <w:tcPr>
            <w:tcW w:w="1545" w:type="dxa"/>
            <w:tcBorders>
              <w:top w:val="single" w:sz="5" w:space="0" w:color="000000"/>
              <w:left w:val="single" w:sz="5" w:space="0" w:color="000000"/>
              <w:bottom w:val="single" w:sz="5" w:space="0" w:color="000000"/>
              <w:right w:val="single" w:sz="5" w:space="0" w:color="000000"/>
            </w:tcBorders>
            <w:tcMar>
              <w:top w:w="20" w:type="dxa"/>
              <w:left w:w="20" w:type="dxa"/>
              <w:bottom w:w="0" w:type="dxa"/>
              <w:right w:w="20" w:type="dxa"/>
            </w:tcMar>
          </w:tcPr>
          <w:p w14:paraId="5017D1ED" w14:textId="77777777" w:rsidR="001A73E7" w:rsidRDefault="00000000">
            <w:pPr>
              <w:spacing w:after="240"/>
              <w:ind w:left="0" w:hanging="2"/>
              <w:jc w:val="center"/>
            </w:pPr>
            <w:r>
              <w:rPr>
                <w:rFonts w:ascii="Calibri" w:eastAsia="Calibri" w:hAnsi="Calibri" w:cs="Calibri"/>
                <w:i/>
              </w:rPr>
              <w:t xml:space="preserve">  </w:t>
            </w:r>
            <w:r>
              <w:t xml:space="preserve"> Propietario del Taller</w:t>
            </w:r>
          </w:p>
          <w:p w14:paraId="3CDD5341" w14:textId="77777777" w:rsidR="001A73E7" w:rsidRDefault="001A73E7">
            <w:pPr>
              <w:spacing w:after="240" w:line="240" w:lineRule="auto"/>
              <w:ind w:left="0" w:hanging="2"/>
              <w:rPr>
                <w:rFonts w:ascii="Calibri" w:eastAsia="Calibri" w:hAnsi="Calibri" w:cs="Calibri"/>
                <w:i/>
              </w:rPr>
            </w:pPr>
          </w:p>
          <w:p w14:paraId="11CFBC82" w14:textId="77777777" w:rsidR="001A73E7" w:rsidRDefault="001A73E7">
            <w:pPr>
              <w:spacing w:after="240" w:line="240" w:lineRule="auto"/>
              <w:ind w:left="0" w:hanging="2"/>
              <w:jc w:val="center"/>
              <w:rPr>
                <w:rFonts w:ascii="Calibri" w:eastAsia="Calibri" w:hAnsi="Calibri" w:cs="Calibri"/>
                <w:i/>
              </w:rPr>
            </w:pPr>
          </w:p>
        </w:tc>
        <w:tc>
          <w:tcPr>
            <w:tcW w:w="1665" w:type="dxa"/>
            <w:tcBorders>
              <w:top w:val="single" w:sz="5" w:space="0" w:color="000000"/>
              <w:left w:val="single" w:sz="5" w:space="0" w:color="000000"/>
              <w:bottom w:val="single" w:sz="5" w:space="0" w:color="000000"/>
              <w:right w:val="single" w:sz="5" w:space="0" w:color="000000"/>
            </w:tcBorders>
            <w:tcMar>
              <w:top w:w="20" w:type="dxa"/>
              <w:left w:w="20" w:type="dxa"/>
              <w:bottom w:w="0" w:type="dxa"/>
              <w:right w:w="20" w:type="dxa"/>
            </w:tcMar>
          </w:tcPr>
          <w:p w14:paraId="697F7D2C" w14:textId="77777777" w:rsidR="001A73E7" w:rsidRDefault="00000000">
            <w:pPr>
              <w:ind w:left="0" w:hanging="2"/>
              <w:jc w:val="center"/>
            </w:pPr>
            <w:r>
              <w:t xml:space="preserve">    Tomador de    decisiones</w:t>
            </w:r>
          </w:p>
        </w:tc>
        <w:tc>
          <w:tcPr>
            <w:tcW w:w="1845" w:type="dxa"/>
            <w:tcBorders>
              <w:top w:val="single" w:sz="5" w:space="0" w:color="000000"/>
              <w:left w:val="single" w:sz="5" w:space="0" w:color="000000"/>
              <w:bottom w:val="single" w:sz="5" w:space="0" w:color="000000"/>
              <w:right w:val="single" w:sz="5" w:space="0" w:color="000000"/>
            </w:tcBorders>
            <w:tcMar>
              <w:top w:w="20" w:type="dxa"/>
              <w:left w:w="20" w:type="dxa"/>
              <w:bottom w:w="0" w:type="dxa"/>
              <w:right w:w="20" w:type="dxa"/>
            </w:tcMar>
          </w:tcPr>
          <w:p w14:paraId="5AF1F8CB" w14:textId="77777777" w:rsidR="001A73E7" w:rsidRDefault="00000000">
            <w:pPr>
              <w:ind w:left="0" w:hanging="2"/>
              <w:jc w:val="center"/>
            </w:pPr>
            <w:r>
              <w:t>Aprobar la implementación del sistema</w:t>
            </w:r>
          </w:p>
        </w:tc>
        <w:tc>
          <w:tcPr>
            <w:tcW w:w="1380" w:type="dxa"/>
            <w:tcMar>
              <w:top w:w="15" w:type="dxa"/>
              <w:left w:w="15" w:type="dxa"/>
              <w:bottom w:w="0" w:type="dxa"/>
              <w:right w:w="15" w:type="dxa"/>
            </w:tcMar>
          </w:tcPr>
          <w:p w14:paraId="0FE26E99" w14:textId="77777777" w:rsidR="001A73E7" w:rsidRDefault="00000000">
            <w:pPr>
              <w:ind w:left="0" w:hanging="2"/>
              <w:jc w:val="center"/>
            </w:pPr>
            <w:r>
              <w:t>-Mejorar la eficiencia operativa.</w:t>
            </w:r>
          </w:p>
          <w:p w14:paraId="7CB997CE" w14:textId="77777777" w:rsidR="001A73E7" w:rsidRDefault="00000000">
            <w:pPr>
              <w:ind w:left="0" w:hanging="2"/>
              <w:jc w:val="center"/>
              <w:rPr>
                <w:rFonts w:ascii="Calibri" w:eastAsia="Calibri" w:hAnsi="Calibri" w:cs="Calibri"/>
              </w:rPr>
            </w:pPr>
            <w:r>
              <w:t>-Satisfacción    del cliente</w:t>
            </w:r>
          </w:p>
        </w:tc>
        <w:tc>
          <w:tcPr>
            <w:tcW w:w="1440" w:type="dxa"/>
            <w:tcBorders>
              <w:top w:val="single" w:sz="5" w:space="0" w:color="000000"/>
              <w:left w:val="single" w:sz="5" w:space="0" w:color="000000"/>
              <w:bottom w:val="single" w:sz="5" w:space="0" w:color="000000"/>
              <w:right w:val="single" w:sz="5" w:space="0" w:color="000000"/>
            </w:tcBorders>
            <w:tcMar>
              <w:top w:w="20" w:type="dxa"/>
              <w:left w:w="20" w:type="dxa"/>
              <w:bottom w:w="0" w:type="dxa"/>
              <w:right w:w="20" w:type="dxa"/>
            </w:tcMar>
          </w:tcPr>
          <w:p w14:paraId="7701AAD3" w14:textId="77777777" w:rsidR="001A73E7" w:rsidRDefault="00000000">
            <w:pPr>
              <w:ind w:left="0" w:hanging="2"/>
              <w:jc w:val="center"/>
            </w:pPr>
            <w:r>
              <w:t>Implementación</w:t>
            </w:r>
          </w:p>
          <w:p w14:paraId="16035D90" w14:textId="77777777" w:rsidR="001A73E7" w:rsidRDefault="00000000">
            <w:pPr>
              <w:ind w:left="0" w:hanging="2"/>
              <w:jc w:val="center"/>
            </w:pPr>
            <w:r>
              <w:t xml:space="preserve"> exitosa del sistema</w:t>
            </w:r>
          </w:p>
        </w:tc>
        <w:tc>
          <w:tcPr>
            <w:tcW w:w="1635" w:type="dxa"/>
            <w:tcMar>
              <w:top w:w="15" w:type="dxa"/>
              <w:left w:w="15" w:type="dxa"/>
              <w:bottom w:w="0" w:type="dxa"/>
              <w:right w:w="15" w:type="dxa"/>
            </w:tcMar>
          </w:tcPr>
          <w:p w14:paraId="1A290900" w14:textId="77777777" w:rsidR="001A73E7" w:rsidRDefault="00000000">
            <w:pPr>
              <w:ind w:left="0" w:hanging="2"/>
            </w:pPr>
            <w:r>
              <w:t>Costo, retorno de inversión</w:t>
            </w:r>
          </w:p>
        </w:tc>
        <w:tc>
          <w:tcPr>
            <w:tcW w:w="1470" w:type="dxa"/>
            <w:tcMar>
              <w:top w:w="15" w:type="dxa"/>
              <w:left w:w="15" w:type="dxa"/>
              <w:bottom w:w="0" w:type="dxa"/>
              <w:right w:w="15" w:type="dxa"/>
            </w:tcMar>
          </w:tcPr>
          <w:p w14:paraId="334AF481" w14:textId="77777777" w:rsidR="001A73E7" w:rsidRDefault="00000000">
            <w:pPr>
              <w:ind w:left="0" w:hanging="2"/>
              <w:jc w:val="both"/>
            </w:pPr>
            <w:r>
              <w:t>Alta comprensión del negocio</w:t>
            </w:r>
          </w:p>
        </w:tc>
      </w:tr>
      <w:tr w:rsidR="001A73E7" w14:paraId="693271C5" w14:textId="77777777">
        <w:trPr>
          <w:trHeight w:val="1394"/>
        </w:trPr>
        <w:tc>
          <w:tcPr>
            <w:tcW w:w="1545" w:type="dxa"/>
            <w:tcBorders>
              <w:top w:val="single" w:sz="5" w:space="0" w:color="000000"/>
              <w:left w:val="single" w:sz="5" w:space="0" w:color="000000"/>
              <w:bottom w:val="single" w:sz="5" w:space="0" w:color="000000"/>
              <w:right w:val="single" w:sz="5" w:space="0" w:color="000000"/>
            </w:tcBorders>
            <w:tcMar>
              <w:top w:w="20" w:type="dxa"/>
              <w:left w:w="20" w:type="dxa"/>
              <w:bottom w:w="0" w:type="dxa"/>
              <w:right w:w="20" w:type="dxa"/>
            </w:tcMar>
          </w:tcPr>
          <w:p w14:paraId="6595CA75" w14:textId="77777777" w:rsidR="001A73E7" w:rsidRDefault="00000000">
            <w:pPr>
              <w:spacing w:after="240"/>
              <w:ind w:left="0" w:hanging="2"/>
              <w:jc w:val="center"/>
              <w:rPr>
                <w:rFonts w:ascii="Calibri" w:eastAsia="Calibri" w:hAnsi="Calibri" w:cs="Calibri"/>
                <w:i/>
              </w:rPr>
            </w:pPr>
            <w:r>
              <w:rPr>
                <w:rFonts w:ascii="Calibri" w:eastAsia="Calibri" w:hAnsi="Calibri" w:cs="Calibri"/>
                <w:i/>
              </w:rPr>
              <w:t xml:space="preserve">  Administrador del Taller</w:t>
            </w:r>
          </w:p>
        </w:tc>
        <w:tc>
          <w:tcPr>
            <w:tcW w:w="1665" w:type="dxa"/>
            <w:tcBorders>
              <w:top w:val="single" w:sz="5" w:space="0" w:color="000000"/>
              <w:left w:val="single" w:sz="5" w:space="0" w:color="000000"/>
              <w:bottom w:val="single" w:sz="5" w:space="0" w:color="000000"/>
              <w:right w:val="single" w:sz="5" w:space="0" w:color="000000"/>
            </w:tcBorders>
            <w:tcMar>
              <w:top w:w="20" w:type="dxa"/>
              <w:left w:w="20" w:type="dxa"/>
              <w:bottom w:w="0" w:type="dxa"/>
              <w:right w:w="20" w:type="dxa"/>
            </w:tcMar>
          </w:tcPr>
          <w:p w14:paraId="3E84CB3D" w14:textId="77777777" w:rsidR="001A73E7" w:rsidRDefault="00000000">
            <w:pPr>
              <w:ind w:left="0" w:hanging="2"/>
              <w:jc w:val="center"/>
            </w:pPr>
            <w:r>
              <w:t>Usuario Primario</w:t>
            </w:r>
          </w:p>
        </w:tc>
        <w:tc>
          <w:tcPr>
            <w:tcW w:w="1845" w:type="dxa"/>
            <w:tcBorders>
              <w:top w:val="single" w:sz="5" w:space="0" w:color="000000"/>
              <w:left w:val="single" w:sz="5" w:space="0" w:color="000000"/>
              <w:bottom w:val="single" w:sz="5" w:space="0" w:color="000000"/>
              <w:right w:val="single" w:sz="5" w:space="0" w:color="000000"/>
            </w:tcBorders>
            <w:tcMar>
              <w:top w:w="20" w:type="dxa"/>
              <w:left w:w="20" w:type="dxa"/>
              <w:bottom w:w="0" w:type="dxa"/>
              <w:right w:w="20" w:type="dxa"/>
            </w:tcMar>
          </w:tcPr>
          <w:p w14:paraId="0775A9BF" w14:textId="77777777" w:rsidR="001A73E7" w:rsidRDefault="00000000">
            <w:pPr>
              <w:ind w:left="0" w:hanging="2"/>
              <w:jc w:val="center"/>
            </w:pPr>
            <w:r>
              <w:t>Supervisar y administrar el uso del sistema</w:t>
            </w:r>
          </w:p>
        </w:tc>
        <w:tc>
          <w:tcPr>
            <w:tcW w:w="1380" w:type="dxa"/>
            <w:tcMar>
              <w:top w:w="15" w:type="dxa"/>
              <w:left w:w="15" w:type="dxa"/>
              <w:bottom w:w="0" w:type="dxa"/>
              <w:right w:w="15" w:type="dxa"/>
            </w:tcMar>
          </w:tcPr>
          <w:p w14:paraId="47FDBBE9" w14:textId="77777777" w:rsidR="001A73E7" w:rsidRDefault="00000000">
            <w:pPr>
              <w:ind w:left="0" w:hanging="2"/>
              <w:jc w:val="center"/>
            </w:pPr>
            <w:r>
              <w:t>- Gestión eficiente del taller.</w:t>
            </w:r>
          </w:p>
          <w:p w14:paraId="6C1EA3F9" w14:textId="77777777" w:rsidR="001A73E7" w:rsidRDefault="00000000">
            <w:pPr>
              <w:ind w:left="0" w:hanging="2"/>
              <w:jc w:val="center"/>
            </w:pPr>
            <w:r>
              <w:t>-Seguimiento</w:t>
            </w:r>
          </w:p>
          <w:p w14:paraId="6E85687D" w14:textId="77777777" w:rsidR="001A73E7" w:rsidRDefault="00000000">
            <w:pPr>
              <w:ind w:left="0" w:hanging="2"/>
              <w:jc w:val="center"/>
            </w:pPr>
            <w:r>
              <w:t>de los servicios.</w:t>
            </w:r>
          </w:p>
          <w:p w14:paraId="0F0665F2" w14:textId="77777777" w:rsidR="001A73E7" w:rsidRDefault="001A73E7">
            <w:pPr>
              <w:ind w:left="0" w:hanging="2"/>
              <w:jc w:val="center"/>
            </w:pPr>
          </w:p>
        </w:tc>
        <w:tc>
          <w:tcPr>
            <w:tcW w:w="1440" w:type="dxa"/>
            <w:tcBorders>
              <w:top w:val="single" w:sz="5" w:space="0" w:color="000000"/>
              <w:left w:val="single" w:sz="5" w:space="0" w:color="000000"/>
              <w:bottom w:val="single" w:sz="5" w:space="0" w:color="000000"/>
              <w:right w:val="single" w:sz="5" w:space="0" w:color="000000"/>
            </w:tcBorders>
            <w:tcMar>
              <w:top w:w="20" w:type="dxa"/>
              <w:left w:w="20" w:type="dxa"/>
              <w:bottom w:w="0" w:type="dxa"/>
              <w:right w:w="20" w:type="dxa"/>
            </w:tcMar>
          </w:tcPr>
          <w:p w14:paraId="0381A300" w14:textId="77777777" w:rsidR="001A73E7" w:rsidRDefault="00000000">
            <w:pPr>
              <w:ind w:left="0" w:hanging="2"/>
              <w:jc w:val="center"/>
            </w:pPr>
            <w:r>
              <w:t xml:space="preserve">-Reducción de errores. </w:t>
            </w:r>
          </w:p>
          <w:p w14:paraId="1F56DF50" w14:textId="77777777" w:rsidR="001A73E7" w:rsidRDefault="00000000">
            <w:pPr>
              <w:ind w:left="0" w:hanging="2"/>
              <w:jc w:val="center"/>
            </w:pPr>
            <w:r>
              <w:t>-Mejora en la gestión de operaciones</w:t>
            </w:r>
          </w:p>
        </w:tc>
        <w:tc>
          <w:tcPr>
            <w:tcW w:w="1635" w:type="dxa"/>
            <w:tcMar>
              <w:top w:w="15" w:type="dxa"/>
              <w:left w:w="15" w:type="dxa"/>
              <w:bottom w:w="0" w:type="dxa"/>
              <w:right w:w="15" w:type="dxa"/>
            </w:tcMar>
          </w:tcPr>
          <w:p w14:paraId="62C1CF43" w14:textId="77777777" w:rsidR="001A73E7" w:rsidRDefault="00000000">
            <w:pPr>
              <w:ind w:left="0" w:hanging="2"/>
            </w:pPr>
            <w:r>
              <w:t>Usabilidad del sistema</w:t>
            </w:r>
          </w:p>
        </w:tc>
        <w:tc>
          <w:tcPr>
            <w:tcW w:w="1470" w:type="dxa"/>
            <w:tcMar>
              <w:top w:w="15" w:type="dxa"/>
              <w:left w:w="15" w:type="dxa"/>
              <w:bottom w:w="0" w:type="dxa"/>
              <w:right w:w="15" w:type="dxa"/>
            </w:tcMar>
          </w:tcPr>
          <w:p w14:paraId="403916F4" w14:textId="77777777" w:rsidR="001A73E7" w:rsidRDefault="00000000">
            <w:pPr>
              <w:ind w:left="0" w:hanging="2"/>
              <w:jc w:val="both"/>
            </w:pPr>
            <w:r>
              <w:t>Habilidades en sistemas informáticos.</w:t>
            </w:r>
          </w:p>
        </w:tc>
      </w:tr>
      <w:tr w:rsidR="001A73E7" w14:paraId="4E64030C" w14:textId="77777777">
        <w:trPr>
          <w:trHeight w:val="1766"/>
        </w:trPr>
        <w:tc>
          <w:tcPr>
            <w:tcW w:w="1545" w:type="dxa"/>
            <w:tcBorders>
              <w:top w:val="single" w:sz="5" w:space="0" w:color="000000"/>
              <w:left w:val="single" w:sz="5" w:space="0" w:color="000000"/>
              <w:bottom w:val="single" w:sz="5" w:space="0" w:color="000000"/>
              <w:right w:val="single" w:sz="5" w:space="0" w:color="000000"/>
            </w:tcBorders>
            <w:tcMar>
              <w:top w:w="20" w:type="dxa"/>
              <w:left w:w="20" w:type="dxa"/>
              <w:bottom w:w="0" w:type="dxa"/>
              <w:right w:w="20" w:type="dxa"/>
            </w:tcMar>
          </w:tcPr>
          <w:p w14:paraId="4F437852" w14:textId="77777777" w:rsidR="001A73E7" w:rsidRDefault="00000000">
            <w:pPr>
              <w:spacing w:after="240"/>
              <w:ind w:left="0" w:hanging="2"/>
              <w:jc w:val="center"/>
              <w:rPr>
                <w:rFonts w:ascii="Calibri" w:eastAsia="Calibri" w:hAnsi="Calibri" w:cs="Calibri"/>
                <w:i/>
              </w:rPr>
            </w:pPr>
            <w:r>
              <w:rPr>
                <w:rFonts w:ascii="Calibri" w:eastAsia="Calibri" w:hAnsi="Calibri" w:cs="Calibri"/>
                <w:i/>
              </w:rPr>
              <w:t>Técnicos</w:t>
            </w:r>
          </w:p>
        </w:tc>
        <w:tc>
          <w:tcPr>
            <w:tcW w:w="1665" w:type="dxa"/>
            <w:tcBorders>
              <w:top w:val="single" w:sz="5" w:space="0" w:color="000000"/>
              <w:left w:val="single" w:sz="5" w:space="0" w:color="000000"/>
              <w:bottom w:val="single" w:sz="5" w:space="0" w:color="000000"/>
              <w:right w:val="single" w:sz="5" w:space="0" w:color="000000"/>
            </w:tcBorders>
            <w:tcMar>
              <w:top w:w="20" w:type="dxa"/>
              <w:left w:w="20" w:type="dxa"/>
              <w:bottom w:w="0" w:type="dxa"/>
              <w:right w:w="20" w:type="dxa"/>
            </w:tcMar>
          </w:tcPr>
          <w:p w14:paraId="6A6BAEE3" w14:textId="77777777" w:rsidR="001A73E7" w:rsidRDefault="00000000">
            <w:pPr>
              <w:ind w:left="0" w:hanging="2"/>
              <w:jc w:val="center"/>
            </w:pPr>
            <w:r>
              <w:t>Usuario Finales</w:t>
            </w:r>
          </w:p>
        </w:tc>
        <w:tc>
          <w:tcPr>
            <w:tcW w:w="1845" w:type="dxa"/>
            <w:tcBorders>
              <w:top w:val="single" w:sz="5" w:space="0" w:color="000000"/>
              <w:left w:val="single" w:sz="5" w:space="0" w:color="000000"/>
              <w:bottom w:val="single" w:sz="5" w:space="0" w:color="000000"/>
              <w:right w:val="single" w:sz="5" w:space="0" w:color="000000"/>
            </w:tcBorders>
            <w:tcMar>
              <w:top w:w="20" w:type="dxa"/>
              <w:left w:w="20" w:type="dxa"/>
              <w:bottom w:w="0" w:type="dxa"/>
              <w:right w:w="20" w:type="dxa"/>
            </w:tcMar>
          </w:tcPr>
          <w:p w14:paraId="40213725" w14:textId="77777777" w:rsidR="001A73E7" w:rsidRDefault="00000000">
            <w:pPr>
              <w:ind w:left="0" w:hanging="2"/>
              <w:jc w:val="center"/>
            </w:pPr>
            <w:r>
              <w:t>Utilizar el sistema para registrar y seguir ordenes de trabajo</w:t>
            </w:r>
          </w:p>
        </w:tc>
        <w:tc>
          <w:tcPr>
            <w:tcW w:w="1380" w:type="dxa"/>
            <w:tcMar>
              <w:top w:w="15" w:type="dxa"/>
              <w:left w:w="15" w:type="dxa"/>
              <w:bottom w:w="0" w:type="dxa"/>
              <w:right w:w="15" w:type="dxa"/>
            </w:tcMar>
          </w:tcPr>
          <w:p w14:paraId="554D69DF" w14:textId="77777777" w:rsidR="001A73E7" w:rsidRDefault="00000000">
            <w:pPr>
              <w:ind w:left="0" w:hanging="2"/>
              <w:jc w:val="center"/>
            </w:pPr>
            <w:r>
              <w:t>-Simplificación de tareas diarias.</w:t>
            </w:r>
          </w:p>
          <w:p w14:paraId="15E36B47" w14:textId="77777777" w:rsidR="001A73E7" w:rsidRDefault="00000000">
            <w:pPr>
              <w:ind w:left="0" w:hanging="2"/>
              <w:jc w:val="center"/>
            </w:pPr>
            <w:r>
              <w:t>-Precisión en la información.</w:t>
            </w:r>
          </w:p>
          <w:p w14:paraId="50973F69" w14:textId="77777777" w:rsidR="001A73E7" w:rsidRDefault="001A73E7">
            <w:pPr>
              <w:ind w:left="0" w:hanging="2"/>
              <w:jc w:val="center"/>
            </w:pPr>
          </w:p>
        </w:tc>
        <w:tc>
          <w:tcPr>
            <w:tcW w:w="1440" w:type="dxa"/>
            <w:tcBorders>
              <w:top w:val="single" w:sz="5" w:space="0" w:color="000000"/>
              <w:left w:val="single" w:sz="5" w:space="0" w:color="000000"/>
              <w:bottom w:val="single" w:sz="5" w:space="0" w:color="000000"/>
              <w:right w:val="single" w:sz="5" w:space="0" w:color="000000"/>
            </w:tcBorders>
            <w:tcMar>
              <w:top w:w="20" w:type="dxa"/>
              <w:left w:w="20" w:type="dxa"/>
              <w:bottom w:w="0" w:type="dxa"/>
              <w:right w:w="20" w:type="dxa"/>
            </w:tcMar>
          </w:tcPr>
          <w:p w14:paraId="556876F6" w14:textId="77777777" w:rsidR="001A73E7" w:rsidRDefault="00000000">
            <w:pPr>
              <w:ind w:left="0" w:hanging="2"/>
              <w:jc w:val="center"/>
            </w:pPr>
            <w:r>
              <w:t>Facilidad de uso y acceso a la información</w:t>
            </w:r>
          </w:p>
        </w:tc>
        <w:tc>
          <w:tcPr>
            <w:tcW w:w="1635" w:type="dxa"/>
            <w:tcMar>
              <w:top w:w="15" w:type="dxa"/>
              <w:left w:w="15" w:type="dxa"/>
              <w:bottom w:w="0" w:type="dxa"/>
              <w:right w:w="15" w:type="dxa"/>
            </w:tcMar>
          </w:tcPr>
          <w:p w14:paraId="23A890B6" w14:textId="77777777" w:rsidR="001A73E7" w:rsidRDefault="00000000">
            <w:pPr>
              <w:ind w:left="0" w:hanging="2"/>
            </w:pPr>
            <w:r>
              <w:t>Facilidad de uso, tiempo adicional para aprender el sistema</w:t>
            </w:r>
          </w:p>
        </w:tc>
        <w:tc>
          <w:tcPr>
            <w:tcW w:w="1470" w:type="dxa"/>
            <w:tcMar>
              <w:top w:w="15" w:type="dxa"/>
              <w:left w:w="15" w:type="dxa"/>
              <w:bottom w:w="0" w:type="dxa"/>
              <w:right w:w="15" w:type="dxa"/>
            </w:tcMar>
          </w:tcPr>
          <w:p w14:paraId="14C46BB0" w14:textId="77777777" w:rsidR="001A73E7" w:rsidRDefault="00000000">
            <w:pPr>
              <w:ind w:left="0" w:hanging="2"/>
              <w:jc w:val="both"/>
            </w:pPr>
            <w:r>
              <w:t>Conocimientos técnicos de reparación y habilidades</w:t>
            </w:r>
          </w:p>
        </w:tc>
      </w:tr>
      <w:tr w:rsidR="001A73E7" w14:paraId="153F331E" w14:textId="77777777">
        <w:trPr>
          <w:trHeight w:val="1394"/>
        </w:trPr>
        <w:tc>
          <w:tcPr>
            <w:tcW w:w="1545" w:type="dxa"/>
            <w:tcBorders>
              <w:top w:val="single" w:sz="5" w:space="0" w:color="000000"/>
              <w:left w:val="single" w:sz="5" w:space="0" w:color="000000"/>
              <w:bottom w:val="single" w:sz="5" w:space="0" w:color="000000"/>
              <w:right w:val="single" w:sz="5" w:space="0" w:color="000000"/>
            </w:tcBorders>
            <w:tcMar>
              <w:top w:w="20" w:type="dxa"/>
              <w:left w:w="20" w:type="dxa"/>
              <w:bottom w:w="0" w:type="dxa"/>
              <w:right w:w="20" w:type="dxa"/>
            </w:tcMar>
          </w:tcPr>
          <w:p w14:paraId="6DD5C178" w14:textId="77777777" w:rsidR="001A73E7" w:rsidRDefault="00000000">
            <w:pPr>
              <w:spacing w:after="240"/>
              <w:ind w:left="0" w:hanging="2"/>
              <w:jc w:val="center"/>
              <w:rPr>
                <w:rFonts w:ascii="Calibri" w:eastAsia="Calibri" w:hAnsi="Calibri" w:cs="Calibri"/>
                <w:i/>
              </w:rPr>
            </w:pPr>
            <w:r>
              <w:rPr>
                <w:rFonts w:ascii="Calibri" w:eastAsia="Calibri" w:hAnsi="Calibri" w:cs="Calibri"/>
                <w:i/>
              </w:rPr>
              <w:t>Clientes del Taller</w:t>
            </w:r>
          </w:p>
        </w:tc>
        <w:tc>
          <w:tcPr>
            <w:tcW w:w="1665" w:type="dxa"/>
            <w:tcBorders>
              <w:top w:val="single" w:sz="5" w:space="0" w:color="000000"/>
              <w:left w:val="single" w:sz="5" w:space="0" w:color="000000"/>
              <w:bottom w:val="single" w:sz="5" w:space="0" w:color="000000"/>
              <w:right w:val="single" w:sz="5" w:space="0" w:color="000000"/>
            </w:tcBorders>
            <w:tcMar>
              <w:top w:w="20" w:type="dxa"/>
              <w:left w:w="20" w:type="dxa"/>
              <w:bottom w:w="0" w:type="dxa"/>
              <w:right w:w="20" w:type="dxa"/>
            </w:tcMar>
          </w:tcPr>
          <w:p w14:paraId="3C6BF7D4" w14:textId="77777777" w:rsidR="001A73E7" w:rsidRDefault="00000000">
            <w:pPr>
              <w:ind w:left="0" w:hanging="2"/>
              <w:jc w:val="center"/>
            </w:pPr>
            <w:r>
              <w:t>Beneficiarios Indirectos</w:t>
            </w:r>
          </w:p>
        </w:tc>
        <w:tc>
          <w:tcPr>
            <w:tcW w:w="1845" w:type="dxa"/>
            <w:tcBorders>
              <w:top w:val="single" w:sz="5" w:space="0" w:color="000000"/>
              <w:left w:val="single" w:sz="5" w:space="0" w:color="000000"/>
              <w:bottom w:val="single" w:sz="5" w:space="0" w:color="000000"/>
              <w:right w:val="single" w:sz="5" w:space="0" w:color="000000"/>
            </w:tcBorders>
            <w:tcMar>
              <w:top w:w="20" w:type="dxa"/>
              <w:left w:w="20" w:type="dxa"/>
              <w:bottom w:w="0" w:type="dxa"/>
              <w:right w:w="20" w:type="dxa"/>
            </w:tcMar>
          </w:tcPr>
          <w:p w14:paraId="150F54C3" w14:textId="77777777" w:rsidR="001A73E7" w:rsidRDefault="00000000">
            <w:pPr>
              <w:ind w:left="0" w:hanging="2"/>
              <w:jc w:val="center"/>
            </w:pPr>
            <w:r>
              <w:t>Recibir servicios de repuestos y reparación</w:t>
            </w:r>
          </w:p>
        </w:tc>
        <w:tc>
          <w:tcPr>
            <w:tcW w:w="1380" w:type="dxa"/>
            <w:tcMar>
              <w:top w:w="15" w:type="dxa"/>
              <w:left w:w="15" w:type="dxa"/>
              <w:bottom w:w="0" w:type="dxa"/>
              <w:right w:w="15" w:type="dxa"/>
            </w:tcMar>
          </w:tcPr>
          <w:p w14:paraId="08338107" w14:textId="77777777" w:rsidR="001A73E7" w:rsidRDefault="00000000">
            <w:pPr>
              <w:ind w:left="0" w:hanging="2"/>
              <w:jc w:val="center"/>
            </w:pPr>
            <w:r>
              <w:t>Recibir un servicio rápido y de alta calidad</w:t>
            </w:r>
          </w:p>
        </w:tc>
        <w:tc>
          <w:tcPr>
            <w:tcW w:w="1440" w:type="dxa"/>
            <w:tcBorders>
              <w:top w:val="single" w:sz="5" w:space="0" w:color="000000"/>
              <w:left w:val="single" w:sz="5" w:space="0" w:color="000000"/>
              <w:bottom w:val="single" w:sz="5" w:space="0" w:color="000000"/>
              <w:right w:val="single" w:sz="5" w:space="0" w:color="000000"/>
            </w:tcBorders>
            <w:tcMar>
              <w:top w:w="20" w:type="dxa"/>
              <w:left w:w="20" w:type="dxa"/>
              <w:bottom w:w="0" w:type="dxa"/>
              <w:right w:w="20" w:type="dxa"/>
            </w:tcMar>
          </w:tcPr>
          <w:p w14:paraId="3AE9A842" w14:textId="77777777" w:rsidR="001A73E7" w:rsidRDefault="00000000">
            <w:pPr>
              <w:ind w:left="0" w:hanging="2"/>
              <w:jc w:val="center"/>
            </w:pPr>
            <w:r>
              <w:t>Alta satisfacción con el servicio y tiempos de respuestas</w:t>
            </w:r>
          </w:p>
        </w:tc>
        <w:tc>
          <w:tcPr>
            <w:tcW w:w="1635" w:type="dxa"/>
            <w:tcMar>
              <w:top w:w="15" w:type="dxa"/>
              <w:left w:w="15" w:type="dxa"/>
              <w:bottom w:w="0" w:type="dxa"/>
              <w:right w:w="15" w:type="dxa"/>
            </w:tcMar>
          </w:tcPr>
          <w:p w14:paraId="30E8C717" w14:textId="77777777" w:rsidR="001A73E7" w:rsidRDefault="00000000">
            <w:pPr>
              <w:ind w:left="0" w:hanging="2"/>
            </w:pPr>
            <w:r>
              <w:t>Transparencia en el estado de los trabajos</w:t>
            </w:r>
          </w:p>
        </w:tc>
        <w:tc>
          <w:tcPr>
            <w:tcW w:w="1470" w:type="dxa"/>
            <w:tcMar>
              <w:top w:w="15" w:type="dxa"/>
              <w:left w:w="15" w:type="dxa"/>
              <w:bottom w:w="0" w:type="dxa"/>
              <w:right w:w="15" w:type="dxa"/>
            </w:tcMar>
          </w:tcPr>
          <w:p w14:paraId="6D2A9266" w14:textId="77777777" w:rsidR="001A73E7" w:rsidRDefault="00000000">
            <w:pPr>
              <w:ind w:left="0" w:hanging="2"/>
              <w:jc w:val="both"/>
            </w:pPr>
            <w:r>
              <w:t>Relación cliente-servicio</w:t>
            </w:r>
          </w:p>
        </w:tc>
      </w:tr>
      <w:tr w:rsidR="001A73E7" w14:paraId="637F9F39" w14:textId="77777777">
        <w:trPr>
          <w:trHeight w:val="1394"/>
        </w:trPr>
        <w:tc>
          <w:tcPr>
            <w:tcW w:w="1545" w:type="dxa"/>
            <w:tcBorders>
              <w:top w:val="single" w:sz="5" w:space="0" w:color="000000"/>
              <w:left w:val="single" w:sz="5" w:space="0" w:color="000000"/>
              <w:bottom w:val="single" w:sz="5" w:space="0" w:color="000000"/>
              <w:right w:val="single" w:sz="5" w:space="0" w:color="000000"/>
            </w:tcBorders>
            <w:tcMar>
              <w:top w:w="20" w:type="dxa"/>
              <w:left w:w="20" w:type="dxa"/>
              <w:bottom w:w="0" w:type="dxa"/>
              <w:right w:w="20" w:type="dxa"/>
            </w:tcMar>
          </w:tcPr>
          <w:p w14:paraId="3498B448" w14:textId="77777777" w:rsidR="001A73E7" w:rsidRDefault="00000000">
            <w:pPr>
              <w:spacing w:after="240"/>
              <w:ind w:left="0" w:hanging="2"/>
              <w:jc w:val="center"/>
              <w:rPr>
                <w:rFonts w:ascii="Calibri" w:eastAsia="Calibri" w:hAnsi="Calibri" w:cs="Calibri"/>
                <w:i/>
              </w:rPr>
            </w:pPr>
            <w:r>
              <w:rPr>
                <w:rFonts w:ascii="Calibri" w:eastAsia="Calibri" w:hAnsi="Calibri" w:cs="Calibri"/>
                <w:i/>
              </w:rPr>
              <w:lastRenderedPageBreak/>
              <w:t>Equipo de Desarrollo de Software</w:t>
            </w:r>
          </w:p>
        </w:tc>
        <w:tc>
          <w:tcPr>
            <w:tcW w:w="1665" w:type="dxa"/>
            <w:tcBorders>
              <w:top w:val="single" w:sz="5" w:space="0" w:color="000000"/>
              <w:left w:val="single" w:sz="5" w:space="0" w:color="000000"/>
              <w:bottom w:val="single" w:sz="5" w:space="0" w:color="000000"/>
              <w:right w:val="single" w:sz="5" w:space="0" w:color="000000"/>
            </w:tcBorders>
            <w:tcMar>
              <w:top w:w="20" w:type="dxa"/>
              <w:left w:w="20" w:type="dxa"/>
              <w:bottom w:w="0" w:type="dxa"/>
              <w:right w:w="20" w:type="dxa"/>
            </w:tcMar>
          </w:tcPr>
          <w:p w14:paraId="6148F257" w14:textId="77777777" w:rsidR="001A73E7" w:rsidRDefault="00000000">
            <w:pPr>
              <w:ind w:left="0" w:hanging="2"/>
              <w:jc w:val="center"/>
            </w:pPr>
            <w:r>
              <w:t>Desarrolladores</w:t>
            </w:r>
          </w:p>
        </w:tc>
        <w:tc>
          <w:tcPr>
            <w:tcW w:w="1845" w:type="dxa"/>
            <w:tcBorders>
              <w:top w:val="single" w:sz="5" w:space="0" w:color="000000"/>
              <w:left w:val="single" w:sz="5" w:space="0" w:color="000000"/>
              <w:bottom w:val="single" w:sz="5" w:space="0" w:color="000000"/>
              <w:right w:val="single" w:sz="5" w:space="0" w:color="000000"/>
            </w:tcBorders>
            <w:tcMar>
              <w:top w:w="20" w:type="dxa"/>
              <w:left w:w="20" w:type="dxa"/>
              <w:bottom w:w="0" w:type="dxa"/>
              <w:right w:w="20" w:type="dxa"/>
            </w:tcMar>
          </w:tcPr>
          <w:p w14:paraId="4685D8AF" w14:textId="77777777" w:rsidR="001A73E7" w:rsidRDefault="00000000">
            <w:pPr>
              <w:ind w:left="0" w:hanging="2"/>
              <w:jc w:val="center"/>
            </w:pPr>
            <w:r>
              <w:t>Diseñar, desarrollar y mejorar el sistema</w:t>
            </w:r>
          </w:p>
        </w:tc>
        <w:tc>
          <w:tcPr>
            <w:tcW w:w="1380" w:type="dxa"/>
            <w:tcMar>
              <w:top w:w="15" w:type="dxa"/>
              <w:left w:w="15" w:type="dxa"/>
              <w:bottom w:w="0" w:type="dxa"/>
              <w:right w:w="15" w:type="dxa"/>
            </w:tcMar>
          </w:tcPr>
          <w:p w14:paraId="17D68CB1" w14:textId="77777777" w:rsidR="001A73E7" w:rsidRDefault="00000000">
            <w:pPr>
              <w:ind w:left="0" w:hanging="2"/>
              <w:jc w:val="center"/>
            </w:pPr>
            <w:r>
              <w:t>Entregar un producto funcional y eficiente</w:t>
            </w:r>
          </w:p>
        </w:tc>
        <w:tc>
          <w:tcPr>
            <w:tcW w:w="1440" w:type="dxa"/>
            <w:tcBorders>
              <w:top w:val="single" w:sz="5" w:space="0" w:color="000000"/>
              <w:left w:val="single" w:sz="5" w:space="0" w:color="000000"/>
              <w:bottom w:val="single" w:sz="5" w:space="0" w:color="000000"/>
              <w:right w:val="single" w:sz="5" w:space="0" w:color="000000"/>
            </w:tcBorders>
            <w:tcMar>
              <w:top w:w="20" w:type="dxa"/>
              <w:left w:w="20" w:type="dxa"/>
              <w:bottom w:w="0" w:type="dxa"/>
              <w:right w:w="20" w:type="dxa"/>
            </w:tcMar>
          </w:tcPr>
          <w:p w14:paraId="1CE010FC" w14:textId="77777777" w:rsidR="001A73E7" w:rsidRDefault="00000000">
            <w:pPr>
              <w:ind w:left="0" w:hanging="2"/>
              <w:jc w:val="center"/>
              <w:rPr>
                <w:sz w:val="20"/>
                <w:szCs w:val="20"/>
              </w:rPr>
            </w:pPr>
            <w:r>
              <w:rPr>
                <w:sz w:val="20"/>
                <w:szCs w:val="20"/>
              </w:rPr>
              <w:t>-Implementación sin errores.</w:t>
            </w:r>
          </w:p>
          <w:p w14:paraId="5AF84D3E" w14:textId="77777777" w:rsidR="001A73E7" w:rsidRDefault="00000000">
            <w:pPr>
              <w:ind w:left="0" w:hanging="2"/>
              <w:jc w:val="center"/>
              <w:rPr>
                <w:sz w:val="20"/>
                <w:szCs w:val="20"/>
              </w:rPr>
            </w:pPr>
            <w:r>
              <w:rPr>
                <w:sz w:val="20"/>
                <w:szCs w:val="20"/>
              </w:rPr>
              <w:t>- Cumplimiento de plazos y presupuestos.</w:t>
            </w:r>
          </w:p>
          <w:p w14:paraId="02B8181F" w14:textId="77777777" w:rsidR="001A73E7" w:rsidRDefault="001A73E7">
            <w:pPr>
              <w:ind w:left="0" w:hanging="2"/>
              <w:rPr>
                <w:sz w:val="20"/>
                <w:szCs w:val="20"/>
              </w:rPr>
            </w:pPr>
          </w:p>
        </w:tc>
        <w:tc>
          <w:tcPr>
            <w:tcW w:w="1635" w:type="dxa"/>
            <w:tcMar>
              <w:top w:w="15" w:type="dxa"/>
              <w:left w:w="15" w:type="dxa"/>
              <w:bottom w:w="0" w:type="dxa"/>
              <w:right w:w="15" w:type="dxa"/>
            </w:tcMar>
          </w:tcPr>
          <w:p w14:paraId="6B821382" w14:textId="77777777" w:rsidR="001A73E7" w:rsidRDefault="00000000">
            <w:pPr>
              <w:ind w:left="0" w:hanging="2"/>
            </w:pPr>
            <w:r>
              <w:t>Requerimientos claros, integración con sistemas existentes</w:t>
            </w:r>
          </w:p>
        </w:tc>
        <w:tc>
          <w:tcPr>
            <w:tcW w:w="1470" w:type="dxa"/>
            <w:tcMar>
              <w:top w:w="15" w:type="dxa"/>
              <w:left w:w="15" w:type="dxa"/>
              <w:bottom w:w="0" w:type="dxa"/>
              <w:right w:w="15" w:type="dxa"/>
            </w:tcMar>
          </w:tcPr>
          <w:p w14:paraId="78334F8C" w14:textId="77777777" w:rsidR="001A73E7" w:rsidRDefault="00000000">
            <w:pPr>
              <w:ind w:left="0" w:hanging="2"/>
              <w:jc w:val="both"/>
            </w:pPr>
            <w:r>
              <w:t>Altas competencias técnicas en desarrollo de software</w:t>
            </w:r>
          </w:p>
        </w:tc>
      </w:tr>
    </w:tbl>
    <w:p w14:paraId="201883A8" w14:textId="77777777" w:rsidR="001A73E7" w:rsidRDefault="001A73E7" w:rsidP="00996890">
      <w:pPr>
        <w:ind w:leftChars="0" w:left="0" w:firstLineChars="0" w:firstLine="0"/>
      </w:pPr>
      <w:bookmarkStart w:id="3" w:name="_heading=h.2et92p0" w:colFirst="0" w:colLast="0"/>
      <w:bookmarkEnd w:id="3"/>
    </w:p>
    <w:p w14:paraId="677F96E6" w14:textId="77777777" w:rsidR="001A73E7" w:rsidRDefault="00000000">
      <w:pPr>
        <w:keepNext/>
        <w:numPr>
          <w:ilvl w:val="1"/>
          <w:numId w:val="2"/>
        </w:numPr>
        <w:pBdr>
          <w:top w:val="nil"/>
          <w:left w:val="nil"/>
          <w:bottom w:val="nil"/>
          <w:right w:val="nil"/>
          <w:between w:val="nil"/>
        </w:pBdr>
        <w:spacing w:before="240" w:after="60" w:line="240" w:lineRule="auto"/>
        <w:ind w:left="0" w:hanging="2"/>
        <w:rPr>
          <w:rFonts w:ascii="Calibri" w:eastAsia="Calibri" w:hAnsi="Calibri" w:cs="Calibri"/>
          <w:b/>
          <w:color w:val="000000"/>
        </w:rPr>
      </w:pPr>
      <w:r>
        <w:rPr>
          <w:rFonts w:ascii="Calibri" w:eastAsia="Calibri" w:hAnsi="Calibri" w:cs="Calibri"/>
          <w:b/>
          <w:color w:val="000000"/>
        </w:rPr>
        <w:t>Alcance</w:t>
      </w:r>
    </w:p>
    <w:p w14:paraId="24CCF1B6" w14:textId="77777777" w:rsidR="001A73E7" w:rsidRDefault="00000000">
      <w:pPr>
        <w:spacing w:before="240" w:after="240" w:line="276" w:lineRule="auto"/>
        <w:ind w:left="0" w:hanging="2"/>
        <w:jc w:val="both"/>
        <w:rPr>
          <w:rFonts w:ascii="Calibri" w:eastAsia="Calibri" w:hAnsi="Calibri" w:cs="Calibri"/>
          <w:i/>
        </w:rPr>
      </w:pPr>
      <w:r>
        <w:rPr>
          <w:rFonts w:ascii="Calibri" w:eastAsia="Calibri" w:hAnsi="Calibri" w:cs="Calibri"/>
          <w:i/>
        </w:rPr>
        <w:t>El Documento de Arquitectura abarca la definición de la arquitectura del sistema de gestión de Reparación de Dispositivos móviles. Este documento describe los aspectos clave de la arquitectura a través de varias vistas como: Casos de uso, Vista Lógica y Vista despliegue.</w:t>
      </w:r>
    </w:p>
    <w:p w14:paraId="22FAAD71" w14:textId="4FE5EAFA" w:rsidR="001A73E7" w:rsidRPr="00996890" w:rsidRDefault="00000000" w:rsidP="00996890">
      <w:pPr>
        <w:spacing w:before="240" w:after="240" w:line="276" w:lineRule="auto"/>
        <w:ind w:left="0" w:hanging="2"/>
        <w:jc w:val="both"/>
        <w:rPr>
          <w:rFonts w:ascii="Calibri" w:eastAsia="Calibri" w:hAnsi="Calibri" w:cs="Calibri"/>
          <w:i/>
        </w:rPr>
      </w:pPr>
      <w:r>
        <w:rPr>
          <w:rFonts w:ascii="Calibri" w:eastAsia="Calibri" w:hAnsi="Calibri" w:cs="Calibri"/>
          <w:i/>
        </w:rPr>
        <w:t>Además, define los procedimientos del usuario que el sistema debe soportar, tales como el registro de repuesto, el registro de equipo, la reparación y el seguimiento de dispositivos móviles.</w:t>
      </w:r>
      <w:bookmarkStart w:id="4" w:name="_heading=h.3dy6vkm" w:colFirst="0" w:colLast="0"/>
      <w:bookmarkEnd w:id="4"/>
    </w:p>
    <w:p w14:paraId="05DC924F" w14:textId="77777777" w:rsidR="001A73E7" w:rsidRDefault="00000000">
      <w:pPr>
        <w:keepNext/>
        <w:numPr>
          <w:ilvl w:val="0"/>
          <w:numId w:val="2"/>
        </w:numPr>
        <w:pBdr>
          <w:top w:val="nil"/>
          <w:left w:val="nil"/>
          <w:bottom w:val="nil"/>
          <w:right w:val="nil"/>
          <w:between w:val="nil"/>
        </w:pBdr>
        <w:spacing w:line="240" w:lineRule="auto"/>
        <w:ind w:left="1" w:hanging="3"/>
        <w:rPr>
          <w:rFonts w:ascii="Calibri" w:eastAsia="Calibri" w:hAnsi="Calibri" w:cs="Calibri"/>
          <w:b/>
          <w:color w:val="000000"/>
          <w:sz w:val="28"/>
          <w:szCs w:val="28"/>
        </w:rPr>
      </w:pPr>
      <w:r>
        <w:rPr>
          <w:rFonts w:ascii="Calibri" w:eastAsia="Calibri" w:hAnsi="Calibri" w:cs="Calibri"/>
          <w:b/>
          <w:color w:val="000000"/>
          <w:sz w:val="28"/>
          <w:szCs w:val="28"/>
        </w:rPr>
        <w:t xml:space="preserve">Presentación del Producto </w:t>
      </w:r>
    </w:p>
    <w:p w14:paraId="79E59466" w14:textId="77777777" w:rsidR="001A73E7" w:rsidRDefault="00000000">
      <w:pPr>
        <w:keepNext/>
        <w:numPr>
          <w:ilvl w:val="1"/>
          <w:numId w:val="2"/>
        </w:numPr>
        <w:pBdr>
          <w:top w:val="nil"/>
          <w:left w:val="nil"/>
          <w:bottom w:val="nil"/>
          <w:right w:val="nil"/>
          <w:between w:val="nil"/>
        </w:pBdr>
        <w:spacing w:before="240" w:after="60" w:line="240" w:lineRule="auto"/>
        <w:ind w:left="0" w:hanging="2"/>
        <w:rPr>
          <w:rFonts w:ascii="Calibri" w:eastAsia="Calibri" w:hAnsi="Calibri" w:cs="Calibri"/>
          <w:b/>
          <w:color w:val="000000"/>
        </w:rPr>
      </w:pPr>
      <w:bookmarkStart w:id="5" w:name="_heading=h.1t3h5sf" w:colFirst="0" w:colLast="0"/>
      <w:bookmarkEnd w:id="5"/>
      <w:r>
        <w:rPr>
          <w:rFonts w:ascii="Calibri" w:eastAsia="Calibri" w:hAnsi="Calibri" w:cs="Calibri"/>
          <w:b/>
          <w:color w:val="000000"/>
        </w:rPr>
        <w:t>Propósito del Sistema</w:t>
      </w:r>
    </w:p>
    <w:p w14:paraId="777AF3A1" w14:textId="77777777" w:rsidR="001A73E7" w:rsidRDefault="00000000">
      <w:pPr>
        <w:keepNext/>
        <w:numPr>
          <w:ilvl w:val="2"/>
          <w:numId w:val="3"/>
        </w:numPr>
        <w:pBdr>
          <w:top w:val="nil"/>
          <w:left w:val="nil"/>
          <w:bottom w:val="nil"/>
          <w:right w:val="nil"/>
          <w:between w:val="nil"/>
        </w:pBdr>
        <w:spacing w:before="240" w:after="60" w:line="240" w:lineRule="auto"/>
        <w:ind w:left="0" w:hanging="2"/>
        <w:rPr>
          <w:rFonts w:ascii="Calibri" w:eastAsia="Calibri" w:hAnsi="Calibri" w:cs="Calibri"/>
          <w:b/>
          <w:color w:val="000000"/>
        </w:rPr>
      </w:pPr>
      <w:r>
        <w:rPr>
          <w:rFonts w:ascii="Calibri" w:eastAsia="Calibri" w:hAnsi="Calibri" w:cs="Calibri"/>
          <w:b/>
          <w:color w:val="000000"/>
        </w:rPr>
        <w:t xml:space="preserve">Planteamiento del problema </w:t>
      </w:r>
    </w:p>
    <w:p w14:paraId="42E15AF4" w14:textId="099779BE" w:rsidR="001A73E7" w:rsidRDefault="00000000">
      <w:pPr>
        <w:keepNext/>
        <w:spacing w:before="240" w:after="240" w:line="276" w:lineRule="auto"/>
        <w:ind w:left="0" w:hanging="2"/>
        <w:jc w:val="both"/>
        <w:rPr>
          <w:rFonts w:ascii="Calibri" w:eastAsia="Calibri" w:hAnsi="Calibri" w:cs="Calibri"/>
          <w:i/>
        </w:rPr>
      </w:pPr>
      <w:r>
        <w:rPr>
          <w:rFonts w:ascii="Calibri" w:eastAsia="Calibri" w:hAnsi="Calibri" w:cs="Calibri"/>
          <w:i/>
        </w:rPr>
        <w:t>El problema de la gestión ineficiente y desorganizada de los servicios de reparación en el taller de servicio móviles está afectando a los propietarios , al personal del taller y a la administración del negocio. La falta de un sistema para administrar los celulares , el seguimiento de reparaciones, los repuestos y la facturación resulta en varios problemas operativos significativos.</w:t>
      </w:r>
    </w:p>
    <w:p w14:paraId="5A6B1908" w14:textId="77777777" w:rsidR="001A73E7" w:rsidRDefault="00000000">
      <w:pPr>
        <w:keepNext/>
        <w:spacing w:before="240" w:after="240" w:line="276" w:lineRule="auto"/>
        <w:ind w:left="0" w:hanging="2"/>
        <w:jc w:val="both"/>
        <w:rPr>
          <w:rFonts w:ascii="Calibri" w:eastAsia="Calibri" w:hAnsi="Calibri" w:cs="Calibri"/>
          <w:i/>
        </w:rPr>
      </w:pPr>
      <w:r>
        <w:rPr>
          <w:rFonts w:ascii="Calibri" w:eastAsia="Calibri" w:hAnsi="Calibri" w:cs="Calibri"/>
          <w:i/>
        </w:rPr>
        <w:t>Afecta a: Propietarios de los celulares, personal del taller como los técnicos y administradores.</w:t>
      </w:r>
    </w:p>
    <w:p w14:paraId="59AC324E" w14:textId="77777777" w:rsidR="001A73E7" w:rsidRDefault="00000000">
      <w:pPr>
        <w:keepNext/>
        <w:spacing w:before="240" w:after="240" w:line="276" w:lineRule="auto"/>
        <w:ind w:left="0" w:hanging="2"/>
        <w:jc w:val="both"/>
        <w:rPr>
          <w:rFonts w:ascii="Calibri" w:eastAsia="Calibri" w:hAnsi="Calibri" w:cs="Calibri"/>
          <w:i/>
        </w:rPr>
      </w:pPr>
      <w:r>
        <w:rPr>
          <w:rFonts w:ascii="Calibri" w:eastAsia="Calibri" w:hAnsi="Calibri" w:cs="Calibri"/>
          <w:i/>
        </w:rPr>
        <w:t>Cuyo impacto es:</w:t>
      </w:r>
    </w:p>
    <w:p w14:paraId="3E12B17A" w14:textId="7209EEDF" w:rsidR="001A73E7" w:rsidRPr="00477902" w:rsidRDefault="00000000" w:rsidP="00477902">
      <w:pPr>
        <w:pStyle w:val="Prrafodelista"/>
        <w:keepNext/>
        <w:numPr>
          <w:ilvl w:val="0"/>
          <w:numId w:val="8"/>
        </w:numPr>
        <w:spacing w:before="240" w:after="240" w:line="276" w:lineRule="auto"/>
        <w:ind w:leftChars="0" w:firstLineChars="0"/>
        <w:jc w:val="both"/>
        <w:rPr>
          <w:rFonts w:ascii="Calibri" w:eastAsia="Calibri" w:hAnsi="Calibri" w:cs="Calibri"/>
          <w:i/>
        </w:rPr>
      </w:pPr>
      <w:r w:rsidRPr="00477902">
        <w:rPr>
          <w:rFonts w:ascii="Calibri" w:eastAsia="Calibri" w:hAnsi="Calibri" w:cs="Calibri"/>
          <w:i/>
        </w:rPr>
        <w:t>La ausencia de un sistema que permita consultar fácilmente los datos de un mantenimiento en específico dificulta la toma de decisiones informadas.</w:t>
      </w:r>
    </w:p>
    <w:p w14:paraId="6E2F78AC" w14:textId="55FA347E" w:rsidR="001A73E7" w:rsidRPr="00477902" w:rsidRDefault="00000000" w:rsidP="00477902">
      <w:pPr>
        <w:pStyle w:val="Prrafodelista"/>
        <w:keepNext/>
        <w:numPr>
          <w:ilvl w:val="0"/>
          <w:numId w:val="8"/>
        </w:numPr>
        <w:spacing w:before="240" w:after="240" w:line="276" w:lineRule="auto"/>
        <w:ind w:leftChars="0" w:firstLineChars="0"/>
        <w:jc w:val="both"/>
        <w:rPr>
          <w:rFonts w:ascii="Calibri" w:eastAsia="Calibri" w:hAnsi="Calibri" w:cs="Calibri"/>
          <w:i/>
        </w:rPr>
      </w:pPr>
      <w:r w:rsidRPr="00477902">
        <w:rPr>
          <w:rFonts w:ascii="Calibri" w:eastAsia="Calibri" w:hAnsi="Calibri" w:cs="Calibri"/>
          <w:i/>
        </w:rPr>
        <w:t>El personal encargado de la atención de los clientes enfrenta dificultades para proporcionar información actualizada y precisa debido a la falta de un sistema que centralice los datos.</w:t>
      </w:r>
    </w:p>
    <w:p w14:paraId="2E355925" w14:textId="4FF8F2F0" w:rsidR="001A73E7" w:rsidRPr="00477902" w:rsidRDefault="00000000" w:rsidP="00477902">
      <w:pPr>
        <w:pStyle w:val="Prrafodelista"/>
        <w:keepNext/>
        <w:numPr>
          <w:ilvl w:val="0"/>
          <w:numId w:val="8"/>
        </w:numPr>
        <w:spacing w:before="240" w:after="240" w:line="276" w:lineRule="auto"/>
        <w:ind w:leftChars="0" w:firstLineChars="0"/>
        <w:jc w:val="both"/>
        <w:rPr>
          <w:rFonts w:ascii="Calibri" w:eastAsia="Calibri" w:hAnsi="Calibri" w:cs="Calibri"/>
          <w:i/>
        </w:rPr>
      </w:pPr>
      <w:r w:rsidRPr="00477902">
        <w:rPr>
          <w:rFonts w:ascii="Calibri" w:eastAsia="Calibri" w:hAnsi="Calibri" w:cs="Calibri"/>
          <w:i/>
        </w:rPr>
        <w:t>La gestión manual de los servicios genera dificultades en la relación con los proveedores.</w:t>
      </w:r>
    </w:p>
    <w:p w14:paraId="3478CFED" w14:textId="190CD264" w:rsidR="001A73E7" w:rsidRPr="00996890" w:rsidRDefault="00000000" w:rsidP="00996890">
      <w:pPr>
        <w:keepNext/>
        <w:pBdr>
          <w:top w:val="nil"/>
          <w:left w:val="nil"/>
          <w:bottom w:val="nil"/>
          <w:right w:val="nil"/>
          <w:between w:val="nil"/>
        </w:pBdr>
        <w:spacing w:before="240" w:after="60" w:line="240" w:lineRule="auto"/>
        <w:ind w:left="0" w:hanging="2"/>
        <w:rPr>
          <w:rFonts w:ascii="Calibri" w:eastAsia="Calibri" w:hAnsi="Calibri" w:cs="Calibri"/>
        </w:rPr>
      </w:pPr>
      <w:r>
        <w:rPr>
          <w:rFonts w:ascii="Calibri" w:eastAsia="Calibri" w:hAnsi="Calibri" w:cs="Calibri"/>
          <w:i/>
        </w:rPr>
        <w:t>El propietario del taller de celulares y personal Administrativo, consumen tiempo y recursos que podrían asignarse a tareas más estratégicas</w:t>
      </w:r>
    </w:p>
    <w:p w14:paraId="7AFF5E3B" w14:textId="1E90505E" w:rsidR="001A73E7" w:rsidRPr="00477902" w:rsidRDefault="00000000" w:rsidP="00477902">
      <w:pPr>
        <w:keepNext/>
        <w:numPr>
          <w:ilvl w:val="2"/>
          <w:numId w:val="3"/>
        </w:numPr>
        <w:pBdr>
          <w:top w:val="nil"/>
          <w:left w:val="nil"/>
          <w:bottom w:val="nil"/>
          <w:right w:val="nil"/>
          <w:between w:val="nil"/>
        </w:pBdr>
        <w:spacing w:before="240" w:after="60" w:line="240" w:lineRule="auto"/>
        <w:ind w:left="0" w:hanging="2"/>
        <w:rPr>
          <w:rFonts w:ascii="Calibri" w:eastAsia="Calibri" w:hAnsi="Calibri" w:cs="Calibri"/>
          <w:b/>
          <w:color w:val="000000"/>
        </w:rPr>
      </w:pPr>
      <w:r>
        <w:rPr>
          <w:rFonts w:ascii="Calibri" w:eastAsia="Calibri" w:hAnsi="Calibri" w:cs="Calibri"/>
          <w:b/>
          <w:color w:val="000000"/>
        </w:rPr>
        <w:t>Objetivo</w:t>
      </w:r>
    </w:p>
    <w:p w14:paraId="6D1605B0" w14:textId="2167FB6B" w:rsidR="001A73E7" w:rsidRPr="00477902" w:rsidRDefault="00000000" w:rsidP="00477902">
      <w:pPr>
        <w:ind w:left="0" w:hanging="2"/>
        <w:jc w:val="both"/>
        <w:rPr>
          <w:rFonts w:ascii="Calibri" w:eastAsia="Calibri" w:hAnsi="Calibri" w:cs="Calibri"/>
          <w:i/>
        </w:rPr>
      </w:pPr>
      <w:r>
        <w:rPr>
          <w:rFonts w:ascii="Calibri" w:eastAsia="Calibri" w:hAnsi="Calibri" w:cs="Calibri"/>
          <w:i/>
        </w:rPr>
        <w:t xml:space="preserve">Para el personal administrativo, director del taller, técnicos y proveedores de servicios, quienes participan activamente en la gestión de mantenimiento y operativa el sistema es una aplicación de escritorio diseñada para registrar las solicitudes de trámites, establecer un flujo de actividades controladas y transparentes en la gestión de reparaciones de dispositivos móviles, proporcionar un </w:t>
      </w:r>
      <w:r>
        <w:rPr>
          <w:rFonts w:ascii="Calibri" w:eastAsia="Calibri" w:hAnsi="Calibri" w:cs="Calibri"/>
          <w:i/>
        </w:rPr>
        <w:lastRenderedPageBreak/>
        <w:t>seguimiento detallado y facilitar la generación de informes en tiempo real, con el fin de, elevar la calidad del servicio ofrecido a los clientes.</w:t>
      </w:r>
      <w:bookmarkStart w:id="6" w:name="_heading=h.2s8eyo1" w:colFirst="0" w:colLast="0"/>
      <w:bookmarkEnd w:id="6"/>
    </w:p>
    <w:p w14:paraId="00E51100" w14:textId="77777777" w:rsidR="001A73E7" w:rsidRDefault="00000000">
      <w:pPr>
        <w:keepNext/>
        <w:numPr>
          <w:ilvl w:val="2"/>
          <w:numId w:val="3"/>
        </w:numPr>
        <w:pBdr>
          <w:top w:val="nil"/>
          <w:left w:val="nil"/>
          <w:bottom w:val="nil"/>
          <w:right w:val="nil"/>
          <w:between w:val="nil"/>
        </w:pBdr>
        <w:spacing w:before="240" w:after="60" w:line="240" w:lineRule="auto"/>
        <w:ind w:left="0" w:hanging="2"/>
        <w:rPr>
          <w:rFonts w:ascii="Calibri" w:eastAsia="Calibri" w:hAnsi="Calibri" w:cs="Calibri"/>
          <w:b/>
          <w:color w:val="000000"/>
        </w:rPr>
      </w:pPr>
      <w:r>
        <w:rPr>
          <w:rFonts w:ascii="Calibri" w:eastAsia="Calibri" w:hAnsi="Calibri" w:cs="Calibri"/>
          <w:b/>
          <w:color w:val="000000"/>
        </w:rPr>
        <w:t xml:space="preserve">Alcance </w:t>
      </w:r>
    </w:p>
    <w:p w14:paraId="6EC9DB61" w14:textId="77777777" w:rsidR="001A73E7" w:rsidRDefault="001A73E7">
      <w:pPr>
        <w:ind w:left="0" w:hanging="2"/>
      </w:pPr>
    </w:p>
    <w:p w14:paraId="50F202C9" w14:textId="77777777" w:rsidR="001A73E7" w:rsidRDefault="00000000">
      <w:pPr>
        <w:ind w:left="0" w:hanging="2"/>
        <w:jc w:val="both"/>
        <w:rPr>
          <w:rFonts w:ascii="Calibri" w:eastAsia="Calibri" w:hAnsi="Calibri" w:cs="Calibri"/>
          <w:i/>
        </w:rPr>
      </w:pPr>
      <w:bookmarkStart w:id="7" w:name="_heading=h.pzusksieit2v" w:colFirst="0" w:colLast="0"/>
      <w:bookmarkEnd w:id="7"/>
      <w:r>
        <w:rPr>
          <w:rFonts w:ascii="Calibri" w:eastAsia="Calibri" w:hAnsi="Calibri" w:cs="Calibri"/>
          <w:i/>
        </w:rPr>
        <w:t>Nuestra solución informática permitirá automatizar la gestión del Reparación de dispositivos móviles, optimizando la administración y brindando a los usuarios una herramienta eficaz y eficiente para llevar a cabo estas tareas de forma organizada y centralizada.</w:t>
      </w:r>
    </w:p>
    <w:p w14:paraId="6F61C9A2" w14:textId="77777777" w:rsidR="001A73E7" w:rsidRDefault="001A73E7">
      <w:pPr>
        <w:ind w:left="0" w:hanging="2"/>
        <w:jc w:val="both"/>
        <w:rPr>
          <w:rFonts w:ascii="Calibri" w:eastAsia="Calibri" w:hAnsi="Calibri" w:cs="Calibri"/>
          <w:i/>
        </w:rPr>
      </w:pPr>
      <w:bookmarkStart w:id="8" w:name="_heading=h.qr5ww73ox26s" w:colFirst="0" w:colLast="0"/>
      <w:bookmarkEnd w:id="8"/>
    </w:p>
    <w:p w14:paraId="15814C48" w14:textId="77777777" w:rsidR="001A73E7" w:rsidRDefault="00000000">
      <w:pPr>
        <w:ind w:left="0" w:hanging="2"/>
        <w:jc w:val="both"/>
        <w:rPr>
          <w:rFonts w:ascii="Calibri" w:eastAsia="Calibri" w:hAnsi="Calibri" w:cs="Calibri"/>
          <w:i/>
        </w:rPr>
      </w:pPr>
      <w:bookmarkStart w:id="9" w:name="_heading=h.fdtvdkqbv54i" w:colFirst="0" w:colLast="0"/>
      <w:bookmarkEnd w:id="9"/>
      <w:r>
        <w:rPr>
          <w:rFonts w:ascii="Calibri" w:eastAsia="Calibri" w:hAnsi="Calibri" w:cs="Calibri"/>
          <w:i/>
        </w:rPr>
        <w:t>Nuestra solución permitirá:</w:t>
      </w:r>
    </w:p>
    <w:p w14:paraId="1C582686" w14:textId="77777777" w:rsidR="001A73E7" w:rsidRDefault="00000000">
      <w:pPr>
        <w:ind w:left="0" w:hanging="2"/>
        <w:jc w:val="both"/>
        <w:rPr>
          <w:rFonts w:ascii="Calibri" w:eastAsia="Calibri" w:hAnsi="Calibri" w:cs="Calibri"/>
          <w:i/>
        </w:rPr>
      </w:pPr>
      <w:bookmarkStart w:id="10" w:name="_heading=h.vksrnhu4al7b" w:colFirst="0" w:colLast="0"/>
      <w:bookmarkEnd w:id="10"/>
      <w:r>
        <w:rPr>
          <w:rFonts w:ascii="Calibri" w:eastAsia="Calibri" w:hAnsi="Calibri" w:cs="Calibri"/>
          <w:i/>
        </w:rPr>
        <w:t>•</w:t>
      </w:r>
      <w:r>
        <w:rPr>
          <w:rFonts w:ascii="Calibri" w:eastAsia="Calibri" w:hAnsi="Calibri" w:cs="Calibri"/>
          <w:i/>
        </w:rPr>
        <w:tab/>
        <w:t>Atención mediante un sistema de fácil uso facilitando la gestión de todos los servicios de equipo, repuesto y reparación.</w:t>
      </w:r>
    </w:p>
    <w:p w14:paraId="7CCA9747" w14:textId="77777777" w:rsidR="001A73E7" w:rsidRDefault="00000000">
      <w:pPr>
        <w:ind w:left="0" w:hanging="2"/>
        <w:jc w:val="both"/>
        <w:rPr>
          <w:rFonts w:ascii="Calibri" w:eastAsia="Calibri" w:hAnsi="Calibri" w:cs="Calibri"/>
          <w:i/>
        </w:rPr>
      </w:pPr>
      <w:bookmarkStart w:id="11" w:name="_heading=h.ewoc7xev2ele" w:colFirst="0" w:colLast="0"/>
      <w:bookmarkEnd w:id="11"/>
      <w:r>
        <w:rPr>
          <w:rFonts w:ascii="Calibri" w:eastAsia="Calibri" w:hAnsi="Calibri" w:cs="Calibri"/>
          <w:i/>
        </w:rPr>
        <w:t>•</w:t>
      </w:r>
      <w:r>
        <w:rPr>
          <w:rFonts w:ascii="Calibri" w:eastAsia="Calibri" w:hAnsi="Calibri" w:cs="Calibri"/>
          <w:i/>
        </w:rPr>
        <w:tab/>
        <w:t>Las solicitudes de servicios serán registradas directamente en el sistema.</w:t>
      </w:r>
    </w:p>
    <w:p w14:paraId="031A6C44" w14:textId="77777777" w:rsidR="001A73E7" w:rsidRDefault="00000000">
      <w:pPr>
        <w:ind w:left="0" w:hanging="2"/>
        <w:jc w:val="both"/>
        <w:rPr>
          <w:rFonts w:ascii="Calibri" w:eastAsia="Calibri" w:hAnsi="Calibri" w:cs="Calibri"/>
          <w:i/>
        </w:rPr>
      </w:pPr>
      <w:bookmarkStart w:id="12" w:name="_heading=h.zez01c5gsfjl" w:colFirst="0" w:colLast="0"/>
      <w:bookmarkEnd w:id="12"/>
      <w:r>
        <w:rPr>
          <w:rFonts w:ascii="Calibri" w:eastAsia="Calibri" w:hAnsi="Calibri" w:cs="Calibri"/>
          <w:i/>
        </w:rPr>
        <w:t>•</w:t>
      </w:r>
      <w:r>
        <w:rPr>
          <w:rFonts w:ascii="Calibri" w:eastAsia="Calibri" w:hAnsi="Calibri" w:cs="Calibri"/>
          <w:i/>
        </w:rPr>
        <w:tab/>
        <w:t>Controlar el inventario de repuestos y materiales facilitando la gestión de stock y evitando el exceso y la falta de recursos.</w:t>
      </w:r>
    </w:p>
    <w:p w14:paraId="27B82EB7" w14:textId="77777777" w:rsidR="001A73E7" w:rsidRDefault="00000000">
      <w:pPr>
        <w:ind w:left="0" w:hanging="2"/>
        <w:jc w:val="both"/>
        <w:rPr>
          <w:rFonts w:ascii="Calibri" w:eastAsia="Calibri" w:hAnsi="Calibri" w:cs="Calibri"/>
          <w:i/>
        </w:rPr>
      </w:pPr>
      <w:bookmarkStart w:id="13" w:name="_heading=h.sgf4xipl9wyv" w:colFirst="0" w:colLast="0"/>
      <w:bookmarkEnd w:id="13"/>
      <w:r>
        <w:rPr>
          <w:rFonts w:ascii="Calibri" w:eastAsia="Calibri" w:hAnsi="Calibri" w:cs="Calibri"/>
          <w:i/>
        </w:rPr>
        <w:t>•</w:t>
      </w:r>
      <w:r>
        <w:rPr>
          <w:rFonts w:ascii="Calibri" w:eastAsia="Calibri" w:hAnsi="Calibri" w:cs="Calibri"/>
          <w:i/>
        </w:rPr>
        <w:tab/>
        <w:t>Gestionar pagos de manera precisa y rápida.</w:t>
      </w:r>
    </w:p>
    <w:p w14:paraId="5FE4FD4B" w14:textId="77777777" w:rsidR="001A73E7" w:rsidRDefault="00000000">
      <w:pPr>
        <w:ind w:left="0" w:hanging="2"/>
        <w:jc w:val="both"/>
        <w:rPr>
          <w:rFonts w:ascii="Calibri" w:eastAsia="Calibri" w:hAnsi="Calibri" w:cs="Calibri"/>
          <w:i/>
        </w:rPr>
      </w:pPr>
      <w:bookmarkStart w:id="14" w:name="_heading=h.ih5qypc4hxy8" w:colFirst="0" w:colLast="0"/>
      <w:bookmarkEnd w:id="14"/>
      <w:r>
        <w:rPr>
          <w:rFonts w:ascii="Calibri" w:eastAsia="Calibri" w:hAnsi="Calibri" w:cs="Calibri"/>
          <w:i/>
        </w:rPr>
        <w:t>•</w:t>
      </w:r>
      <w:r>
        <w:rPr>
          <w:rFonts w:ascii="Calibri" w:eastAsia="Calibri" w:hAnsi="Calibri" w:cs="Calibri"/>
          <w:i/>
        </w:rPr>
        <w:tab/>
        <w:t>Facilitar la comunicación entre el personal del taller con los clientes.</w:t>
      </w:r>
    </w:p>
    <w:p w14:paraId="6ED61CC8" w14:textId="77777777" w:rsidR="001A73E7" w:rsidRDefault="001A73E7">
      <w:pPr>
        <w:ind w:left="0" w:hanging="2"/>
        <w:jc w:val="both"/>
        <w:rPr>
          <w:rFonts w:ascii="Calibri" w:eastAsia="Calibri" w:hAnsi="Calibri" w:cs="Calibri"/>
          <w:i/>
          <w:color w:val="0000FF"/>
        </w:rPr>
      </w:pPr>
      <w:bookmarkStart w:id="15" w:name="_heading=h.17dp8vu" w:colFirst="0" w:colLast="0"/>
      <w:bookmarkEnd w:id="15"/>
    </w:p>
    <w:p w14:paraId="271B0C22" w14:textId="77777777" w:rsidR="001A73E7" w:rsidRDefault="00000000">
      <w:pPr>
        <w:keepNext/>
        <w:numPr>
          <w:ilvl w:val="2"/>
          <w:numId w:val="3"/>
        </w:numPr>
        <w:pBdr>
          <w:top w:val="nil"/>
          <w:left w:val="nil"/>
          <w:bottom w:val="nil"/>
          <w:right w:val="nil"/>
          <w:between w:val="nil"/>
        </w:pBdr>
        <w:spacing w:before="240" w:after="60" w:line="240" w:lineRule="auto"/>
        <w:ind w:left="0" w:hanging="2"/>
        <w:rPr>
          <w:rFonts w:ascii="Calibri" w:eastAsia="Calibri" w:hAnsi="Calibri" w:cs="Calibri"/>
          <w:b/>
          <w:color w:val="000000"/>
        </w:rPr>
      </w:pPr>
      <w:r>
        <w:rPr>
          <w:rFonts w:ascii="Calibri" w:eastAsia="Calibri" w:hAnsi="Calibri" w:cs="Calibri"/>
          <w:b/>
          <w:color w:val="000000"/>
        </w:rPr>
        <w:t>El Sistema no contempla</w:t>
      </w:r>
    </w:p>
    <w:p w14:paraId="53AD4858" w14:textId="77777777" w:rsidR="001A73E7" w:rsidRDefault="00000000">
      <w:pPr>
        <w:spacing w:before="240" w:after="240" w:line="276" w:lineRule="auto"/>
        <w:ind w:left="0" w:hanging="2"/>
        <w:jc w:val="both"/>
        <w:rPr>
          <w:rFonts w:ascii="Calibri" w:eastAsia="Calibri" w:hAnsi="Calibri" w:cs="Calibri"/>
          <w:i/>
        </w:rPr>
      </w:pPr>
      <w:r>
        <w:rPr>
          <w:rFonts w:ascii="Calibri" w:eastAsia="Calibri" w:hAnsi="Calibri" w:cs="Calibri"/>
          <w:i/>
        </w:rPr>
        <w:t>El sistema de Reparaciones en taller de dispositivos móviles no contempla:</w:t>
      </w:r>
    </w:p>
    <w:p w14:paraId="39BD4990" w14:textId="77777777" w:rsidR="001A73E7" w:rsidRDefault="00000000">
      <w:pPr>
        <w:spacing w:before="240" w:after="240" w:line="276" w:lineRule="auto"/>
        <w:ind w:left="0" w:hanging="2"/>
        <w:jc w:val="both"/>
        <w:rPr>
          <w:rFonts w:ascii="Calibri" w:eastAsia="Calibri" w:hAnsi="Calibri" w:cs="Calibri"/>
          <w:i/>
        </w:rPr>
      </w:pPr>
      <w:r>
        <w:rPr>
          <w:rFonts w:ascii="Calibri" w:eastAsia="Calibri" w:hAnsi="Calibri" w:cs="Calibri"/>
        </w:rPr>
        <w:t>·</w:t>
      </w:r>
      <w:r>
        <w:rPr>
          <w:sz w:val="14"/>
          <w:szCs w:val="14"/>
        </w:rPr>
        <w:t xml:space="preserve">     </w:t>
      </w:r>
      <w:r>
        <w:rPr>
          <w:rFonts w:ascii="Calibri" w:eastAsia="Calibri" w:hAnsi="Calibri" w:cs="Calibri"/>
          <w:i/>
        </w:rPr>
        <w:t>El sistema está enfocado en la reparación de dispositivos móviles, por lo que no incluirá funciones relacionadas con la gestión de alquileres de celulares.</w:t>
      </w:r>
    </w:p>
    <w:p w14:paraId="2DBBDAE0" w14:textId="77777777" w:rsidR="001A73E7" w:rsidRDefault="00000000">
      <w:pPr>
        <w:spacing w:before="240" w:after="240" w:line="276" w:lineRule="auto"/>
        <w:ind w:left="0" w:hanging="2"/>
        <w:jc w:val="both"/>
        <w:rPr>
          <w:rFonts w:ascii="Calibri" w:eastAsia="Calibri" w:hAnsi="Calibri" w:cs="Calibri"/>
          <w:i/>
        </w:rPr>
      </w:pPr>
      <w:r>
        <w:rPr>
          <w:rFonts w:ascii="Calibri" w:eastAsia="Calibri" w:hAnsi="Calibri" w:cs="Calibri"/>
        </w:rPr>
        <w:t>·</w:t>
      </w:r>
      <w:r>
        <w:rPr>
          <w:sz w:val="14"/>
          <w:szCs w:val="14"/>
        </w:rPr>
        <w:t xml:space="preserve">     </w:t>
      </w:r>
      <w:r>
        <w:rPr>
          <w:rFonts w:ascii="Calibri" w:eastAsia="Calibri" w:hAnsi="Calibri" w:cs="Calibri"/>
          <w:i/>
        </w:rPr>
        <w:t>La integración con sistemas externos, como sistemas de contabilidad o aplicaciones de gestión financiera, no está incluida en el alcance inicial del sistema.</w:t>
      </w:r>
    </w:p>
    <w:p w14:paraId="1AC89ABE" w14:textId="77777777" w:rsidR="001A73E7" w:rsidRDefault="00000000">
      <w:pPr>
        <w:spacing w:before="240" w:after="240" w:line="276" w:lineRule="auto"/>
        <w:ind w:left="0" w:hanging="2"/>
        <w:jc w:val="both"/>
        <w:rPr>
          <w:rFonts w:ascii="Calibri" w:eastAsia="Calibri" w:hAnsi="Calibri" w:cs="Calibri"/>
          <w:i/>
        </w:rPr>
      </w:pPr>
      <w:r>
        <w:rPr>
          <w:rFonts w:ascii="Calibri" w:eastAsia="Calibri" w:hAnsi="Calibri" w:cs="Calibri"/>
        </w:rPr>
        <w:t>·</w:t>
      </w:r>
      <w:r>
        <w:rPr>
          <w:sz w:val="14"/>
          <w:szCs w:val="14"/>
        </w:rPr>
        <w:t xml:space="preserve">     </w:t>
      </w:r>
      <w:r>
        <w:rPr>
          <w:rFonts w:ascii="Calibri" w:eastAsia="Calibri" w:hAnsi="Calibri" w:cs="Calibri"/>
          <w:i/>
        </w:rPr>
        <w:t>No hay características especiales desarrolladas en la versión móvil. La aplicación se creará principalmente para el entorno de escritorio.</w:t>
      </w:r>
    </w:p>
    <w:p w14:paraId="1CE53CEC" w14:textId="77777777" w:rsidR="001A73E7" w:rsidRDefault="00000000">
      <w:pPr>
        <w:spacing w:before="240" w:after="240" w:line="276" w:lineRule="auto"/>
        <w:ind w:left="0" w:hanging="2"/>
        <w:jc w:val="both"/>
        <w:rPr>
          <w:rFonts w:ascii="Calibri" w:eastAsia="Calibri" w:hAnsi="Calibri" w:cs="Calibri"/>
          <w:i/>
        </w:rPr>
      </w:pPr>
      <w:r>
        <w:rPr>
          <w:rFonts w:ascii="Calibri" w:eastAsia="Calibri" w:hAnsi="Calibri" w:cs="Calibri"/>
        </w:rPr>
        <w:t>·</w:t>
      </w:r>
      <w:r>
        <w:rPr>
          <w:sz w:val="14"/>
          <w:szCs w:val="14"/>
        </w:rPr>
        <w:t xml:space="preserve">     </w:t>
      </w:r>
      <w:r>
        <w:rPr>
          <w:rFonts w:ascii="Calibri" w:eastAsia="Calibri" w:hAnsi="Calibri" w:cs="Calibri"/>
          <w:i/>
        </w:rPr>
        <w:t>La importación de datos históricos de las reparaciones no se considera en la primera fase de desarrollo. El sistema comenzará desde el punto inicial sin incorporar información preliminar.</w:t>
      </w:r>
    </w:p>
    <w:p w14:paraId="6D0D4D84" w14:textId="72EA19D3" w:rsidR="001A73E7" w:rsidRPr="00477902" w:rsidRDefault="00000000" w:rsidP="00477902">
      <w:pPr>
        <w:spacing w:before="240" w:after="240" w:line="276" w:lineRule="auto"/>
        <w:ind w:left="0" w:hanging="2"/>
        <w:jc w:val="both"/>
        <w:rPr>
          <w:rFonts w:ascii="Calibri" w:eastAsia="Calibri" w:hAnsi="Calibri" w:cs="Calibri"/>
          <w:i/>
        </w:rPr>
      </w:pPr>
      <w:r>
        <w:rPr>
          <w:rFonts w:ascii="Calibri" w:eastAsia="Calibri" w:hAnsi="Calibri" w:cs="Calibri"/>
        </w:rPr>
        <w:t>·</w:t>
      </w:r>
      <w:r>
        <w:rPr>
          <w:sz w:val="14"/>
          <w:szCs w:val="14"/>
        </w:rPr>
        <w:t xml:space="preserve">     </w:t>
      </w:r>
      <w:r>
        <w:rPr>
          <w:rFonts w:ascii="Calibri" w:eastAsia="Calibri" w:hAnsi="Calibri" w:cs="Calibri"/>
          <w:i/>
        </w:rPr>
        <w:t>El sistema no incluirá funcionalidades para gestionar documentos físicos, como archivos impresos. Se espera que la documentación asociada a los trámites sea manejada en formato digital</w:t>
      </w:r>
      <w:bookmarkStart w:id="16" w:name="_heading=h.3rdcrjn" w:colFirst="0" w:colLast="0"/>
      <w:bookmarkEnd w:id="16"/>
      <w:r>
        <w:rPr>
          <w:rFonts w:ascii="Calibri" w:eastAsia="Calibri" w:hAnsi="Calibri" w:cs="Calibri"/>
          <w:i/>
        </w:rPr>
        <w:t>.</w:t>
      </w:r>
    </w:p>
    <w:p w14:paraId="3263C175" w14:textId="77777777" w:rsidR="001A73E7" w:rsidRDefault="00000000">
      <w:pPr>
        <w:keepNext/>
        <w:numPr>
          <w:ilvl w:val="1"/>
          <w:numId w:val="2"/>
        </w:numPr>
        <w:pBdr>
          <w:top w:val="nil"/>
          <w:left w:val="nil"/>
          <w:bottom w:val="nil"/>
          <w:right w:val="nil"/>
          <w:between w:val="nil"/>
        </w:pBdr>
        <w:spacing w:before="240" w:after="60" w:line="240" w:lineRule="auto"/>
        <w:ind w:left="0" w:hanging="2"/>
        <w:rPr>
          <w:rFonts w:ascii="Calibri" w:eastAsia="Calibri" w:hAnsi="Calibri" w:cs="Calibri"/>
          <w:b/>
          <w:color w:val="000000"/>
        </w:rPr>
      </w:pPr>
      <w:r>
        <w:rPr>
          <w:rFonts w:ascii="Calibri" w:eastAsia="Calibri" w:hAnsi="Calibri" w:cs="Calibri"/>
          <w:b/>
          <w:color w:val="000000"/>
        </w:rPr>
        <w:t>Riesgos</w:t>
      </w:r>
    </w:p>
    <w:p w14:paraId="38016CC3" w14:textId="77777777" w:rsidR="001A73E7" w:rsidRDefault="001A73E7">
      <w:pPr>
        <w:ind w:left="0" w:hanging="2"/>
        <w:jc w:val="both"/>
        <w:rPr>
          <w:rFonts w:ascii="Calibri" w:eastAsia="Calibri" w:hAnsi="Calibri" w:cs="Calibri"/>
          <w:color w:val="0000FF"/>
        </w:rPr>
      </w:pPr>
    </w:p>
    <w:tbl>
      <w:tblPr>
        <w:tblStyle w:val="a1"/>
        <w:tblW w:w="9240"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1845"/>
        <w:gridCol w:w="1620"/>
        <w:gridCol w:w="1125"/>
        <w:gridCol w:w="2175"/>
        <w:gridCol w:w="2475"/>
      </w:tblGrid>
      <w:tr w:rsidR="001A73E7" w14:paraId="3BD03C8B" w14:textId="77777777">
        <w:trPr>
          <w:trHeight w:val="564"/>
          <w:jc w:val="center"/>
        </w:trPr>
        <w:tc>
          <w:tcPr>
            <w:tcW w:w="1845" w:type="dxa"/>
            <w:shd w:val="clear" w:color="auto" w:fill="C9C9C9"/>
            <w:tcMar>
              <w:top w:w="15" w:type="dxa"/>
              <w:left w:w="15" w:type="dxa"/>
              <w:bottom w:w="0" w:type="dxa"/>
              <w:right w:w="15" w:type="dxa"/>
            </w:tcMar>
          </w:tcPr>
          <w:p w14:paraId="29B644B7" w14:textId="77777777" w:rsidR="001A73E7" w:rsidRDefault="00000000">
            <w:pPr>
              <w:ind w:left="0" w:hanging="2"/>
              <w:jc w:val="center"/>
              <w:rPr>
                <w:rFonts w:ascii="Calibri" w:eastAsia="Calibri" w:hAnsi="Calibri" w:cs="Calibri"/>
                <w:color w:val="000000"/>
              </w:rPr>
            </w:pPr>
            <w:r>
              <w:rPr>
                <w:rFonts w:ascii="Calibri" w:eastAsia="Calibri" w:hAnsi="Calibri" w:cs="Calibri"/>
                <w:color w:val="000000"/>
              </w:rPr>
              <w:t> </w:t>
            </w:r>
          </w:p>
          <w:p w14:paraId="5076EC15" w14:textId="77777777" w:rsidR="001A73E7" w:rsidRDefault="00000000">
            <w:pPr>
              <w:ind w:left="0" w:hanging="2"/>
              <w:jc w:val="center"/>
              <w:rPr>
                <w:rFonts w:ascii="Calibri" w:eastAsia="Calibri" w:hAnsi="Calibri" w:cs="Calibri"/>
                <w:color w:val="000000"/>
              </w:rPr>
            </w:pPr>
            <w:r>
              <w:rPr>
                <w:rFonts w:ascii="Calibri" w:eastAsia="Calibri" w:hAnsi="Calibri" w:cs="Calibri"/>
                <w:b/>
                <w:color w:val="000000"/>
              </w:rPr>
              <w:t>Factor de riesgo</w:t>
            </w:r>
          </w:p>
        </w:tc>
        <w:tc>
          <w:tcPr>
            <w:tcW w:w="1620" w:type="dxa"/>
            <w:shd w:val="clear" w:color="auto" w:fill="C9C9C9"/>
            <w:tcMar>
              <w:top w:w="15" w:type="dxa"/>
              <w:left w:w="15" w:type="dxa"/>
              <w:bottom w:w="0" w:type="dxa"/>
              <w:right w:w="15" w:type="dxa"/>
            </w:tcMar>
          </w:tcPr>
          <w:p w14:paraId="7D4BC608" w14:textId="77777777" w:rsidR="001A73E7" w:rsidRDefault="00000000">
            <w:pPr>
              <w:ind w:left="0" w:hanging="2"/>
              <w:jc w:val="center"/>
              <w:rPr>
                <w:rFonts w:ascii="Calibri" w:eastAsia="Calibri" w:hAnsi="Calibri" w:cs="Calibri"/>
                <w:color w:val="000000"/>
              </w:rPr>
            </w:pPr>
            <w:r>
              <w:rPr>
                <w:rFonts w:ascii="Calibri" w:eastAsia="Calibri" w:hAnsi="Calibri" w:cs="Calibri"/>
                <w:color w:val="000000"/>
              </w:rPr>
              <w:t> </w:t>
            </w:r>
          </w:p>
          <w:p w14:paraId="5EF90A07" w14:textId="77777777" w:rsidR="001A73E7" w:rsidRDefault="00000000">
            <w:pPr>
              <w:ind w:left="0" w:hanging="2"/>
              <w:jc w:val="center"/>
              <w:rPr>
                <w:rFonts w:ascii="Calibri" w:eastAsia="Calibri" w:hAnsi="Calibri" w:cs="Calibri"/>
                <w:color w:val="000000"/>
              </w:rPr>
            </w:pPr>
            <w:r>
              <w:rPr>
                <w:rFonts w:ascii="Calibri" w:eastAsia="Calibri" w:hAnsi="Calibri" w:cs="Calibri"/>
                <w:b/>
                <w:color w:val="000000"/>
              </w:rPr>
              <w:t>Probabilidad</w:t>
            </w:r>
          </w:p>
        </w:tc>
        <w:tc>
          <w:tcPr>
            <w:tcW w:w="1125" w:type="dxa"/>
            <w:shd w:val="clear" w:color="auto" w:fill="C9C9C9"/>
            <w:tcMar>
              <w:top w:w="15" w:type="dxa"/>
              <w:left w:w="15" w:type="dxa"/>
              <w:bottom w:w="0" w:type="dxa"/>
              <w:right w:w="15" w:type="dxa"/>
            </w:tcMar>
          </w:tcPr>
          <w:p w14:paraId="1302A8C1" w14:textId="77777777" w:rsidR="001A73E7" w:rsidRDefault="00000000">
            <w:pPr>
              <w:ind w:left="0" w:hanging="2"/>
              <w:jc w:val="center"/>
              <w:rPr>
                <w:rFonts w:ascii="Calibri" w:eastAsia="Calibri" w:hAnsi="Calibri" w:cs="Calibri"/>
                <w:color w:val="000000"/>
              </w:rPr>
            </w:pPr>
            <w:r>
              <w:rPr>
                <w:rFonts w:ascii="Calibri" w:eastAsia="Calibri" w:hAnsi="Calibri" w:cs="Calibri"/>
                <w:color w:val="000000"/>
              </w:rPr>
              <w:t> </w:t>
            </w:r>
          </w:p>
          <w:p w14:paraId="6810B167" w14:textId="77777777" w:rsidR="001A73E7" w:rsidRDefault="00000000">
            <w:pPr>
              <w:ind w:left="0" w:hanging="2"/>
              <w:jc w:val="center"/>
              <w:rPr>
                <w:rFonts w:ascii="Calibri" w:eastAsia="Calibri" w:hAnsi="Calibri" w:cs="Calibri"/>
                <w:color w:val="000000"/>
              </w:rPr>
            </w:pPr>
            <w:r>
              <w:rPr>
                <w:rFonts w:ascii="Calibri" w:eastAsia="Calibri" w:hAnsi="Calibri" w:cs="Calibri"/>
                <w:b/>
                <w:color w:val="000000"/>
              </w:rPr>
              <w:t>Impacto</w:t>
            </w:r>
          </w:p>
        </w:tc>
        <w:tc>
          <w:tcPr>
            <w:tcW w:w="2175" w:type="dxa"/>
            <w:shd w:val="clear" w:color="auto" w:fill="C9C9C9"/>
            <w:tcMar>
              <w:top w:w="15" w:type="dxa"/>
              <w:left w:w="15" w:type="dxa"/>
              <w:bottom w:w="0" w:type="dxa"/>
              <w:right w:w="15" w:type="dxa"/>
            </w:tcMar>
          </w:tcPr>
          <w:p w14:paraId="6372AC95" w14:textId="77777777" w:rsidR="001A73E7" w:rsidRDefault="00000000">
            <w:pPr>
              <w:ind w:left="0" w:hanging="2"/>
              <w:jc w:val="center"/>
              <w:rPr>
                <w:rFonts w:ascii="Calibri" w:eastAsia="Calibri" w:hAnsi="Calibri" w:cs="Calibri"/>
                <w:b/>
                <w:color w:val="000000"/>
              </w:rPr>
            </w:pPr>
            <w:r>
              <w:rPr>
                <w:rFonts w:ascii="Calibri" w:eastAsia="Calibri" w:hAnsi="Calibri" w:cs="Calibri"/>
                <w:b/>
              </w:rPr>
              <w:t xml:space="preserve">       </w:t>
            </w:r>
            <w:r>
              <w:rPr>
                <w:rFonts w:ascii="Calibri" w:eastAsia="Calibri" w:hAnsi="Calibri" w:cs="Calibri"/>
                <w:b/>
                <w:color w:val="000000"/>
              </w:rPr>
              <w:t>Estrategia</w:t>
            </w:r>
          </w:p>
          <w:p w14:paraId="4153CD1C" w14:textId="77777777" w:rsidR="001A73E7" w:rsidRDefault="00000000">
            <w:pPr>
              <w:ind w:left="0" w:hanging="2"/>
              <w:jc w:val="center"/>
              <w:rPr>
                <w:rFonts w:ascii="Calibri" w:eastAsia="Calibri" w:hAnsi="Calibri" w:cs="Calibri"/>
                <w:b/>
                <w:color w:val="000000"/>
              </w:rPr>
            </w:pPr>
            <w:r>
              <w:rPr>
                <w:rFonts w:ascii="Calibri" w:eastAsia="Calibri" w:hAnsi="Calibri" w:cs="Calibri"/>
                <w:b/>
                <w:color w:val="000000"/>
              </w:rPr>
              <w:t xml:space="preserve"> </w:t>
            </w:r>
            <w:r>
              <w:rPr>
                <w:rFonts w:ascii="Calibri" w:eastAsia="Calibri" w:hAnsi="Calibri" w:cs="Calibri"/>
                <w:b/>
              </w:rPr>
              <w:t xml:space="preserve">    de </w:t>
            </w:r>
            <w:r>
              <w:rPr>
                <w:rFonts w:ascii="Calibri" w:eastAsia="Calibri" w:hAnsi="Calibri" w:cs="Calibri"/>
                <w:b/>
                <w:color w:val="000000"/>
              </w:rPr>
              <w:t>mitigación</w:t>
            </w:r>
          </w:p>
        </w:tc>
        <w:tc>
          <w:tcPr>
            <w:tcW w:w="2475" w:type="dxa"/>
            <w:shd w:val="clear" w:color="auto" w:fill="C9C9C9"/>
            <w:tcMar>
              <w:top w:w="15" w:type="dxa"/>
              <w:left w:w="15" w:type="dxa"/>
              <w:bottom w:w="0" w:type="dxa"/>
              <w:right w:w="15" w:type="dxa"/>
            </w:tcMar>
          </w:tcPr>
          <w:p w14:paraId="46F0841D" w14:textId="77777777" w:rsidR="001A73E7" w:rsidRDefault="00000000">
            <w:pPr>
              <w:ind w:left="0" w:hanging="2"/>
              <w:jc w:val="center"/>
              <w:rPr>
                <w:rFonts w:ascii="Calibri" w:eastAsia="Calibri" w:hAnsi="Calibri" w:cs="Calibri"/>
                <w:color w:val="000000"/>
              </w:rPr>
            </w:pPr>
            <w:r>
              <w:rPr>
                <w:rFonts w:ascii="Calibri" w:eastAsia="Calibri" w:hAnsi="Calibri" w:cs="Calibri"/>
                <w:color w:val="000000"/>
              </w:rPr>
              <w:t> </w:t>
            </w:r>
          </w:p>
          <w:p w14:paraId="14091751" w14:textId="77777777" w:rsidR="001A73E7" w:rsidRDefault="00000000">
            <w:pPr>
              <w:ind w:left="0" w:hanging="2"/>
              <w:jc w:val="center"/>
              <w:rPr>
                <w:rFonts w:ascii="Calibri" w:eastAsia="Calibri" w:hAnsi="Calibri" w:cs="Calibri"/>
                <w:color w:val="000000"/>
              </w:rPr>
            </w:pPr>
            <w:r>
              <w:rPr>
                <w:rFonts w:ascii="Calibri" w:eastAsia="Calibri" w:hAnsi="Calibri" w:cs="Calibri"/>
                <w:b/>
                <w:color w:val="000000"/>
              </w:rPr>
              <w:t>Responsable</w:t>
            </w:r>
          </w:p>
        </w:tc>
      </w:tr>
      <w:tr w:rsidR="001A73E7" w14:paraId="723C0D9B" w14:textId="77777777">
        <w:trPr>
          <w:trHeight w:val="346"/>
          <w:jc w:val="center"/>
        </w:trPr>
        <w:tc>
          <w:tcPr>
            <w:tcW w:w="1845" w:type="dxa"/>
            <w:tcMar>
              <w:top w:w="15" w:type="dxa"/>
              <w:left w:w="15" w:type="dxa"/>
              <w:bottom w:w="0" w:type="dxa"/>
              <w:right w:w="15" w:type="dxa"/>
            </w:tcMar>
          </w:tcPr>
          <w:p w14:paraId="3EAF6A3A" w14:textId="77777777" w:rsidR="001A73E7" w:rsidRDefault="00000000">
            <w:pPr>
              <w:ind w:left="0" w:hanging="2"/>
              <w:jc w:val="center"/>
              <w:rPr>
                <w:rFonts w:ascii="Calibri" w:eastAsia="Calibri" w:hAnsi="Calibri" w:cs="Calibri"/>
                <w:color w:val="0000FF"/>
              </w:rPr>
            </w:pPr>
            <w:r>
              <w:t xml:space="preserve">Problemas técnicos y fallos </w:t>
            </w:r>
            <w:r>
              <w:lastRenderedPageBreak/>
              <w:t>en la implementación</w:t>
            </w:r>
          </w:p>
        </w:tc>
        <w:tc>
          <w:tcPr>
            <w:tcW w:w="1620" w:type="dxa"/>
            <w:tcMar>
              <w:top w:w="15" w:type="dxa"/>
              <w:left w:w="15" w:type="dxa"/>
              <w:bottom w:w="0" w:type="dxa"/>
              <w:right w:w="15" w:type="dxa"/>
            </w:tcMar>
          </w:tcPr>
          <w:p w14:paraId="6A8B02B8" w14:textId="77777777" w:rsidR="001A73E7" w:rsidRDefault="00000000">
            <w:pPr>
              <w:ind w:left="0" w:hanging="2"/>
              <w:jc w:val="center"/>
              <w:rPr>
                <w:rFonts w:ascii="Calibri" w:eastAsia="Calibri" w:hAnsi="Calibri" w:cs="Calibri"/>
                <w:color w:val="0000FF"/>
              </w:rPr>
            </w:pPr>
            <w:r>
              <w:lastRenderedPageBreak/>
              <w:t>Media</w:t>
            </w:r>
          </w:p>
        </w:tc>
        <w:tc>
          <w:tcPr>
            <w:tcW w:w="1125" w:type="dxa"/>
            <w:tcMar>
              <w:top w:w="15" w:type="dxa"/>
              <w:left w:w="15" w:type="dxa"/>
              <w:bottom w:w="0" w:type="dxa"/>
              <w:right w:w="15" w:type="dxa"/>
            </w:tcMar>
          </w:tcPr>
          <w:p w14:paraId="71F429E7" w14:textId="77777777" w:rsidR="001A73E7" w:rsidRDefault="00000000">
            <w:pPr>
              <w:ind w:left="0" w:hanging="2"/>
              <w:jc w:val="center"/>
              <w:rPr>
                <w:rFonts w:ascii="Calibri" w:eastAsia="Calibri" w:hAnsi="Calibri" w:cs="Calibri"/>
                <w:color w:val="0000FF"/>
              </w:rPr>
            </w:pPr>
            <w:r>
              <w:t>Alto</w:t>
            </w:r>
          </w:p>
        </w:tc>
        <w:tc>
          <w:tcPr>
            <w:tcW w:w="2175" w:type="dxa"/>
            <w:tcMar>
              <w:top w:w="15" w:type="dxa"/>
              <w:left w:w="15" w:type="dxa"/>
              <w:bottom w:w="0" w:type="dxa"/>
              <w:right w:w="15" w:type="dxa"/>
            </w:tcMar>
          </w:tcPr>
          <w:p w14:paraId="3EF873AF" w14:textId="77777777" w:rsidR="001A73E7" w:rsidRDefault="00000000">
            <w:pPr>
              <w:ind w:left="0" w:hanging="2"/>
              <w:jc w:val="center"/>
            </w:pPr>
            <w:r>
              <w:t xml:space="preserve">Realizar pruebas exhaustivas del </w:t>
            </w:r>
            <w:r>
              <w:lastRenderedPageBreak/>
              <w:t>sistema antes de la implementación final.</w:t>
            </w:r>
          </w:p>
        </w:tc>
        <w:tc>
          <w:tcPr>
            <w:tcW w:w="2475" w:type="dxa"/>
            <w:tcMar>
              <w:top w:w="15" w:type="dxa"/>
              <w:left w:w="15" w:type="dxa"/>
              <w:bottom w:w="0" w:type="dxa"/>
              <w:right w:w="15" w:type="dxa"/>
            </w:tcMar>
          </w:tcPr>
          <w:p w14:paraId="5C7AE8A6" w14:textId="77777777" w:rsidR="001A73E7" w:rsidRDefault="00000000">
            <w:pPr>
              <w:ind w:left="0" w:hanging="2"/>
              <w:jc w:val="center"/>
            </w:pPr>
            <w:r>
              <w:lastRenderedPageBreak/>
              <w:t>Equipo de Desarrollo de Software</w:t>
            </w:r>
          </w:p>
        </w:tc>
      </w:tr>
      <w:tr w:rsidR="001A73E7" w14:paraId="44B0DCBB" w14:textId="77777777">
        <w:trPr>
          <w:trHeight w:val="346"/>
          <w:jc w:val="center"/>
        </w:trPr>
        <w:tc>
          <w:tcPr>
            <w:tcW w:w="1845" w:type="dxa"/>
            <w:tcMar>
              <w:top w:w="15" w:type="dxa"/>
              <w:left w:w="15" w:type="dxa"/>
              <w:bottom w:w="0" w:type="dxa"/>
              <w:right w:w="15" w:type="dxa"/>
            </w:tcMar>
          </w:tcPr>
          <w:p w14:paraId="04E2E355" w14:textId="77777777" w:rsidR="001A73E7" w:rsidRDefault="00000000">
            <w:pPr>
              <w:ind w:left="0" w:hanging="2"/>
              <w:jc w:val="center"/>
            </w:pPr>
            <w:r>
              <w:t>Cumplimiento de normativas y regulaciones legales</w:t>
            </w:r>
          </w:p>
        </w:tc>
        <w:tc>
          <w:tcPr>
            <w:tcW w:w="1620" w:type="dxa"/>
            <w:tcMar>
              <w:top w:w="15" w:type="dxa"/>
              <w:left w:w="15" w:type="dxa"/>
              <w:bottom w:w="0" w:type="dxa"/>
              <w:right w:w="15" w:type="dxa"/>
            </w:tcMar>
          </w:tcPr>
          <w:p w14:paraId="0F37D646" w14:textId="77777777" w:rsidR="001A73E7" w:rsidRDefault="00000000">
            <w:pPr>
              <w:ind w:left="0" w:hanging="2"/>
              <w:jc w:val="center"/>
            </w:pPr>
            <w:r>
              <w:t>Baja</w:t>
            </w:r>
          </w:p>
        </w:tc>
        <w:tc>
          <w:tcPr>
            <w:tcW w:w="1125" w:type="dxa"/>
            <w:tcMar>
              <w:top w:w="15" w:type="dxa"/>
              <w:left w:w="15" w:type="dxa"/>
              <w:bottom w:w="0" w:type="dxa"/>
              <w:right w:w="15" w:type="dxa"/>
            </w:tcMar>
          </w:tcPr>
          <w:p w14:paraId="6C23FD37" w14:textId="77777777" w:rsidR="001A73E7" w:rsidRDefault="00000000">
            <w:pPr>
              <w:ind w:left="0" w:hanging="2"/>
              <w:jc w:val="center"/>
            </w:pPr>
            <w:r>
              <w:t>Alto</w:t>
            </w:r>
          </w:p>
        </w:tc>
        <w:tc>
          <w:tcPr>
            <w:tcW w:w="2175" w:type="dxa"/>
            <w:tcMar>
              <w:top w:w="15" w:type="dxa"/>
              <w:left w:w="15" w:type="dxa"/>
              <w:bottom w:w="0" w:type="dxa"/>
              <w:right w:w="15" w:type="dxa"/>
            </w:tcMar>
          </w:tcPr>
          <w:p w14:paraId="3BB61341" w14:textId="77777777" w:rsidR="001A73E7" w:rsidRDefault="00000000">
            <w:pPr>
              <w:ind w:left="0" w:hanging="2"/>
              <w:jc w:val="center"/>
            </w:pPr>
            <w:r>
              <w:t>Consultar con asesores legales durante el desarrollo del proyecto.</w:t>
            </w:r>
          </w:p>
        </w:tc>
        <w:tc>
          <w:tcPr>
            <w:tcW w:w="2475" w:type="dxa"/>
            <w:tcMar>
              <w:top w:w="15" w:type="dxa"/>
              <w:left w:w="15" w:type="dxa"/>
              <w:bottom w:w="0" w:type="dxa"/>
              <w:right w:w="15" w:type="dxa"/>
            </w:tcMar>
          </w:tcPr>
          <w:p w14:paraId="530D6A39" w14:textId="77777777" w:rsidR="001A73E7" w:rsidRDefault="00000000">
            <w:pPr>
              <w:ind w:left="0" w:hanging="2"/>
              <w:jc w:val="center"/>
            </w:pPr>
            <w:r>
              <w:t>Gerentes de Taller</w:t>
            </w:r>
          </w:p>
        </w:tc>
      </w:tr>
      <w:tr w:rsidR="001A73E7" w14:paraId="7788F7AE" w14:textId="77777777">
        <w:trPr>
          <w:trHeight w:val="346"/>
          <w:jc w:val="center"/>
        </w:trPr>
        <w:tc>
          <w:tcPr>
            <w:tcW w:w="1845" w:type="dxa"/>
            <w:tcMar>
              <w:top w:w="15" w:type="dxa"/>
              <w:left w:w="15" w:type="dxa"/>
              <w:bottom w:w="0" w:type="dxa"/>
              <w:right w:w="15" w:type="dxa"/>
            </w:tcMar>
          </w:tcPr>
          <w:p w14:paraId="5010CB79" w14:textId="77777777" w:rsidR="001A73E7" w:rsidRDefault="00000000">
            <w:pPr>
              <w:ind w:left="0" w:hanging="2"/>
              <w:jc w:val="center"/>
            </w:pPr>
            <w:r>
              <w:t>Falta de Adopción por parte de clientes</w:t>
            </w:r>
          </w:p>
        </w:tc>
        <w:tc>
          <w:tcPr>
            <w:tcW w:w="1620" w:type="dxa"/>
            <w:tcMar>
              <w:top w:w="15" w:type="dxa"/>
              <w:left w:w="15" w:type="dxa"/>
              <w:bottom w:w="0" w:type="dxa"/>
              <w:right w:w="15" w:type="dxa"/>
            </w:tcMar>
          </w:tcPr>
          <w:p w14:paraId="2F5ABD1F" w14:textId="77777777" w:rsidR="001A73E7" w:rsidRDefault="00000000">
            <w:pPr>
              <w:ind w:left="0" w:hanging="2"/>
              <w:jc w:val="center"/>
            </w:pPr>
            <w:r>
              <w:t>Baja</w:t>
            </w:r>
          </w:p>
        </w:tc>
        <w:tc>
          <w:tcPr>
            <w:tcW w:w="1125" w:type="dxa"/>
            <w:tcMar>
              <w:top w:w="15" w:type="dxa"/>
              <w:left w:w="15" w:type="dxa"/>
              <w:bottom w:w="0" w:type="dxa"/>
              <w:right w:w="15" w:type="dxa"/>
            </w:tcMar>
          </w:tcPr>
          <w:p w14:paraId="471611C6" w14:textId="77777777" w:rsidR="001A73E7" w:rsidRDefault="00000000">
            <w:pPr>
              <w:ind w:left="0" w:hanging="2"/>
              <w:jc w:val="center"/>
            </w:pPr>
            <w:r>
              <w:t>Medio</w:t>
            </w:r>
          </w:p>
        </w:tc>
        <w:tc>
          <w:tcPr>
            <w:tcW w:w="2175" w:type="dxa"/>
            <w:tcMar>
              <w:top w:w="15" w:type="dxa"/>
              <w:left w:w="15" w:type="dxa"/>
              <w:bottom w:w="0" w:type="dxa"/>
              <w:right w:w="15" w:type="dxa"/>
            </w:tcMar>
          </w:tcPr>
          <w:p w14:paraId="34B4A5A8" w14:textId="77777777" w:rsidR="001A73E7" w:rsidRDefault="00000000">
            <w:pPr>
              <w:ind w:left="0" w:hanging="2"/>
              <w:jc w:val="center"/>
            </w:pPr>
            <w:r>
              <w:t>Comunicar claramente los beneficios del nuevo sistema a los clientes.</w:t>
            </w:r>
          </w:p>
        </w:tc>
        <w:tc>
          <w:tcPr>
            <w:tcW w:w="2475" w:type="dxa"/>
            <w:tcMar>
              <w:top w:w="15" w:type="dxa"/>
              <w:left w:w="15" w:type="dxa"/>
              <w:bottom w:w="0" w:type="dxa"/>
              <w:right w:w="15" w:type="dxa"/>
            </w:tcMar>
          </w:tcPr>
          <w:p w14:paraId="1143F7E0" w14:textId="77777777" w:rsidR="001A73E7" w:rsidRDefault="00000000">
            <w:pPr>
              <w:ind w:left="0" w:hanging="2"/>
              <w:jc w:val="center"/>
            </w:pPr>
            <w:r>
              <w:t>Personal de Servicio al Cliente</w:t>
            </w:r>
          </w:p>
        </w:tc>
      </w:tr>
      <w:tr w:rsidR="001A73E7" w14:paraId="6B222B11" w14:textId="77777777">
        <w:trPr>
          <w:trHeight w:val="346"/>
          <w:jc w:val="center"/>
        </w:trPr>
        <w:tc>
          <w:tcPr>
            <w:tcW w:w="1845" w:type="dxa"/>
            <w:tcMar>
              <w:top w:w="15" w:type="dxa"/>
              <w:left w:w="15" w:type="dxa"/>
              <w:bottom w:w="0" w:type="dxa"/>
              <w:right w:w="15" w:type="dxa"/>
            </w:tcMar>
          </w:tcPr>
          <w:p w14:paraId="5C92CDF6" w14:textId="77777777" w:rsidR="001A73E7" w:rsidRDefault="00000000">
            <w:pPr>
              <w:ind w:left="0" w:hanging="2"/>
              <w:jc w:val="center"/>
            </w:pPr>
            <w:r>
              <w:t>Sobreestimación del Presupuesto</w:t>
            </w:r>
          </w:p>
        </w:tc>
        <w:tc>
          <w:tcPr>
            <w:tcW w:w="1620" w:type="dxa"/>
            <w:tcMar>
              <w:top w:w="15" w:type="dxa"/>
              <w:left w:w="15" w:type="dxa"/>
              <w:bottom w:w="0" w:type="dxa"/>
              <w:right w:w="15" w:type="dxa"/>
            </w:tcMar>
          </w:tcPr>
          <w:p w14:paraId="06F44B09" w14:textId="77777777" w:rsidR="001A73E7" w:rsidRDefault="00000000">
            <w:pPr>
              <w:ind w:left="0" w:hanging="2"/>
              <w:jc w:val="center"/>
            </w:pPr>
            <w:r>
              <w:t>Media</w:t>
            </w:r>
          </w:p>
        </w:tc>
        <w:tc>
          <w:tcPr>
            <w:tcW w:w="1125" w:type="dxa"/>
            <w:tcMar>
              <w:top w:w="15" w:type="dxa"/>
              <w:left w:w="15" w:type="dxa"/>
              <w:bottom w:w="0" w:type="dxa"/>
              <w:right w:w="15" w:type="dxa"/>
            </w:tcMar>
          </w:tcPr>
          <w:p w14:paraId="64EF44A0" w14:textId="77777777" w:rsidR="001A73E7" w:rsidRDefault="00000000">
            <w:pPr>
              <w:ind w:left="0" w:hanging="2"/>
              <w:jc w:val="center"/>
            </w:pPr>
            <w:r>
              <w:t>Alto</w:t>
            </w:r>
          </w:p>
        </w:tc>
        <w:tc>
          <w:tcPr>
            <w:tcW w:w="2175" w:type="dxa"/>
            <w:tcMar>
              <w:top w:w="15" w:type="dxa"/>
              <w:left w:w="15" w:type="dxa"/>
              <w:bottom w:w="0" w:type="dxa"/>
              <w:right w:w="15" w:type="dxa"/>
            </w:tcMar>
          </w:tcPr>
          <w:p w14:paraId="4A289C58" w14:textId="77777777" w:rsidR="001A73E7" w:rsidRDefault="00000000">
            <w:pPr>
              <w:ind w:left="0" w:hanging="2"/>
              <w:jc w:val="center"/>
            </w:pPr>
            <w:r>
              <w:t>Establecer un control riguroso de costos y tener un margen de contingencia en el presupuesto inicial.</w:t>
            </w:r>
          </w:p>
        </w:tc>
        <w:tc>
          <w:tcPr>
            <w:tcW w:w="2475" w:type="dxa"/>
            <w:tcMar>
              <w:top w:w="15" w:type="dxa"/>
              <w:left w:w="15" w:type="dxa"/>
              <w:bottom w:w="0" w:type="dxa"/>
              <w:right w:w="15" w:type="dxa"/>
            </w:tcMar>
          </w:tcPr>
          <w:p w14:paraId="1302BD3B" w14:textId="77777777" w:rsidR="001A73E7" w:rsidRDefault="00000000">
            <w:pPr>
              <w:ind w:left="0" w:hanging="2"/>
              <w:jc w:val="center"/>
            </w:pPr>
            <w:r>
              <w:t>Dueños del Taller</w:t>
            </w:r>
          </w:p>
        </w:tc>
      </w:tr>
      <w:tr w:rsidR="001A73E7" w14:paraId="54D3D7C6" w14:textId="77777777">
        <w:trPr>
          <w:trHeight w:val="346"/>
          <w:jc w:val="center"/>
        </w:trPr>
        <w:tc>
          <w:tcPr>
            <w:tcW w:w="1845" w:type="dxa"/>
            <w:tcMar>
              <w:top w:w="15" w:type="dxa"/>
              <w:left w:w="15" w:type="dxa"/>
              <w:bottom w:w="0" w:type="dxa"/>
              <w:right w:w="15" w:type="dxa"/>
            </w:tcMar>
          </w:tcPr>
          <w:p w14:paraId="18DB1294" w14:textId="77777777" w:rsidR="001A73E7" w:rsidRDefault="00000000">
            <w:pPr>
              <w:ind w:left="0" w:hanging="2"/>
              <w:jc w:val="center"/>
            </w:pPr>
            <w:r>
              <w:t>Brechas de seguridad y pérdida de Datos</w:t>
            </w:r>
          </w:p>
        </w:tc>
        <w:tc>
          <w:tcPr>
            <w:tcW w:w="1620" w:type="dxa"/>
            <w:tcMar>
              <w:top w:w="15" w:type="dxa"/>
              <w:left w:w="15" w:type="dxa"/>
              <w:bottom w:w="0" w:type="dxa"/>
              <w:right w:w="15" w:type="dxa"/>
            </w:tcMar>
          </w:tcPr>
          <w:p w14:paraId="276484B8" w14:textId="77777777" w:rsidR="001A73E7" w:rsidRDefault="00000000">
            <w:pPr>
              <w:ind w:left="0" w:hanging="2"/>
              <w:jc w:val="center"/>
            </w:pPr>
            <w:r>
              <w:t>Media</w:t>
            </w:r>
          </w:p>
        </w:tc>
        <w:tc>
          <w:tcPr>
            <w:tcW w:w="1125" w:type="dxa"/>
            <w:tcMar>
              <w:top w:w="15" w:type="dxa"/>
              <w:left w:w="15" w:type="dxa"/>
              <w:bottom w:w="0" w:type="dxa"/>
              <w:right w:w="15" w:type="dxa"/>
            </w:tcMar>
          </w:tcPr>
          <w:p w14:paraId="56444F39" w14:textId="77777777" w:rsidR="001A73E7" w:rsidRDefault="00000000">
            <w:pPr>
              <w:ind w:left="0" w:hanging="2"/>
              <w:jc w:val="center"/>
            </w:pPr>
            <w:r>
              <w:t>Alto</w:t>
            </w:r>
          </w:p>
        </w:tc>
        <w:tc>
          <w:tcPr>
            <w:tcW w:w="2175" w:type="dxa"/>
            <w:tcMar>
              <w:top w:w="15" w:type="dxa"/>
              <w:left w:w="15" w:type="dxa"/>
              <w:bottom w:w="0" w:type="dxa"/>
              <w:right w:w="15" w:type="dxa"/>
            </w:tcMar>
          </w:tcPr>
          <w:p w14:paraId="15A02962" w14:textId="77777777" w:rsidR="001A73E7" w:rsidRDefault="00000000">
            <w:pPr>
              <w:ind w:left="0" w:hanging="2"/>
              <w:jc w:val="center"/>
            </w:pPr>
            <w:r>
              <w:t>Implementar medidas de seguridad robustas, realizar auditorías de seguridad y establecer procedimientos de respaldo.</w:t>
            </w:r>
          </w:p>
        </w:tc>
        <w:tc>
          <w:tcPr>
            <w:tcW w:w="2475" w:type="dxa"/>
            <w:tcMar>
              <w:top w:w="15" w:type="dxa"/>
              <w:left w:w="15" w:type="dxa"/>
              <w:bottom w:w="0" w:type="dxa"/>
              <w:right w:w="15" w:type="dxa"/>
            </w:tcMar>
          </w:tcPr>
          <w:p w14:paraId="3C6048C1" w14:textId="77777777" w:rsidR="001A73E7" w:rsidRDefault="00000000">
            <w:pPr>
              <w:ind w:left="0" w:hanging="2"/>
              <w:jc w:val="center"/>
            </w:pPr>
            <w:r>
              <w:t>Administradores de Base de Datos</w:t>
            </w:r>
          </w:p>
        </w:tc>
      </w:tr>
      <w:tr w:rsidR="001A73E7" w14:paraId="65A1575A" w14:textId="77777777">
        <w:trPr>
          <w:trHeight w:val="2459"/>
          <w:jc w:val="center"/>
        </w:trPr>
        <w:tc>
          <w:tcPr>
            <w:tcW w:w="1845" w:type="dxa"/>
            <w:tcMar>
              <w:top w:w="15" w:type="dxa"/>
              <w:left w:w="15" w:type="dxa"/>
              <w:bottom w:w="0" w:type="dxa"/>
              <w:right w:w="15" w:type="dxa"/>
            </w:tcMar>
          </w:tcPr>
          <w:p w14:paraId="5E09A197" w14:textId="77777777" w:rsidR="001A73E7" w:rsidRDefault="00000000">
            <w:pPr>
              <w:ind w:left="0" w:hanging="2"/>
              <w:jc w:val="center"/>
            </w:pPr>
            <w:r>
              <w:t>Dependencia de Proveedores Externos</w:t>
            </w:r>
          </w:p>
        </w:tc>
        <w:tc>
          <w:tcPr>
            <w:tcW w:w="1620" w:type="dxa"/>
            <w:tcMar>
              <w:top w:w="15" w:type="dxa"/>
              <w:left w:w="15" w:type="dxa"/>
              <w:bottom w:w="0" w:type="dxa"/>
              <w:right w:w="15" w:type="dxa"/>
            </w:tcMar>
          </w:tcPr>
          <w:p w14:paraId="328915D1" w14:textId="77777777" w:rsidR="001A73E7" w:rsidRDefault="00000000">
            <w:pPr>
              <w:ind w:left="0" w:hanging="2"/>
              <w:jc w:val="center"/>
            </w:pPr>
            <w:r>
              <w:t>Media</w:t>
            </w:r>
          </w:p>
        </w:tc>
        <w:tc>
          <w:tcPr>
            <w:tcW w:w="1125" w:type="dxa"/>
            <w:tcMar>
              <w:top w:w="15" w:type="dxa"/>
              <w:left w:w="15" w:type="dxa"/>
              <w:bottom w:w="0" w:type="dxa"/>
              <w:right w:w="15" w:type="dxa"/>
            </w:tcMar>
          </w:tcPr>
          <w:p w14:paraId="5016C559" w14:textId="77777777" w:rsidR="001A73E7" w:rsidRDefault="00000000">
            <w:pPr>
              <w:ind w:left="0" w:hanging="2"/>
              <w:jc w:val="center"/>
            </w:pPr>
            <w:r>
              <w:t>Medio</w:t>
            </w:r>
          </w:p>
        </w:tc>
        <w:tc>
          <w:tcPr>
            <w:tcW w:w="2175" w:type="dxa"/>
            <w:tcMar>
              <w:top w:w="15" w:type="dxa"/>
              <w:left w:w="15" w:type="dxa"/>
              <w:bottom w:w="0" w:type="dxa"/>
              <w:right w:w="15" w:type="dxa"/>
            </w:tcMar>
          </w:tcPr>
          <w:p w14:paraId="149DB9AE" w14:textId="77777777" w:rsidR="001A73E7" w:rsidRDefault="00000000">
            <w:pPr>
              <w:ind w:left="0" w:hanging="2"/>
              <w:jc w:val="center"/>
            </w:pPr>
            <w:r>
              <w:t>Establecer acuerdos claros con los proveedores y tener alternativas disponibles en caso de incumplimiento.</w:t>
            </w:r>
          </w:p>
        </w:tc>
        <w:tc>
          <w:tcPr>
            <w:tcW w:w="2475" w:type="dxa"/>
            <w:tcMar>
              <w:top w:w="15" w:type="dxa"/>
              <w:left w:w="15" w:type="dxa"/>
              <w:bottom w:w="0" w:type="dxa"/>
              <w:right w:w="15" w:type="dxa"/>
            </w:tcMar>
          </w:tcPr>
          <w:p w14:paraId="01E91398" w14:textId="77777777" w:rsidR="001A73E7" w:rsidRDefault="00000000">
            <w:pPr>
              <w:ind w:left="0" w:hanging="2"/>
              <w:jc w:val="center"/>
            </w:pPr>
            <w:r>
              <w:t>Dueños del Taller</w:t>
            </w:r>
          </w:p>
        </w:tc>
      </w:tr>
    </w:tbl>
    <w:p w14:paraId="79A10D2F" w14:textId="77777777" w:rsidR="001A73E7" w:rsidRDefault="001A73E7">
      <w:pPr>
        <w:ind w:left="0" w:hanging="2"/>
        <w:rPr>
          <w:rFonts w:ascii="Calibri" w:eastAsia="Calibri" w:hAnsi="Calibri" w:cs="Calibri"/>
        </w:rPr>
      </w:pPr>
      <w:bookmarkStart w:id="17" w:name="_heading=h.26in1rg" w:colFirst="0" w:colLast="0"/>
      <w:bookmarkEnd w:id="17"/>
    </w:p>
    <w:p w14:paraId="3283ADB9" w14:textId="77777777" w:rsidR="001A73E7" w:rsidRDefault="00000000">
      <w:pPr>
        <w:keepNext/>
        <w:numPr>
          <w:ilvl w:val="0"/>
          <w:numId w:val="2"/>
        </w:numPr>
        <w:pBdr>
          <w:top w:val="nil"/>
          <w:left w:val="nil"/>
          <w:bottom w:val="nil"/>
          <w:right w:val="nil"/>
          <w:between w:val="nil"/>
        </w:pBdr>
        <w:spacing w:line="240" w:lineRule="auto"/>
        <w:ind w:left="1" w:hanging="3"/>
        <w:rPr>
          <w:rFonts w:ascii="Calibri" w:eastAsia="Calibri" w:hAnsi="Calibri" w:cs="Calibri"/>
          <w:b/>
          <w:color w:val="000000"/>
          <w:sz w:val="32"/>
          <w:szCs w:val="32"/>
        </w:rPr>
      </w:pPr>
      <w:bookmarkStart w:id="18" w:name="_heading=h.lnxbz9" w:colFirst="0" w:colLast="0"/>
      <w:bookmarkEnd w:id="18"/>
      <w:r>
        <w:rPr>
          <w:rFonts w:ascii="Calibri" w:eastAsia="Calibri" w:hAnsi="Calibri" w:cs="Calibri"/>
          <w:b/>
          <w:color w:val="000000"/>
          <w:sz w:val="28"/>
          <w:szCs w:val="28"/>
        </w:rPr>
        <w:t xml:space="preserve">Descripción General </w:t>
      </w:r>
    </w:p>
    <w:p w14:paraId="00AC708C" w14:textId="77777777" w:rsidR="001A73E7" w:rsidRDefault="00000000">
      <w:pPr>
        <w:keepNext/>
        <w:numPr>
          <w:ilvl w:val="1"/>
          <w:numId w:val="2"/>
        </w:numPr>
        <w:pBdr>
          <w:top w:val="nil"/>
          <w:left w:val="nil"/>
          <w:bottom w:val="nil"/>
          <w:right w:val="nil"/>
          <w:between w:val="nil"/>
        </w:pBdr>
        <w:spacing w:before="240" w:after="60" w:line="240" w:lineRule="auto"/>
        <w:ind w:left="0" w:hanging="2"/>
        <w:rPr>
          <w:rFonts w:ascii="Calibri" w:eastAsia="Calibri" w:hAnsi="Calibri" w:cs="Calibri"/>
          <w:b/>
          <w:color w:val="000000"/>
        </w:rPr>
      </w:pPr>
      <w:r>
        <w:rPr>
          <w:rFonts w:ascii="Calibri" w:eastAsia="Calibri" w:hAnsi="Calibri" w:cs="Calibri"/>
          <w:b/>
          <w:color w:val="000000"/>
        </w:rPr>
        <w:t>Contexto del Producto</w:t>
      </w:r>
    </w:p>
    <w:p w14:paraId="72665245" w14:textId="02EC9968" w:rsidR="001A73E7" w:rsidRDefault="00000000">
      <w:pPr>
        <w:spacing w:before="220" w:after="220" w:line="276" w:lineRule="auto"/>
        <w:ind w:left="0" w:hanging="2"/>
        <w:jc w:val="both"/>
        <w:rPr>
          <w:rFonts w:ascii="Calibri" w:eastAsia="Calibri" w:hAnsi="Calibri" w:cs="Calibri"/>
          <w:color w:val="0000FF"/>
        </w:rPr>
      </w:pPr>
      <w:r>
        <w:rPr>
          <w:rFonts w:ascii="Calibri" w:eastAsia="Calibri" w:hAnsi="Calibri" w:cs="Calibri"/>
          <w:i/>
        </w:rPr>
        <w:t xml:space="preserve">A diferencia de los sistemas actuales que dependen de procesos manuales para gestionar la reparación de dispositivos móviles, nuestro sistema es una solución integral y automatizada, que no solo se centra en automatizar la gestión de clientes, técnicos,  sino que también optimiza el control de repuestos, la reparación y el seguimiento </w:t>
      </w:r>
      <w:r w:rsidR="00424D16">
        <w:rPr>
          <w:rFonts w:ascii="Calibri" w:eastAsia="Calibri" w:hAnsi="Calibri" w:cs="Calibri"/>
          <w:i/>
        </w:rPr>
        <w:t>de reportes</w:t>
      </w:r>
      <w:r>
        <w:rPr>
          <w:rFonts w:ascii="Calibri" w:eastAsia="Calibri" w:hAnsi="Calibri" w:cs="Calibri"/>
          <w:i/>
        </w:rPr>
        <w:t xml:space="preserve"> detallados. Este producto está diseñado para ser independiente y totalmente auto contenido, no requiriendo integración con otros sistemas externos para su operación principal.</w:t>
      </w:r>
    </w:p>
    <w:p w14:paraId="5A6F0FBC" w14:textId="77777777" w:rsidR="001A73E7" w:rsidRDefault="00000000">
      <w:pPr>
        <w:keepNext/>
        <w:numPr>
          <w:ilvl w:val="1"/>
          <w:numId w:val="2"/>
        </w:numPr>
        <w:pBdr>
          <w:top w:val="nil"/>
          <w:left w:val="nil"/>
          <w:bottom w:val="nil"/>
          <w:right w:val="nil"/>
          <w:between w:val="nil"/>
        </w:pBdr>
        <w:spacing w:before="240" w:after="60" w:line="240" w:lineRule="auto"/>
        <w:ind w:left="0" w:hanging="2"/>
        <w:rPr>
          <w:rFonts w:ascii="Calibri" w:eastAsia="Calibri" w:hAnsi="Calibri" w:cs="Calibri"/>
          <w:b/>
          <w:color w:val="000000"/>
        </w:rPr>
      </w:pPr>
      <w:r>
        <w:rPr>
          <w:rFonts w:ascii="Calibri" w:eastAsia="Calibri" w:hAnsi="Calibri" w:cs="Calibri"/>
          <w:b/>
          <w:color w:val="000000"/>
        </w:rPr>
        <w:t>Perspectivas futuras del producto</w:t>
      </w:r>
    </w:p>
    <w:p w14:paraId="71BB8F9D" w14:textId="4587EBB0" w:rsidR="001A73E7" w:rsidRDefault="00000000">
      <w:pPr>
        <w:ind w:left="0" w:hanging="2"/>
        <w:jc w:val="both"/>
        <w:rPr>
          <w:rFonts w:ascii="Calibri" w:eastAsia="Calibri" w:hAnsi="Calibri" w:cs="Calibri"/>
          <w:i/>
        </w:rPr>
      </w:pPr>
      <w:r>
        <w:rPr>
          <w:rFonts w:ascii="Calibri" w:eastAsia="Calibri" w:hAnsi="Calibri" w:cs="Calibri"/>
          <w:i/>
        </w:rPr>
        <w:t xml:space="preserve">Para futuras versiones del sistema de gestión de </w:t>
      </w:r>
      <w:r w:rsidR="00424D16">
        <w:rPr>
          <w:rFonts w:ascii="Calibri" w:eastAsia="Calibri" w:hAnsi="Calibri" w:cs="Calibri"/>
          <w:i/>
        </w:rPr>
        <w:t>reparación de</w:t>
      </w:r>
      <w:r>
        <w:rPr>
          <w:rFonts w:ascii="Calibri" w:eastAsia="Calibri" w:hAnsi="Calibri" w:cs="Calibri"/>
          <w:i/>
        </w:rPr>
        <w:t xml:space="preserve"> dispositivos móviles, se prevén las siguientes mejoras y funcionalidades:</w:t>
      </w:r>
    </w:p>
    <w:p w14:paraId="43815E97" w14:textId="77777777" w:rsidR="001A73E7" w:rsidRDefault="00000000">
      <w:pPr>
        <w:ind w:left="0" w:hanging="2"/>
        <w:jc w:val="both"/>
        <w:rPr>
          <w:rFonts w:ascii="Calibri" w:eastAsia="Calibri" w:hAnsi="Calibri" w:cs="Calibri"/>
          <w:i/>
        </w:rPr>
      </w:pPr>
      <w:r>
        <w:rPr>
          <w:rFonts w:ascii="Calibri" w:eastAsia="Calibri" w:hAnsi="Calibri" w:cs="Calibri"/>
          <w:i/>
        </w:rPr>
        <w:t xml:space="preserve">Desarrollar una aplicación móvil para clientes </w:t>
      </w:r>
    </w:p>
    <w:p w14:paraId="551697B4" w14:textId="77777777" w:rsidR="001A73E7" w:rsidRDefault="00000000">
      <w:pPr>
        <w:ind w:left="0" w:hanging="2"/>
        <w:jc w:val="both"/>
        <w:rPr>
          <w:rFonts w:ascii="Calibri" w:eastAsia="Calibri" w:hAnsi="Calibri" w:cs="Calibri"/>
        </w:rPr>
      </w:pPr>
      <w:r>
        <w:rPr>
          <w:rFonts w:ascii="Calibri" w:eastAsia="Calibri" w:hAnsi="Calibri" w:cs="Calibri"/>
          <w:i/>
        </w:rPr>
        <w:lastRenderedPageBreak/>
        <w:t xml:space="preserve">Esta aplicación permitirá a los usuarios verificar el estado de reparación de sus dispositivos en tiempo real. Los clientes podrán ver cada etapa del proceso, desde la recepción del dispositivo hasta la finalización de la reparación, recibiendo notificaciones automáticas en cada actualización. Además, la aplicación permitirá gestionar de forma remota de modo que los clientes puedan ver el estado de su dispositivo o confirmar la aceptación de diagnósticos y costos sin necesidad de acudir al taller. </w:t>
      </w:r>
    </w:p>
    <w:p w14:paraId="5EC6ADDA" w14:textId="77777777" w:rsidR="001A73E7" w:rsidRDefault="001A73E7">
      <w:pPr>
        <w:pBdr>
          <w:top w:val="nil"/>
          <w:left w:val="nil"/>
          <w:bottom w:val="nil"/>
          <w:right w:val="nil"/>
          <w:between w:val="nil"/>
        </w:pBdr>
        <w:spacing w:line="240" w:lineRule="auto"/>
        <w:ind w:left="0" w:hanging="2"/>
        <w:jc w:val="both"/>
        <w:rPr>
          <w:rFonts w:ascii="Calibri" w:eastAsia="Calibri" w:hAnsi="Calibri" w:cs="Calibri"/>
          <w:color w:val="000000"/>
        </w:rPr>
      </w:pPr>
      <w:bookmarkStart w:id="19" w:name="_heading=h.1ksv4uv" w:colFirst="0" w:colLast="0"/>
      <w:bookmarkEnd w:id="19"/>
    </w:p>
    <w:p w14:paraId="07087FC2" w14:textId="77777777" w:rsidR="001A73E7" w:rsidRDefault="00000000">
      <w:pPr>
        <w:keepNext/>
        <w:numPr>
          <w:ilvl w:val="1"/>
          <w:numId w:val="2"/>
        </w:numPr>
        <w:pBdr>
          <w:top w:val="nil"/>
          <w:left w:val="nil"/>
          <w:bottom w:val="nil"/>
          <w:right w:val="nil"/>
          <w:between w:val="nil"/>
        </w:pBdr>
        <w:spacing w:before="240" w:after="60" w:line="240" w:lineRule="auto"/>
        <w:ind w:left="0" w:hanging="2"/>
        <w:rPr>
          <w:rFonts w:ascii="Calibri" w:eastAsia="Calibri" w:hAnsi="Calibri" w:cs="Calibri"/>
          <w:b/>
          <w:color w:val="000000"/>
        </w:rPr>
      </w:pPr>
      <w:r>
        <w:rPr>
          <w:rFonts w:ascii="Calibri" w:eastAsia="Calibri" w:hAnsi="Calibri" w:cs="Calibri"/>
          <w:b/>
          <w:color w:val="000000"/>
        </w:rPr>
        <w:t>Reglas y Funciones de Negocio</w:t>
      </w:r>
    </w:p>
    <w:p w14:paraId="6C19D6BE" w14:textId="77777777" w:rsidR="001A73E7" w:rsidRDefault="00000000">
      <w:pPr>
        <w:keepNext/>
        <w:pBdr>
          <w:top w:val="nil"/>
          <w:left w:val="nil"/>
          <w:bottom w:val="nil"/>
          <w:right w:val="nil"/>
          <w:between w:val="nil"/>
        </w:pBdr>
        <w:spacing w:before="240" w:after="60" w:line="240" w:lineRule="auto"/>
        <w:ind w:left="0" w:hanging="2"/>
        <w:rPr>
          <w:rFonts w:ascii="Calibri" w:eastAsia="Calibri" w:hAnsi="Calibri" w:cs="Calibri"/>
          <w:b/>
        </w:rPr>
      </w:pPr>
      <w:r>
        <w:rPr>
          <w:rFonts w:ascii="Calibri" w:eastAsia="Calibri" w:hAnsi="Calibri" w:cs="Calibri"/>
          <w:b/>
        </w:rPr>
        <w:t xml:space="preserve">            PROCESO DEL FUNCIONAMIENTO GENERAL DE LA EMPRESA: Situación Actual (AS-IS)</w:t>
      </w:r>
    </w:p>
    <w:p w14:paraId="365029BD" w14:textId="77777777" w:rsidR="001A73E7" w:rsidRDefault="00000000">
      <w:pPr>
        <w:ind w:left="0" w:hanging="2"/>
        <w:jc w:val="both"/>
        <w:rPr>
          <w:rFonts w:ascii="Calibri" w:eastAsia="Calibri" w:hAnsi="Calibri" w:cs="Calibri"/>
          <w:i/>
          <w:color w:val="0000FF"/>
        </w:rPr>
      </w:pPr>
      <w:bookmarkStart w:id="20" w:name="_heading=h.44sinio" w:colFirst="0" w:colLast="0"/>
      <w:bookmarkEnd w:id="20"/>
      <w:r>
        <w:rPr>
          <w:rFonts w:ascii="Calibri" w:eastAsia="Calibri" w:hAnsi="Calibri" w:cs="Calibri"/>
          <w:i/>
          <w:noProof/>
          <w:color w:val="0000FF"/>
        </w:rPr>
        <w:drawing>
          <wp:inline distT="114300" distB="114300" distL="114300" distR="114300" wp14:anchorId="60D997E6" wp14:editId="16A53C5B">
            <wp:extent cx="5990273" cy="3667125"/>
            <wp:effectExtent l="0" t="0" r="0" b="0"/>
            <wp:docPr id="105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9"/>
                    <a:srcRect/>
                    <a:stretch>
                      <a:fillRect/>
                    </a:stretch>
                  </pic:blipFill>
                  <pic:spPr>
                    <a:xfrm>
                      <a:off x="0" y="0"/>
                      <a:ext cx="5990273" cy="3667125"/>
                    </a:xfrm>
                    <a:prstGeom prst="rect">
                      <a:avLst/>
                    </a:prstGeom>
                    <a:ln/>
                  </pic:spPr>
                </pic:pic>
              </a:graphicData>
            </a:graphic>
          </wp:inline>
        </w:drawing>
      </w:r>
    </w:p>
    <w:p w14:paraId="3C5E1519" w14:textId="77777777" w:rsidR="001A73E7" w:rsidRDefault="001A73E7">
      <w:pPr>
        <w:ind w:left="0" w:hanging="2"/>
        <w:jc w:val="both"/>
        <w:rPr>
          <w:rFonts w:ascii="Calibri" w:eastAsia="Calibri" w:hAnsi="Calibri" w:cs="Calibri"/>
          <w:i/>
          <w:color w:val="0000FF"/>
        </w:rPr>
      </w:pPr>
      <w:bookmarkStart w:id="21" w:name="_heading=h.i1xdvghe5ird" w:colFirst="0" w:colLast="0"/>
      <w:bookmarkEnd w:id="21"/>
    </w:p>
    <w:p w14:paraId="401136D9" w14:textId="77777777" w:rsidR="001A73E7" w:rsidRDefault="001A73E7" w:rsidP="006B4556">
      <w:pPr>
        <w:ind w:leftChars="0" w:left="0" w:firstLineChars="0" w:firstLine="0"/>
        <w:jc w:val="both"/>
        <w:rPr>
          <w:rFonts w:ascii="Calibri" w:eastAsia="Calibri" w:hAnsi="Calibri" w:cs="Calibri"/>
          <w:i/>
          <w:color w:val="0000FF"/>
        </w:rPr>
      </w:pPr>
      <w:bookmarkStart w:id="22" w:name="_heading=h.ysvrhkf8xkqr" w:colFirst="0" w:colLast="0"/>
      <w:bookmarkStart w:id="23" w:name="_heading=h.qcc89158wzec" w:colFirst="0" w:colLast="0"/>
      <w:bookmarkEnd w:id="22"/>
      <w:bookmarkEnd w:id="23"/>
    </w:p>
    <w:p w14:paraId="6F72056F" w14:textId="77777777" w:rsidR="001A73E7" w:rsidRDefault="00000000">
      <w:pPr>
        <w:ind w:left="0" w:hanging="2"/>
        <w:jc w:val="both"/>
        <w:rPr>
          <w:rFonts w:ascii="Calibri" w:eastAsia="Calibri" w:hAnsi="Calibri" w:cs="Calibri"/>
          <w:i/>
        </w:rPr>
      </w:pPr>
      <w:bookmarkStart w:id="24" w:name="_heading=h.5d7p05dau4kb" w:colFirst="0" w:colLast="0"/>
      <w:bookmarkEnd w:id="24"/>
      <w:r>
        <w:rPr>
          <w:rFonts w:ascii="Calibri" w:eastAsia="Calibri" w:hAnsi="Calibri" w:cs="Calibri"/>
          <w:i/>
        </w:rPr>
        <w:t>PROCESO DEL FUNCIONAMIENTO GENERAL DE LA EMPRESA: Situación Propuesta (TO BE)</w:t>
      </w:r>
    </w:p>
    <w:bookmarkStart w:id="25" w:name="_heading=h.o11sc7v8kxv6" w:colFirst="0" w:colLast="0" w:displacedByCustomXml="next"/>
    <w:bookmarkEnd w:id="25" w:displacedByCustomXml="next"/>
    <w:sdt>
      <w:sdtPr>
        <w:tag w:val="goog_rdk_0"/>
        <w:id w:val="-1310624407"/>
      </w:sdtPr>
      <w:sdtContent>
        <w:p w14:paraId="04477507" w14:textId="77777777" w:rsidR="001A73E7" w:rsidRDefault="00000000" w:rsidP="00D76FD8">
          <w:pPr>
            <w:ind w:left="0" w:hanging="2"/>
            <w:jc w:val="both"/>
            <w:rPr>
              <w:rFonts w:ascii="Calibri" w:eastAsia="Calibri" w:hAnsi="Calibri" w:cs="Calibri"/>
              <w:i/>
              <w:color w:val="0000FF"/>
            </w:rPr>
          </w:pPr>
        </w:p>
      </w:sdtContent>
    </w:sdt>
    <w:bookmarkStart w:id="26" w:name="_heading=h.ofdztanoclq7" w:colFirst="0" w:colLast="0"/>
    <w:bookmarkEnd w:id="26"/>
    <w:p w14:paraId="44615134" w14:textId="77777777" w:rsidR="001A73E7" w:rsidRDefault="00000000">
      <w:pPr>
        <w:ind w:left="0" w:hanging="2"/>
        <w:jc w:val="both"/>
        <w:rPr>
          <w:rFonts w:ascii="Calibri" w:eastAsia="Calibri" w:hAnsi="Calibri" w:cs="Calibri"/>
          <w:i/>
          <w:color w:val="0000FF"/>
        </w:rPr>
      </w:pPr>
      <w:sdt>
        <w:sdtPr>
          <w:tag w:val="goog_rdk_1"/>
          <w:id w:val="-2033722638"/>
        </w:sdtPr>
        <w:sdtContent>
          <w:ins w:id="27" w:author="EDWIN ELIESER FRANCO CRUZ" w:date="2024-11-10T02:37:00Z">
            <w:r>
              <w:rPr>
                <w:noProof/>
              </w:rPr>
              <w:drawing>
                <wp:anchor distT="114300" distB="114300" distL="114300" distR="114300" simplePos="0" relativeHeight="251658240" behindDoc="0" locked="0" layoutInCell="1" hidden="0" allowOverlap="1" wp14:anchorId="5C0934D1" wp14:editId="683C13E2">
                  <wp:simplePos x="0" y="0"/>
                  <wp:positionH relativeFrom="column">
                    <wp:posOffset>-552449</wp:posOffset>
                  </wp:positionH>
                  <wp:positionV relativeFrom="paragraph">
                    <wp:posOffset>176758</wp:posOffset>
                  </wp:positionV>
                  <wp:extent cx="7267575" cy="7471221"/>
                  <wp:effectExtent l="0" t="0" r="0" b="0"/>
                  <wp:wrapSquare wrapText="bothSides" distT="114300" distB="114300" distL="114300" distR="114300"/>
                  <wp:docPr id="1067"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0"/>
                          <a:srcRect/>
                          <a:stretch>
                            <a:fillRect/>
                          </a:stretch>
                        </pic:blipFill>
                        <pic:spPr>
                          <a:xfrm>
                            <a:off x="0" y="0"/>
                            <a:ext cx="7267575" cy="7471221"/>
                          </a:xfrm>
                          <a:prstGeom prst="rect">
                            <a:avLst/>
                          </a:prstGeom>
                          <a:ln/>
                        </pic:spPr>
                      </pic:pic>
                    </a:graphicData>
                  </a:graphic>
                </wp:anchor>
              </w:drawing>
            </w:r>
          </w:ins>
        </w:sdtContent>
      </w:sdt>
    </w:p>
    <w:p w14:paraId="6475128D" w14:textId="77777777" w:rsidR="001A73E7" w:rsidRDefault="001A73E7">
      <w:pPr>
        <w:ind w:left="0" w:hanging="2"/>
        <w:jc w:val="both"/>
        <w:rPr>
          <w:rFonts w:ascii="Calibri" w:eastAsia="Calibri" w:hAnsi="Calibri" w:cs="Calibri"/>
          <w:i/>
          <w:color w:val="0000FF"/>
        </w:rPr>
      </w:pPr>
      <w:bookmarkStart w:id="28" w:name="_heading=h.pqtq6vtg6dub" w:colFirst="0" w:colLast="0"/>
      <w:bookmarkEnd w:id="28"/>
    </w:p>
    <w:p w14:paraId="7A55A32E" w14:textId="77777777" w:rsidR="001A73E7" w:rsidRDefault="001A73E7">
      <w:pPr>
        <w:ind w:left="0" w:hanging="2"/>
        <w:jc w:val="both"/>
        <w:rPr>
          <w:rFonts w:ascii="Calibri" w:eastAsia="Calibri" w:hAnsi="Calibri" w:cs="Calibri"/>
          <w:i/>
          <w:color w:val="0000FF"/>
        </w:rPr>
      </w:pPr>
      <w:bookmarkStart w:id="29" w:name="_heading=h.rln307t8jl9w" w:colFirst="0" w:colLast="0"/>
      <w:bookmarkEnd w:id="29"/>
    </w:p>
    <w:p w14:paraId="4262147F" w14:textId="77777777" w:rsidR="001A73E7" w:rsidRDefault="001A73E7">
      <w:pPr>
        <w:ind w:left="0" w:hanging="2"/>
        <w:jc w:val="both"/>
        <w:rPr>
          <w:rFonts w:ascii="Calibri" w:eastAsia="Calibri" w:hAnsi="Calibri" w:cs="Calibri"/>
          <w:i/>
          <w:color w:val="0000FF"/>
        </w:rPr>
      </w:pPr>
      <w:bookmarkStart w:id="30" w:name="_heading=h.xpqybxndgudl" w:colFirst="0" w:colLast="0"/>
      <w:bookmarkEnd w:id="30"/>
    </w:p>
    <w:p w14:paraId="47B91E7C" w14:textId="77777777" w:rsidR="001A73E7" w:rsidRDefault="00000000">
      <w:pPr>
        <w:keepNext/>
        <w:numPr>
          <w:ilvl w:val="0"/>
          <w:numId w:val="2"/>
        </w:numPr>
        <w:pBdr>
          <w:top w:val="nil"/>
          <w:left w:val="nil"/>
          <w:bottom w:val="nil"/>
          <w:right w:val="nil"/>
          <w:between w:val="nil"/>
        </w:pBdr>
        <w:spacing w:line="240" w:lineRule="auto"/>
        <w:ind w:left="1" w:hanging="3"/>
        <w:rPr>
          <w:rFonts w:ascii="Calibri" w:eastAsia="Calibri" w:hAnsi="Calibri" w:cs="Calibri"/>
          <w:b/>
          <w:color w:val="000000"/>
          <w:sz w:val="28"/>
          <w:szCs w:val="28"/>
        </w:rPr>
      </w:pPr>
      <w:r>
        <w:rPr>
          <w:rFonts w:ascii="Calibri" w:eastAsia="Calibri" w:hAnsi="Calibri" w:cs="Calibri"/>
          <w:b/>
          <w:color w:val="000000"/>
          <w:sz w:val="28"/>
          <w:szCs w:val="28"/>
        </w:rPr>
        <w:lastRenderedPageBreak/>
        <w:t>REQUISITOS</w:t>
      </w:r>
    </w:p>
    <w:p w14:paraId="23D3466D" w14:textId="77777777" w:rsidR="001A73E7" w:rsidRDefault="00000000">
      <w:pPr>
        <w:keepNext/>
        <w:numPr>
          <w:ilvl w:val="1"/>
          <w:numId w:val="2"/>
        </w:numPr>
        <w:pBdr>
          <w:top w:val="nil"/>
          <w:left w:val="nil"/>
          <w:bottom w:val="nil"/>
          <w:right w:val="nil"/>
          <w:between w:val="nil"/>
        </w:pBdr>
        <w:spacing w:before="240" w:after="60" w:line="240" w:lineRule="auto"/>
        <w:ind w:left="0" w:hanging="2"/>
        <w:rPr>
          <w:rFonts w:ascii="Calibri" w:eastAsia="Calibri" w:hAnsi="Calibri" w:cs="Calibri"/>
          <w:b/>
          <w:color w:val="000000"/>
        </w:rPr>
      </w:pPr>
      <w:bookmarkStart w:id="31" w:name="_heading=h.2jxsxqh" w:colFirst="0" w:colLast="0"/>
      <w:bookmarkEnd w:id="31"/>
      <w:r>
        <w:rPr>
          <w:rFonts w:ascii="Calibri" w:eastAsia="Calibri" w:hAnsi="Calibri" w:cs="Calibri"/>
          <w:b/>
          <w:color w:val="000000"/>
        </w:rPr>
        <w:t>Funcionales</w:t>
      </w:r>
    </w:p>
    <w:p w14:paraId="7B419318" w14:textId="77777777" w:rsidR="001A73E7" w:rsidRDefault="001A73E7">
      <w:pPr>
        <w:ind w:left="0" w:hanging="2"/>
        <w:rPr>
          <w:rFonts w:ascii="Calibri" w:eastAsia="Calibri" w:hAnsi="Calibri" w:cs="Calibri"/>
          <w:color w:val="0000FF"/>
        </w:rPr>
      </w:pPr>
    </w:p>
    <w:tbl>
      <w:tblPr>
        <w:tblStyle w:val="a2"/>
        <w:tblW w:w="9062" w:type="dxa"/>
        <w:tblInd w:w="427" w:type="dxa"/>
        <w:tblLayout w:type="fixed"/>
        <w:tblLook w:val="0000" w:firstRow="0" w:lastRow="0" w:firstColumn="0" w:lastColumn="0" w:noHBand="0" w:noVBand="0"/>
      </w:tblPr>
      <w:tblGrid>
        <w:gridCol w:w="1608"/>
        <w:gridCol w:w="7454"/>
      </w:tblGrid>
      <w:tr w:rsidR="001A73E7" w14:paraId="3DA192CE" w14:textId="77777777">
        <w:trPr>
          <w:trHeight w:val="354"/>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tcPr>
          <w:p w14:paraId="1DB4F535" w14:textId="77777777" w:rsidR="001A73E7" w:rsidRDefault="00000000">
            <w:pPr>
              <w:keepLines/>
              <w:ind w:left="0" w:hanging="2"/>
              <w:rPr>
                <w:rFonts w:ascii="Calibri" w:eastAsia="Calibri" w:hAnsi="Calibri" w:cs="Calibri"/>
              </w:rPr>
            </w:pPr>
            <w:r>
              <w:rPr>
                <w:rFonts w:ascii="Calibri" w:eastAsia="Calibri" w:hAnsi="Calibri" w:cs="Calibri"/>
                <w:i/>
              </w:rPr>
              <w:t>Número:</w:t>
            </w:r>
          </w:p>
        </w:tc>
        <w:tc>
          <w:tcPr>
            <w:tcW w:w="7454" w:type="dxa"/>
            <w:tcBorders>
              <w:top w:val="single" w:sz="5" w:space="0" w:color="000000"/>
              <w:left w:val="single" w:sz="5" w:space="0" w:color="000000"/>
              <w:bottom w:val="single" w:sz="5" w:space="0" w:color="000000"/>
              <w:right w:val="single" w:sz="5" w:space="0" w:color="000000"/>
            </w:tcBorders>
            <w:tcMar>
              <w:top w:w="80" w:type="dxa"/>
              <w:left w:w="140" w:type="dxa"/>
              <w:bottom w:w="80" w:type="dxa"/>
              <w:right w:w="140" w:type="dxa"/>
            </w:tcMar>
          </w:tcPr>
          <w:p w14:paraId="422FC4E6" w14:textId="77777777" w:rsidR="001A73E7" w:rsidRDefault="00000000">
            <w:pPr>
              <w:keepLines/>
              <w:spacing w:before="240" w:after="240"/>
              <w:ind w:left="0" w:hanging="2"/>
              <w:rPr>
                <w:rFonts w:ascii="Calibri" w:eastAsia="Calibri" w:hAnsi="Calibri" w:cs="Calibri"/>
                <w:b/>
                <w:i/>
              </w:rPr>
            </w:pPr>
            <w:r>
              <w:rPr>
                <w:rFonts w:ascii="Calibri" w:eastAsia="Calibri" w:hAnsi="Calibri" w:cs="Calibri"/>
                <w:b/>
                <w:i/>
              </w:rPr>
              <w:t>RF-1</w:t>
            </w:r>
          </w:p>
        </w:tc>
      </w:tr>
      <w:tr w:rsidR="001A73E7" w14:paraId="3726D2DE" w14:textId="77777777">
        <w:trPr>
          <w:trHeight w:val="390"/>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tcPr>
          <w:p w14:paraId="7A89CE36" w14:textId="77777777" w:rsidR="001A73E7" w:rsidRDefault="00000000">
            <w:pPr>
              <w:keepLines/>
              <w:ind w:left="0" w:hanging="2"/>
              <w:rPr>
                <w:rFonts w:ascii="Calibri" w:eastAsia="Calibri" w:hAnsi="Calibri" w:cs="Calibri"/>
              </w:rPr>
            </w:pPr>
            <w:r>
              <w:rPr>
                <w:rFonts w:ascii="Calibri" w:eastAsia="Calibri" w:hAnsi="Calibri" w:cs="Calibri"/>
                <w:i/>
              </w:rPr>
              <w:t>Título:</w:t>
            </w:r>
          </w:p>
        </w:tc>
        <w:tc>
          <w:tcPr>
            <w:tcW w:w="7454"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tcPr>
          <w:p w14:paraId="13B8E49B" w14:textId="77777777" w:rsidR="001A73E7" w:rsidRDefault="00000000">
            <w:pPr>
              <w:keepLines/>
              <w:ind w:left="0" w:hanging="2"/>
              <w:rPr>
                <w:rFonts w:ascii="Calibri" w:eastAsia="Calibri" w:hAnsi="Calibri" w:cs="Calibri"/>
                <w:sz w:val="36"/>
                <w:szCs w:val="36"/>
              </w:rPr>
            </w:pPr>
            <w:r>
              <w:rPr>
                <w:rFonts w:ascii="Calibri" w:eastAsia="Calibri" w:hAnsi="Calibri" w:cs="Calibri"/>
                <w:i/>
              </w:rPr>
              <w:t>Registrar Cliente</w:t>
            </w:r>
          </w:p>
        </w:tc>
      </w:tr>
      <w:tr w:rsidR="001A73E7" w14:paraId="45F67AC2" w14:textId="77777777">
        <w:trPr>
          <w:trHeight w:val="284"/>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tcPr>
          <w:p w14:paraId="67747034" w14:textId="77777777" w:rsidR="001A73E7" w:rsidRDefault="00000000">
            <w:pPr>
              <w:keepLines/>
              <w:ind w:left="0" w:hanging="2"/>
              <w:rPr>
                <w:rFonts w:ascii="Calibri" w:eastAsia="Calibri" w:hAnsi="Calibri" w:cs="Calibri"/>
              </w:rPr>
            </w:pPr>
            <w:r>
              <w:rPr>
                <w:rFonts w:ascii="Calibri" w:eastAsia="Calibri" w:hAnsi="Calibri" w:cs="Calibri"/>
                <w:i/>
              </w:rPr>
              <w:t>Texto:</w:t>
            </w:r>
          </w:p>
        </w:tc>
        <w:tc>
          <w:tcPr>
            <w:tcW w:w="7454"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tcPr>
          <w:p w14:paraId="790167C2" w14:textId="77777777" w:rsidR="001A73E7" w:rsidRDefault="00000000">
            <w:pPr>
              <w:keepLines/>
              <w:ind w:left="0" w:hanging="2"/>
            </w:pPr>
            <w:r>
              <w:t>El sistema permitirá la creación de un registro para cada cliente con su información personal.</w:t>
            </w:r>
          </w:p>
        </w:tc>
      </w:tr>
      <w:tr w:rsidR="001A73E7" w14:paraId="03F76818" w14:textId="77777777">
        <w:trPr>
          <w:trHeight w:val="187"/>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tcPr>
          <w:p w14:paraId="1BD032EE" w14:textId="77777777" w:rsidR="001A73E7" w:rsidRDefault="00000000">
            <w:pPr>
              <w:keepLines/>
              <w:ind w:left="0" w:hanging="2"/>
              <w:rPr>
                <w:rFonts w:ascii="Calibri" w:eastAsia="Calibri" w:hAnsi="Calibri" w:cs="Calibri"/>
              </w:rPr>
            </w:pPr>
            <w:r>
              <w:rPr>
                <w:rFonts w:ascii="Calibri" w:eastAsia="Calibri" w:hAnsi="Calibri" w:cs="Calibri"/>
                <w:i/>
              </w:rPr>
              <w:t>Tipo:</w:t>
            </w:r>
          </w:p>
        </w:tc>
        <w:tc>
          <w:tcPr>
            <w:tcW w:w="7454"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tcPr>
          <w:p w14:paraId="1D3E8EC2" w14:textId="77777777" w:rsidR="001A73E7" w:rsidRDefault="00000000">
            <w:pPr>
              <w:keepLines/>
              <w:ind w:left="0" w:hanging="2"/>
              <w:rPr>
                <w:rFonts w:ascii="Calibri" w:eastAsia="Calibri" w:hAnsi="Calibri" w:cs="Calibri"/>
                <w:sz w:val="36"/>
                <w:szCs w:val="36"/>
              </w:rPr>
            </w:pPr>
            <w:r>
              <w:rPr>
                <w:rFonts w:ascii="Calibri" w:eastAsia="Calibri" w:hAnsi="Calibri" w:cs="Calibri"/>
                <w:i/>
              </w:rPr>
              <w:t>Funcional - Datos</w:t>
            </w:r>
          </w:p>
        </w:tc>
      </w:tr>
      <w:tr w:rsidR="001A73E7" w14:paraId="5F56B38E" w14:textId="77777777">
        <w:trPr>
          <w:trHeight w:val="1310"/>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tcPr>
          <w:p w14:paraId="45611C5D" w14:textId="77777777" w:rsidR="001A73E7" w:rsidRDefault="00000000">
            <w:pPr>
              <w:keepLines/>
              <w:ind w:left="0" w:hanging="2"/>
              <w:rPr>
                <w:rFonts w:ascii="Calibri" w:eastAsia="Calibri" w:hAnsi="Calibri" w:cs="Calibri"/>
              </w:rPr>
            </w:pPr>
            <w:r>
              <w:rPr>
                <w:rFonts w:ascii="Calibri" w:eastAsia="Calibri" w:hAnsi="Calibri" w:cs="Calibri"/>
                <w:i/>
              </w:rPr>
              <w:t>Detalles de requisitos y restricciones:</w:t>
            </w:r>
          </w:p>
        </w:tc>
        <w:tc>
          <w:tcPr>
            <w:tcW w:w="7454"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tcPr>
          <w:p w14:paraId="3989E5BD" w14:textId="77777777" w:rsidR="001A73E7" w:rsidRDefault="00000000">
            <w:pPr>
              <w:ind w:left="0" w:hanging="2"/>
            </w:pPr>
            <w:r>
              <w:t>El sistema debe permitir ingresar los siguientes datos:</w:t>
            </w:r>
          </w:p>
          <w:p w14:paraId="7A3F6836" w14:textId="77777777" w:rsidR="001A73E7" w:rsidRDefault="00000000">
            <w:pPr>
              <w:ind w:left="0" w:hanging="2"/>
            </w:pPr>
            <w:r>
              <w:t xml:space="preserve">· </w:t>
            </w:r>
            <w:r>
              <w:tab/>
              <w:t>Id: dato tipo Integer.</w:t>
            </w:r>
          </w:p>
          <w:p w14:paraId="6D8DD6AD" w14:textId="77777777" w:rsidR="001A73E7" w:rsidRDefault="00000000">
            <w:pPr>
              <w:ind w:left="0" w:hanging="2"/>
            </w:pPr>
            <w:r>
              <w:t xml:space="preserve">· </w:t>
            </w:r>
            <w:r>
              <w:tab/>
              <w:t>Nombres completos: mínimo 30, máximo 40 caracteres.</w:t>
            </w:r>
          </w:p>
          <w:p w14:paraId="75719CD0" w14:textId="77777777" w:rsidR="001A73E7" w:rsidRDefault="00000000">
            <w:pPr>
              <w:ind w:left="0" w:hanging="2"/>
            </w:pPr>
            <w:r>
              <w:t xml:space="preserve">· </w:t>
            </w:r>
            <w:r>
              <w:tab/>
              <w:t>Dirección: 30 caracteres.</w:t>
            </w:r>
          </w:p>
          <w:p w14:paraId="2299BC0B" w14:textId="77777777" w:rsidR="001A73E7" w:rsidRDefault="00000000">
            <w:pPr>
              <w:ind w:left="0" w:hanging="2"/>
            </w:pPr>
            <w:r>
              <w:t xml:space="preserve">· </w:t>
            </w:r>
            <w:r>
              <w:tab/>
              <w:t>Celular: 10 caracteres de tipo numérico.</w:t>
            </w:r>
          </w:p>
          <w:p w14:paraId="7ECFBBCC" w14:textId="77777777" w:rsidR="001A73E7" w:rsidRDefault="00000000">
            <w:pPr>
              <w:ind w:left="0" w:hanging="2"/>
            </w:pPr>
            <w:r>
              <w:t xml:space="preserve">· </w:t>
            </w:r>
            <w:r>
              <w:tab/>
              <w:t>Correo: mínimo 20, máximo 40 caracteres, tipo alfanumérico.</w:t>
            </w:r>
          </w:p>
          <w:p w14:paraId="02647E18" w14:textId="77777777" w:rsidR="001A73E7" w:rsidRDefault="00000000">
            <w:pPr>
              <w:ind w:left="0" w:hanging="2"/>
            </w:pPr>
            <w:r>
              <w:t xml:space="preserve"> </w:t>
            </w:r>
          </w:p>
          <w:p w14:paraId="6446114B" w14:textId="77777777" w:rsidR="001A73E7" w:rsidRDefault="00000000">
            <w:pPr>
              <w:ind w:left="0" w:hanging="2"/>
            </w:pPr>
            <w:r>
              <w:t>Restricciones:</w:t>
            </w:r>
          </w:p>
          <w:p w14:paraId="6F125B63" w14:textId="77777777" w:rsidR="001A73E7" w:rsidRDefault="00000000">
            <w:pPr>
              <w:ind w:left="0" w:hanging="2"/>
            </w:pPr>
            <w:r>
              <w:t xml:space="preserve">· </w:t>
            </w:r>
            <w:r>
              <w:tab/>
              <w:t>En el campo "Nombres completos" no se permitirá caracteres especiales ni números.</w:t>
            </w:r>
          </w:p>
          <w:p w14:paraId="2E48E073" w14:textId="0F8FC20C" w:rsidR="001A73E7" w:rsidRDefault="00000000">
            <w:pPr>
              <w:ind w:left="0" w:hanging="2"/>
            </w:pPr>
            <w:r>
              <w:t>·     En el campo "</w:t>
            </w:r>
            <w:r w:rsidR="00424D16">
              <w:t>Celular</w:t>
            </w:r>
            <w:r>
              <w:t>" debe contener exactamente 10 caracteres numéricos.</w:t>
            </w:r>
          </w:p>
          <w:p w14:paraId="3CD75C71" w14:textId="77777777" w:rsidR="001A73E7" w:rsidRDefault="00000000">
            <w:pPr>
              <w:ind w:left="0" w:hanging="2"/>
            </w:pPr>
            <w:r>
              <w:t>·     En el campo "Dirección" debe contener exactamente 30 caracteres.</w:t>
            </w:r>
          </w:p>
          <w:p w14:paraId="2D022B86" w14:textId="77777777" w:rsidR="001A73E7" w:rsidRDefault="00000000">
            <w:pPr>
              <w:ind w:left="0" w:hanging="2"/>
            </w:pPr>
            <w:r>
              <w:t>.     En el campo "Celular" no se permitirá más de 10 dígitos.</w:t>
            </w:r>
          </w:p>
          <w:p w14:paraId="474C90AA" w14:textId="77777777" w:rsidR="001A73E7" w:rsidRDefault="001A73E7">
            <w:pPr>
              <w:ind w:left="0" w:hanging="2"/>
            </w:pPr>
          </w:p>
        </w:tc>
      </w:tr>
      <w:tr w:rsidR="001A73E7" w14:paraId="6D559F47" w14:textId="77777777">
        <w:trPr>
          <w:trHeight w:val="942"/>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tcPr>
          <w:p w14:paraId="1C333AB6" w14:textId="77777777" w:rsidR="001A73E7" w:rsidRDefault="00000000">
            <w:pPr>
              <w:keepLines/>
              <w:ind w:left="0" w:hanging="2"/>
              <w:rPr>
                <w:rFonts w:ascii="Calibri" w:eastAsia="Calibri" w:hAnsi="Calibri" w:cs="Calibri"/>
              </w:rPr>
            </w:pPr>
            <w:r>
              <w:rPr>
                <w:rFonts w:ascii="Calibri" w:eastAsia="Calibri" w:hAnsi="Calibri" w:cs="Calibri"/>
                <w:i/>
              </w:rPr>
              <w:t>Fecha de revisión y versión:</w:t>
            </w:r>
          </w:p>
        </w:tc>
        <w:tc>
          <w:tcPr>
            <w:tcW w:w="7454"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tcPr>
          <w:p w14:paraId="74600FB6" w14:textId="77777777" w:rsidR="001A73E7" w:rsidRDefault="00000000">
            <w:pPr>
              <w:keepLines/>
              <w:ind w:left="0" w:hanging="2"/>
              <w:rPr>
                <w:rFonts w:ascii="Calibri" w:eastAsia="Calibri" w:hAnsi="Calibri" w:cs="Calibri"/>
                <w:sz w:val="36"/>
                <w:szCs w:val="36"/>
              </w:rPr>
            </w:pPr>
            <w:r>
              <w:rPr>
                <w:rFonts w:ascii="Calibri" w:eastAsia="Calibri" w:hAnsi="Calibri" w:cs="Calibri"/>
                <w:i/>
              </w:rPr>
              <w:t>07/11/2024</w:t>
            </w:r>
          </w:p>
          <w:p w14:paraId="2447B0C8" w14:textId="77777777" w:rsidR="001A73E7" w:rsidRDefault="00000000">
            <w:pPr>
              <w:keepLines/>
              <w:ind w:left="0" w:hanging="2"/>
              <w:rPr>
                <w:rFonts w:ascii="Calibri" w:eastAsia="Calibri" w:hAnsi="Calibri" w:cs="Calibri"/>
                <w:sz w:val="36"/>
                <w:szCs w:val="36"/>
              </w:rPr>
            </w:pPr>
            <w:r>
              <w:rPr>
                <w:rFonts w:ascii="Calibri" w:eastAsia="Calibri" w:hAnsi="Calibri" w:cs="Calibri"/>
                <w:i/>
              </w:rPr>
              <w:t>Versión 1.0</w:t>
            </w:r>
          </w:p>
        </w:tc>
      </w:tr>
      <w:tr w:rsidR="001A73E7" w14:paraId="2D5F00C8" w14:textId="77777777">
        <w:trPr>
          <w:trHeight w:val="369"/>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tcPr>
          <w:p w14:paraId="08CC5098" w14:textId="77777777" w:rsidR="001A73E7" w:rsidRDefault="00000000">
            <w:pPr>
              <w:keepLines/>
              <w:ind w:left="0" w:hanging="2"/>
              <w:rPr>
                <w:rFonts w:ascii="Calibri" w:eastAsia="Calibri" w:hAnsi="Calibri" w:cs="Calibri"/>
              </w:rPr>
            </w:pPr>
            <w:r>
              <w:rPr>
                <w:rFonts w:ascii="Calibri" w:eastAsia="Calibri" w:hAnsi="Calibri" w:cs="Calibri"/>
                <w:i/>
              </w:rPr>
              <w:t>Prioridad:</w:t>
            </w:r>
          </w:p>
        </w:tc>
        <w:tc>
          <w:tcPr>
            <w:tcW w:w="7454"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tcPr>
          <w:p w14:paraId="213C9CFB" w14:textId="77777777" w:rsidR="001A73E7" w:rsidRDefault="00000000">
            <w:pPr>
              <w:keepLines/>
              <w:ind w:left="0" w:hanging="2"/>
              <w:rPr>
                <w:rFonts w:ascii="Calibri" w:eastAsia="Calibri" w:hAnsi="Calibri" w:cs="Calibri"/>
                <w:b/>
                <w:i/>
              </w:rPr>
            </w:pPr>
            <w:r>
              <w:rPr>
                <w:rFonts w:ascii="Calibri" w:eastAsia="Calibri" w:hAnsi="Calibri" w:cs="Calibri"/>
                <w:b/>
                <w:i/>
              </w:rPr>
              <w:t>Alta</w:t>
            </w:r>
          </w:p>
        </w:tc>
      </w:tr>
    </w:tbl>
    <w:p w14:paraId="30ADC9F4" w14:textId="77777777" w:rsidR="001A73E7" w:rsidRDefault="001A73E7">
      <w:pPr>
        <w:keepNext/>
        <w:pBdr>
          <w:top w:val="nil"/>
          <w:left w:val="nil"/>
          <w:bottom w:val="nil"/>
          <w:right w:val="nil"/>
          <w:between w:val="nil"/>
        </w:pBdr>
        <w:spacing w:before="240" w:after="60" w:line="240" w:lineRule="auto"/>
        <w:ind w:left="0" w:hanging="2"/>
        <w:rPr>
          <w:rFonts w:ascii="Calibri" w:eastAsia="Calibri" w:hAnsi="Calibri" w:cs="Calibri"/>
          <w:b/>
        </w:rPr>
      </w:pPr>
    </w:p>
    <w:p w14:paraId="1629728E" w14:textId="77777777" w:rsidR="001A73E7" w:rsidRDefault="001A73E7">
      <w:pPr>
        <w:ind w:left="0" w:hanging="2"/>
        <w:rPr>
          <w:rFonts w:ascii="Calibri" w:eastAsia="Calibri" w:hAnsi="Calibri" w:cs="Calibri"/>
          <w:color w:val="0000FF"/>
        </w:rPr>
      </w:pPr>
    </w:p>
    <w:sdt>
      <w:sdtPr>
        <w:tag w:val="goog_rdk_2"/>
        <w:id w:val="-698094136"/>
        <w:lock w:val="contentLocked"/>
      </w:sdtPr>
      <w:sdtContent>
        <w:tbl>
          <w:tblPr>
            <w:tblStyle w:val="a3"/>
            <w:tblW w:w="9062" w:type="dxa"/>
            <w:tblInd w:w="427" w:type="dxa"/>
            <w:tblLayout w:type="fixed"/>
            <w:tblLook w:val="0000" w:firstRow="0" w:lastRow="0" w:firstColumn="0" w:lastColumn="0" w:noHBand="0" w:noVBand="0"/>
          </w:tblPr>
          <w:tblGrid>
            <w:gridCol w:w="1608"/>
            <w:gridCol w:w="7454"/>
          </w:tblGrid>
          <w:tr w:rsidR="001A73E7" w14:paraId="51AE5951" w14:textId="77777777">
            <w:trPr>
              <w:trHeight w:val="354"/>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tcPr>
              <w:p w14:paraId="4F1C6E0D" w14:textId="77777777" w:rsidR="001A73E7" w:rsidRDefault="00000000">
                <w:pPr>
                  <w:keepLines/>
                  <w:ind w:left="0" w:hanging="2"/>
                  <w:rPr>
                    <w:rFonts w:ascii="Calibri" w:eastAsia="Calibri" w:hAnsi="Calibri" w:cs="Calibri"/>
                  </w:rPr>
                </w:pPr>
                <w:r>
                  <w:rPr>
                    <w:rFonts w:ascii="Calibri" w:eastAsia="Calibri" w:hAnsi="Calibri" w:cs="Calibri"/>
                    <w:i/>
                  </w:rPr>
                  <w:t>Número:</w:t>
                </w:r>
              </w:p>
            </w:tc>
            <w:tc>
              <w:tcPr>
                <w:tcW w:w="7454" w:type="dxa"/>
                <w:tcBorders>
                  <w:top w:val="single" w:sz="5" w:space="0" w:color="000000"/>
                  <w:left w:val="single" w:sz="5" w:space="0" w:color="000000"/>
                  <w:bottom w:val="single" w:sz="5" w:space="0" w:color="000000"/>
                  <w:right w:val="single" w:sz="5" w:space="0" w:color="000000"/>
                </w:tcBorders>
                <w:tcMar>
                  <w:top w:w="80" w:type="dxa"/>
                  <w:left w:w="140" w:type="dxa"/>
                  <w:bottom w:w="80" w:type="dxa"/>
                  <w:right w:w="140" w:type="dxa"/>
                </w:tcMar>
              </w:tcPr>
              <w:p w14:paraId="10B6D8F8" w14:textId="77777777" w:rsidR="001A73E7" w:rsidRDefault="00000000">
                <w:pPr>
                  <w:keepLines/>
                  <w:spacing w:before="240" w:after="240"/>
                  <w:ind w:left="0" w:hanging="2"/>
                  <w:rPr>
                    <w:rFonts w:ascii="Calibri" w:eastAsia="Calibri" w:hAnsi="Calibri" w:cs="Calibri"/>
                    <w:b/>
                    <w:i/>
                  </w:rPr>
                </w:pPr>
                <w:r>
                  <w:rPr>
                    <w:rFonts w:ascii="Calibri" w:eastAsia="Calibri" w:hAnsi="Calibri" w:cs="Calibri"/>
                    <w:b/>
                    <w:i/>
                  </w:rPr>
                  <w:t>RF-2</w:t>
                </w:r>
              </w:p>
            </w:tc>
          </w:tr>
          <w:tr w:rsidR="001A73E7" w14:paraId="25ACA198" w14:textId="77777777">
            <w:trPr>
              <w:trHeight w:val="390"/>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tcPr>
              <w:p w14:paraId="28A54D3F" w14:textId="77777777" w:rsidR="001A73E7" w:rsidRDefault="00000000">
                <w:pPr>
                  <w:keepLines/>
                  <w:ind w:left="0" w:hanging="2"/>
                  <w:rPr>
                    <w:rFonts w:ascii="Calibri" w:eastAsia="Calibri" w:hAnsi="Calibri" w:cs="Calibri"/>
                  </w:rPr>
                </w:pPr>
                <w:r>
                  <w:rPr>
                    <w:rFonts w:ascii="Calibri" w:eastAsia="Calibri" w:hAnsi="Calibri" w:cs="Calibri"/>
                    <w:i/>
                  </w:rPr>
                  <w:t>Título:</w:t>
                </w:r>
              </w:p>
            </w:tc>
            <w:tc>
              <w:tcPr>
                <w:tcW w:w="7454"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tcPr>
              <w:p w14:paraId="6891350A" w14:textId="77777777" w:rsidR="001A73E7" w:rsidRDefault="00000000">
                <w:pPr>
                  <w:ind w:left="0" w:hanging="2"/>
                </w:pPr>
                <w:r>
                  <w:t>Consultar cliente</w:t>
                </w:r>
              </w:p>
            </w:tc>
          </w:tr>
          <w:tr w:rsidR="001A73E7" w14:paraId="22478B3A" w14:textId="77777777">
            <w:trPr>
              <w:trHeight w:val="284"/>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tcPr>
              <w:p w14:paraId="6ABFF957" w14:textId="77777777" w:rsidR="001A73E7" w:rsidRDefault="00000000">
                <w:pPr>
                  <w:keepLines/>
                  <w:ind w:left="0" w:hanging="2"/>
                  <w:rPr>
                    <w:rFonts w:ascii="Calibri" w:eastAsia="Calibri" w:hAnsi="Calibri" w:cs="Calibri"/>
                  </w:rPr>
                </w:pPr>
                <w:r>
                  <w:rPr>
                    <w:rFonts w:ascii="Calibri" w:eastAsia="Calibri" w:hAnsi="Calibri" w:cs="Calibri"/>
                    <w:i/>
                  </w:rPr>
                  <w:t>Texto:</w:t>
                </w:r>
              </w:p>
            </w:tc>
            <w:tc>
              <w:tcPr>
                <w:tcW w:w="7454" w:type="dxa"/>
                <w:tcBorders>
                  <w:top w:val="single" w:sz="5" w:space="0" w:color="000000"/>
                  <w:left w:val="single" w:sz="5" w:space="0" w:color="000000"/>
                  <w:bottom w:val="single" w:sz="5" w:space="0" w:color="000000"/>
                  <w:right w:val="single" w:sz="5" w:space="0" w:color="000000"/>
                </w:tcBorders>
                <w:tcMar>
                  <w:top w:w="80" w:type="dxa"/>
                  <w:left w:w="140" w:type="dxa"/>
                  <w:bottom w:w="80" w:type="dxa"/>
                  <w:right w:w="140" w:type="dxa"/>
                </w:tcMar>
              </w:tcPr>
              <w:p w14:paraId="61CD767D" w14:textId="77777777" w:rsidR="001A73E7" w:rsidRDefault="00000000">
                <w:pPr>
                  <w:ind w:left="0" w:hanging="2"/>
                </w:pPr>
                <w:r>
                  <w:t>El sistema debe permitir buscar usuarios que estén registrados en el sistema de reparación de dispositivos móviles.</w:t>
                </w:r>
              </w:p>
            </w:tc>
          </w:tr>
          <w:tr w:rsidR="001A73E7" w14:paraId="70C0BCBC" w14:textId="77777777">
            <w:trPr>
              <w:trHeight w:val="187"/>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tcPr>
              <w:p w14:paraId="2DB5068A" w14:textId="77777777" w:rsidR="001A73E7" w:rsidRDefault="00000000">
                <w:pPr>
                  <w:keepLines/>
                  <w:ind w:left="0" w:hanging="2"/>
                  <w:rPr>
                    <w:rFonts w:ascii="Calibri" w:eastAsia="Calibri" w:hAnsi="Calibri" w:cs="Calibri"/>
                  </w:rPr>
                </w:pPr>
                <w:r>
                  <w:rPr>
                    <w:rFonts w:ascii="Calibri" w:eastAsia="Calibri" w:hAnsi="Calibri" w:cs="Calibri"/>
                    <w:i/>
                  </w:rPr>
                  <w:t>Tipo:</w:t>
                </w:r>
              </w:p>
            </w:tc>
            <w:tc>
              <w:tcPr>
                <w:tcW w:w="7454"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tcPr>
              <w:p w14:paraId="14C8A724" w14:textId="77777777" w:rsidR="001A73E7" w:rsidRDefault="00000000">
                <w:pPr>
                  <w:keepLines/>
                  <w:ind w:left="0" w:hanging="2"/>
                  <w:rPr>
                    <w:rFonts w:ascii="Calibri" w:eastAsia="Calibri" w:hAnsi="Calibri" w:cs="Calibri"/>
                    <w:sz w:val="36"/>
                    <w:szCs w:val="36"/>
                  </w:rPr>
                </w:pPr>
                <w:r>
                  <w:rPr>
                    <w:rFonts w:ascii="Calibri" w:eastAsia="Calibri" w:hAnsi="Calibri" w:cs="Calibri"/>
                    <w:i/>
                  </w:rPr>
                  <w:t>Funcional - Datos</w:t>
                </w:r>
              </w:p>
            </w:tc>
          </w:tr>
          <w:tr w:rsidR="001A73E7" w14:paraId="6BE21EAC" w14:textId="77777777">
            <w:trPr>
              <w:trHeight w:val="1310"/>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tcPr>
              <w:p w14:paraId="2D155C07" w14:textId="77777777" w:rsidR="001A73E7" w:rsidRDefault="00000000">
                <w:pPr>
                  <w:keepLines/>
                  <w:ind w:left="0" w:hanging="2"/>
                  <w:rPr>
                    <w:rFonts w:ascii="Calibri" w:eastAsia="Calibri" w:hAnsi="Calibri" w:cs="Calibri"/>
                  </w:rPr>
                </w:pPr>
                <w:r>
                  <w:rPr>
                    <w:rFonts w:ascii="Calibri" w:eastAsia="Calibri" w:hAnsi="Calibri" w:cs="Calibri"/>
                    <w:i/>
                  </w:rPr>
                  <w:lastRenderedPageBreak/>
                  <w:t>Detalles de requisitos y restricciones:</w:t>
                </w:r>
              </w:p>
            </w:tc>
            <w:tc>
              <w:tcPr>
                <w:tcW w:w="7454"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tcPr>
              <w:p w14:paraId="27784964" w14:textId="77777777" w:rsidR="001A73E7" w:rsidRDefault="00000000">
                <w:pPr>
                  <w:ind w:left="0" w:hanging="2"/>
                </w:pPr>
                <w:r>
                  <w:t>El sistema deberá permitir la búsqueda por medio de esta información:</w:t>
                </w:r>
              </w:p>
              <w:p w14:paraId="4CA45ACB" w14:textId="77777777" w:rsidR="001A73E7" w:rsidRDefault="00000000">
                <w:pPr>
                  <w:ind w:left="0" w:hanging="2"/>
                </w:pPr>
                <w:r>
                  <w:t>•</w:t>
                </w:r>
                <w:r>
                  <w:tab/>
                  <w:t>Barra de búsqueda por Nombres completos: 30 caracteres.</w:t>
                </w:r>
              </w:p>
              <w:p w14:paraId="583BF2F0" w14:textId="77777777" w:rsidR="001A73E7" w:rsidRDefault="001A73E7">
                <w:pPr>
                  <w:ind w:left="0" w:hanging="2"/>
                </w:pPr>
              </w:p>
              <w:p w14:paraId="0EE3CF30" w14:textId="77777777" w:rsidR="001A73E7" w:rsidRDefault="00000000">
                <w:pPr>
                  <w:ind w:left="0" w:hanging="2"/>
                </w:pPr>
                <w:r>
                  <w:t>Restricciones:</w:t>
                </w:r>
              </w:p>
              <w:p w14:paraId="54900A6D" w14:textId="77777777" w:rsidR="001A73E7" w:rsidRDefault="00000000">
                <w:pPr>
                  <w:ind w:left="0" w:hanging="2"/>
                </w:pPr>
                <w:r>
                  <w:t>•</w:t>
                </w:r>
                <w:r>
                  <w:tab/>
                  <w:t>El sistema no debe revelar datos confidenciales, como archivos adjuntos, direcciones o números de teléfono, durante las consultas.</w:t>
                </w:r>
              </w:p>
              <w:p w14:paraId="34ECD4F6" w14:textId="77777777" w:rsidR="001A73E7" w:rsidRDefault="001A73E7">
                <w:pPr>
                  <w:ind w:left="0" w:hanging="2"/>
                </w:pPr>
              </w:p>
              <w:p w14:paraId="7CB2A147" w14:textId="77777777" w:rsidR="001A73E7" w:rsidRDefault="001A73E7">
                <w:pPr>
                  <w:ind w:left="0" w:hanging="2"/>
                </w:pPr>
              </w:p>
            </w:tc>
          </w:tr>
          <w:tr w:rsidR="001A73E7" w14:paraId="57642D55" w14:textId="77777777">
            <w:trPr>
              <w:trHeight w:val="942"/>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tcPr>
              <w:p w14:paraId="5CBF8C51" w14:textId="77777777" w:rsidR="001A73E7" w:rsidRDefault="00000000">
                <w:pPr>
                  <w:keepLines/>
                  <w:ind w:left="0" w:hanging="2"/>
                  <w:rPr>
                    <w:rFonts w:ascii="Calibri" w:eastAsia="Calibri" w:hAnsi="Calibri" w:cs="Calibri"/>
                  </w:rPr>
                </w:pPr>
                <w:r>
                  <w:rPr>
                    <w:rFonts w:ascii="Calibri" w:eastAsia="Calibri" w:hAnsi="Calibri" w:cs="Calibri"/>
                    <w:i/>
                  </w:rPr>
                  <w:t>Fecha de revisión y versión:</w:t>
                </w:r>
              </w:p>
            </w:tc>
            <w:tc>
              <w:tcPr>
                <w:tcW w:w="7454"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tcPr>
              <w:p w14:paraId="3B76E58E" w14:textId="77777777" w:rsidR="001A73E7" w:rsidRDefault="00000000">
                <w:pPr>
                  <w:keepLines/>
                  <w:ind w:left="0" w:hanging="2"/>
                  <w:rPr>
                    <w:rFonts w:ascii="Calibri" w:eastAsia="Calibri" w:hAnsi="Calibri" w:cs="Calibri"/>
                    <w:sz w:val="36"/>
                    <w:szCs w:val="36"/>
                  </w:rPr>
                </w:pPr>
                <w:r>
                  <w:rPr>
                    <w:rFonts w:ascii="Calibri" w:eastAsia="Calibri" w:hAnsi="Calibri" w:cs="Calibri"/>
                    <w:i/>
                  </w:rPr>
                  <w:t>07/11/2024</w:t>
                </w:r>
              </w:p>
              <w:p w14:paraId="5B51422A" w14:textId="77777777" w:rsidR="001A73E7" w:rsidRDefault="00000000">
                <w:pPr>
                  <w:keepLines/>
                  <w:ind w:left="0" w:hanging="2"/>
                  <w:rPr>
                    <w:rFonts w:ascii="Calibri" w:eastAsia="Calibri" w:hAnsi="Calibri" w:cs="Calibri"/>
                    <w:sz w:val="36"/>
                    <w:szCs w:val="36"/>
                  </w:rPr>
                </w:pPr>
                <w:r>
                  <w:rPr>
                    <w:rFonts w:ascii="Calibri" w:eastAsia="Calibri" w:hAnsi="Calibri" w:cs="Calibri"/>
                    <w:i/>
                  </w:rPr>
                  <w:t>Versión 1.0</w:t>
                </w:r>
              </w:p>
            </w:tc>
          </w:tr>
          <w:tr w:rsidR="001A73E7" w14:paraId="03ABE59E" w14:textId="77777777">
            <w:trPr>
              <w:trHeight w:val="369"/>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tcPr>
              <w:p w14:paraId="392BFB2F" w14:textId="77777777" w:rsidR="001A73E7" w:rsidRDefault="00000000">
                <w:pPr>
                  <w:keepLines/>
                  <w:ind w:left="0" w:hanging="2"/>
                  <w:rPr>
                    <w:rFonts w:ascii="Calibri" w:eastAsia="Calibri" w:hAnsi="Calibri" w:cs="Calibri"/>
                  </w:rPr>
                </w:pPr>
                <w:r>
                  <w:rPr>
                    <w:rFonts w:ascii="Calibri" w:eastAsia="Calibri" w:hAnsi="Calibri" w:cs="Calibri"/>
                    <w:i/>
                  </w:rPr>
                  <w:t>Prioridad:</w:t>
                </w:r>
              </w:p>
            </w:tc>
            <w:tc>
              <w:tcPr>
                <w:tcW w:w="7454"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tcPr>
              <w:p w14:paraId="675003BA" w14:textId="77777777" w:rsidR="001A73E7" w:rsidRDefault="00000000">
                <w:pPr>
                  <w:keepLines/>
                  <w:ind w:left="0" w:hanging="2"/>
                  <w:rPr>
                    <w:rFonts w:ascii="Calibri" w:eastAsia="Calibri" w:hAnsi="Calibri" w:cs="Calibri"/>
                    <w:b/>
                    <w:i/>
                  </w:rPr>
                </w:pPr>
                <w:r>
                  <w:rPr>
                    <w:rFonts w:ascii="Calibri" w:eastAsia="Calibri" w:hAnsi="Calibri" w:cs="Calibri"/>
                    <w:b/>
                    <w:i/>
                  </w:rPr>
                  <w:t>Alta</w:t>
                </w:r>
              </w:p>
            </w:tc>
          </w:tr>
        </w:tbl>
      </w:sdtContent>
    </w:sdt>
    <w:p w14:paraId="74949937" w14:textId="77777777" w:rsidR="001A73E7" w:rsidRDefault="001A73E7">
      <w:pPr>
        <w:ind w:left="0" w:hanging="2"/>
        <w:rPr>
          <w:rFonts w:ascii="Calibri" w:eastAsia="Calibri" w:hAnsi="Calibri" w:cs="Calibri"/>
          <w:color w:val="0000FF"/>
        </w:rPr>
      </w:pPr>
    </w:p>
    <w:sdt>
      <w:sdtPr>
        <w:tag w:val="goog_rdk_3"/>
        <w:id w:val="-1966032211"/>
        <w:lock w:val="contentLocked"/>
      </w:sdtPr>
      <w:sdtContent>
        <w:tbl>
          <w:tblPr>
            <w:tblStyle w:val="a4"/>
            <w:tblW w:w="9062" w:type="dxa"/>
            <w:tblInd w:w="427" w:type="dxa"/>
            <w:tblLayout w:type="fixed"/>
            <w:tblLook w:val="0000" w:firstRow="0" w:lastRow="0" w:firstColumn="0" w:lastColumn="0" w:noHBand="0" w:noVBand="0"/>
          </w:tblPr>
          <w:tblGrid>
            <w:gridCol w:w="1608"/>
            <w:gridCol w:w="7454"/>
          </w:tblGrid>
          <w:tr w:rsidR="001A73E7" w14:paraId="2DE1C8D9" w14:textId="77777777">
            <w:trPr>
              <w:trHeight w:val="354"/>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tcPr>
              <w:p w14:paraId="03C6C360" w14:textId="77777777" w:rsidR="001A73E7" w:rsidRDefault="00000000">
                <w:pPr>
                  <w:keepLines/>
                  <w:ind w:left="0" w:hanging="2"/>
                  <w:rPr>
                    <w:rFonts w:ascii="Calibri" w:eastAsia="Calibri" w:hAnsi="Calibri" w:cs="Calibri"/>
                  </w:rPr>
                </w:pPr>
                <w:r>
                  <w:rPr>
                    <w:rFonts w:ascii="Calibri" w:eastAsia="Calibri" w:hAnsi="Calibri" w:cs="Calibri"/>
                    <w:i/>
                  </w:rPr>
                  <w:t>Número:</w:t>
                </w:r>
              </w:p>
            </w:tc>
            <w:tc>
              <w:tcPr>
                <w:tcW w:w="7454" w:type="dxa"/>
                <w:tcBorders>
                  <w:top w:val="single" w:sz="5" w:space="0" w:color="000000"/>
                  <w:left w:val="single" w:sz="5" w:space="0" w:color="000000"/>
                  <w:bottom w:val="single" w:sz="5" w:space="0" w:color="000000"/>
                  <w:right w:val="single" w:sz="5" w:space="0" w:color="000000"/>
                </w:tcBorders>
                <w:tcMar>
                  <w:top w:w="80" w:type="dxa"/>
                  <w:left w:w="140" w:type="dxa"/>
                  <w:bottom w:w="80" w:type="dxa"/>
                  <w:right w:w="140" w:type="dxa"/>
                </w:tcMar>
              </w:tcPr>
              <w:p w14:paraId="7B41FF08" w14:textId="77777777" w:rsidR="001A73E7" w:rsidRDefault="00000000">
                <w:pPr>
                  <w:keepLines/>
                  <w:spacing w:before="240" w:after="240"/>
                  <w:ind w:left="0" w:hanging="2"/>
                  <w:rPr>
                    <w:rFonts w:ascii="Calibri" w:eastAsia="Calibri" w:hAnsi="Calibri" w:cs="Calibri"/>
                    <w:b/>
                    <w:i/>
                  </w:rPr>
                </w:pPr>
                <w:r>
                  <w:rPr>
                    <w:rFonts w:ascii="Calibri" w:eastAsia="Calibri" w:hAnsi="Calibri" w:cs="Calibri"/>
                    <w:b/>
                    <w:i/>
                  </w:rPr>
                  <w:t>RF-3</w:t>
                </w:r>
              </w:p>
            </w:tc>
          </w:tr>
          <w:tr w:rsidR="001A73E7" w14:paraId="08B9AA0B" w14:textId="77777777">
            <w:trPr>
              <w:trHeight w:val="390"/>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tcPr>
              <w:p w14:paraId="49E2F8E2" w14:textId="77777777" w:rsidR="001A73E7" w:rsidRDefault="00000000">
                <w:pPr>
                  <w:keepLines/>
                  <w:ind w:left="0" w:hanging="2"/>
                  <w:rPr>
                    <w:rFonts w:ascii="Calibri" w:eastAsia="Calibri" w:hAnsi="Calibri" w:cs="Calibri"/>
                  </w:rPr>
                </w:pPr>
                <w:r>
                  <w:rPr>
                    <w:rFonts w:ascii="Calibri" w:eastAsia="Calibri" w:hAnsi="Calibri" w:cs="Calibri"/>
                    <w:i/>
                  </w:rPr>
                  <w:t>Título:</w:t>
                </w:r>
              </w:p>
            </w:tc>
            <w:tc>
              <w:tcPr>
                <w:tcW w:w="7454"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tcPr>
              <w:p w14:paraId="2372DDF4" w14:textId="77777777" w:rsidR="001A73E7" w:rsidRDefault="00000000">
                <w:pPr>
                  <w:ind w:left="0" w:hanging="2"/>
                </w:pPr>
                <w:r>
                  <w:t>Actualizar cliente</w:t>
                </w:r>
              </w:p>
            </w:tc>
          </w:tr>
          <w:tr w:rsidR="001A73E7" w14:paraId="28D75B75" w14:textId="77777777">
            <w:trPr>
              <w:trHeight w:val="284"/>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tcPr>
              <w:p w14:paraId="55BD17A6" w14:textId="77777777" w:rsidR="001A73E7" w:rsidRDefault="00000000">
                <w:pPr>
                  <w:keepLines/>
                  <w:ind w:left="0" w:hanging="2"/>
                  <w:rPr>
                    <w:rFonts w:ascii="Calibri" w:eastAsia="Calibri" w:hAnsi="Calibri" w:cs="Calibri"/>
                  </w:rPr>
                </w:pPr>
                <w:r>
                  <w:rPr>
                    <w:rFonts w:ascii="Calibri" w:eastAsia="Calibri" w:hAnsi="Calibri" w:cs="Calibri"/>
                    <w:i/>
                  </w:rPr>
                  <w:t>Texto:</w:t>
                </w:r>
              </w:p>
            </w:tc>
            <w:tc>
              <w:tcPr>
                <w:tcW w:w="7454"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tcPr>
              <w:p w14:paraId="52412939" w14:textId="77777777" w:rsidR="001A73E7" w:rsidRDefault="00000000">
                <w:pPr>
                  <w:keepLines/>
                  <w:ind w:left="0" w:hanging="2"/>
                </w:pPr>
                <w:r>
                  <w:t>El sistema deberá permitir editar la información del registro correspondiente a un cliente.</w:t>
                </w:r>
              </w:p>
            </w:tc>
          </w:tr>
          <w:tr w:rsidR="001A73E7" w14:paraId="1679EBCC" w14:textId="77777777">
            <w:trPr>
              <w:trHeight w:val="187"/>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tcPr>
              <w:p w14:paraId="68DC529F" w14:textId="77777777" w:rsidR="001A73E7" w:rsidRDefault="00000000">
                <w:pPr>
                  <w:keepLines/>
                  <w:ind w:left="0" w:hanging="2"/>
                  <w:rPr>
                    <w:rFonts w:ascii="Calibri" w:eastAsia="Calibri" w:hAnsi="Calibri" w:cs="Calibri"/>
                  </w:rPr>
                </w:pPr>
                <w:r>
                  <w:rPr>
                    <w:rFonts w:ascii="Calibri" w:eastAsia="Calibri" w:hAnsi="Calibri" w:cs="Calibri"/>
                    <w:i/>
                  </w:rPr>
                  <w:t>Tipo:</w:t>
                </w:r>
              </w:p>
            </w:tc>
            <w:tc>
              <w:tcPr>
                <w:tcW w:w="7454"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tcPr>
              <w:p w14:paraId="675A83AA" w14:textId="77777777" w:rsidR="001A73E7" w:rsidRDefault="00000000">
                <w:pPr>
                  <w:keepLines/>
                  <w:ind w:left="0" w:hanging="2"/>
                  <w:rPr>
                    <w:rFonts w:ascii="Calibri" w:eastAsia="Calibri" w:hAnsi="Calibri" w:cs="Calibri"/>
                    <w:sz w:val="36"/>
                    <w:szCs w:val="36"/>
                  </w:rPr>
                </w:pPr>
                <w:r>
                  <w:rPr>
                    <w:rFonts w:ascii="Calibri" w:eastAsia="Calibri" w:hAnsi="Calibri" w:cs="Calibri"/>
                    <w:i/>
                  </w:rPr>
                  <w:t>Funcional - Datos</w:t>
                </w:r>
              </w:p>
            </w:tc>
          </w:tr>
          <w:tr w:rsidR="001A73E7" w14:paraId="6B614EB0" w14:textId="77777777">
            <w:trPr>
              <w:trHeight w:val="1310"/>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tcPr>
              <w:p w14:paraId="5E57BF2F" w14:textId="77777777" w:rsidR="001A73E7" w:rsidRDefault="00000000">
                <w:pPr>
                  <w:keepLines/>
                  <w:ind w:left="0" w:hanging="2"/>
                  <w:rPr>
                    <w:rFonts w:ascii="Calibri" w:eastAsia="Calibri" w:hAnsi="Calibri" w:cs="Calibri"/>
                  </w:rPr>
                </w:pPr>
                <w:r>
                  <w:rPr>
                    <w:rFonts w:ascii="Calibri" w:eastAsia="Calibri" w:hAnsi="Calibri" w:cs="Calibri"/>
                    <w:i/>
                  </w:rPr>
                  <w:t>Detalles de requisitos y restricciones:</w:t>
                </w:r>
              </w:p>
            </w:tc>
            <w:tc>
              <w:tcPr>
                <w:tcW w:w="7454"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tcPr>
              <w:p w14:paraId="674E5240" w14:textId="77777777" w:rsidR="001A73E7" w:rsidRDefault="00000000">
                <w:pPr>
                  <w:ind w:left="0" w:hanging="2"/>
                </w:pPr>
                <w:r>
                  <w:t>El sistema debe permitir editar la siguiente información:</w:t>
                </w:r>
              </w:p>
              <w:p w14:paraId="42B65BD5" w14:textId="77777777" w:rsidR="001A73E7" w:rsidRDefault="00000000">
                <w:pPr>
                  <w:ind w:left="0" w:hanging="2"/>
                </w:pPr>
                <w:r>
                  <w:t>•</w:t>
                </w:r>
                <w:r>
                  <w:tab/>
                  <w:t>Botón “Editar”.</w:t>
                </w:r>
              </w:p>
              <w:p w14:paraId="68EDDA82" w14:textId="77777777" w:rsidR="001A73E7" w:rsidRDefault="00000000">
                <w:pPr>
                  <w:ind w:left="0" w:hanging="2"/>
                </w:pPr>
                <w:r>
                  <w:t>•</w:t>
                </w:r>
                <w:r>
                  <w:tab/>
                  <w:t>Nombres completos: mínimo 30, máximo 40 caracteres.</w:t>
                </w:r>
              </w:p>
              <w:p w14:paraId="07E4AF28" w14:textId="77777777" w:rsidR="001A73E7" w:rsidRDefault="00000000">
                <w:pPr>
                  <w:ind w:left="0" w:hanging="2"/>
                </w:pPr>
                <w:r>
                  <w:t>•</w:t>
                </w:r>
                <w:r>
                  <w:tab/>
                  <w:t>Celular: 10 caracteres de tipo numérico.</w:t>
                </w:r>
              </w:p>
              <w:p w14:paraId="6B2043A8" w14:textId="77777777" w:rsidR="001A73E7" w:rsidRDefault="00000000">
                <w:pPr>
                  <w:ind w:left="0" w:hanging="2"/>
                </w:pPr>
                <w:r>
                  <w:t>•</w:t>
                </w:r>
                <w:r>
                  <w:tab/>
                  <w:t>Correo: mínimo 20, máximo 40 caracteres, tipo alfanumérico.</w:t>
                </w:r>
              </w:p>
              <w:p w14:paraId="4FD071BA" w14:textId="77777777" w:rsidR="001A73E7" w:rsidRDefault="001A73E7">
                <w:pPr>
                  <w:ind w:left="0" w:hanging="2"/>
                </w:pPr>
              </w:p>
              <w:p w14:paraId="0AA7C36A" w14:textId="77777777" w:rsidR="001A73E7" w:rsidRDefault="00000000">
                <w:pPr>
                  <w:ind w:left="0" w:hanging="2"/>
                </w:pPr>
                <w:r>
                  <w:t>Restricciones:</w:t>
                </w:r>
              </w:p>
              <w:p w14:paraId="610080FD" w14:textId="77777777" w:rsidR="001A73E7" w:rsidRDefault="00000000">
                <w:pPr>
                  <w:ind w:left="0" w:hanging="2"/>
                </w:pPr>
                <w:r>
                  <w:t>•</w:t>
                </w:r>
                <w:r>
                  <w:tab/>
                  <w:t>El sistema debe validar que los campos obligatorios contengan información antes de guardar la actualización.</w:t>
                </w:r>
              </w:p>
            </w:tc>
          </w:tr>
          <w:tr w:rsidR="001A73E7" w14:paraId="0CB9B253" w14:textId="77777777">
            <w:trPr>
              <w:trHeight w:val="942"/>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tcPr>
              <w:p w14:paraId="0F149B8B" w14:textId="77777777" w:rsidR="001A73E7" w:rsidRDefault="00000000">
                <w:pPr>
                  <w:keepLines/>
                  <w:ind w:left="0" w:hanging="2"/>
                  <w:rPr>
                    <w:rFonts w:ascii="Calibri" w:eastAsia="Calibri" w:hAnsi="Calibri" w:cs="Calibri"/>
                  </w:rPr>
                </w:pPr>
                <w:r>
                  <w:rPr>
                    <w:rFonts w:ascii="Calibri" w:eastAsia="Calibri" w:hAnsi="Calibri" w:cs="Calibri"/>
                    <w:i/>
                  </w:rPr>
                  <w:t>Fecha de revisión y versión:</w:t>
                </w:r>
              </w:p>
            </w:tc>
            <w:tc>
              <w:tcPr>
                <w:tcW w:w="7454"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tcPr>
              <w:p w14:paraId="249FE2AA" w14:textId="77777777" w:rsidR="001A73E7" w:rsidRDefault="00000000">
                <w:pPr>
                  <w:keepLines/>
                  <w:ind w:left="0" w:hanging="2"/>
                  <w:rPr>
                    <w:rFonts w:ascii="Calibri" w:eastAsia="Calibri" w:hAnsi="Calibri" w:cs="Calibri"/>
                    <w:sz w:val="36"/>
                    <w:szCs w:val="36"/>
                  </w:rPr>
                </w:pPr>
                <w:r>
                  <w:rPr>
                    <w:rFonts w:ascii="Calibri" w:eastAsia="Calibri" w:hAnsi="Calibri" w:cs="Calibri"/>
                    <w:i/>
                  </w:rPr>
                  <w:t>07/11/2024</w:t>
                </w:r>
              </w:p>
              <w:p w14:paraId="24C74BF5" w14:textId="77777777" w:rsidR="001A73E7" w:rsidRDefault="00000000">
                <w:pPr>
                  <w:keepLines/>
                  <w:ind w:left="0" w:hanging="2"/>
                  <w:rPr>
                    <w:rFonts w:ascii="Calibri" w:eastAsia="Calibri" w:hAnsi="Calibri" w:cs="Calibri"/>
                    <w:sz w:val="36"/>
                    <w:szCs w:val="36"/>
                  </w:rPr>
                </w:pPr>
                <w:r>
                  <w:rPr>
                    <w:rFonts w:ascii="Calibri" w:eastAsia="Calibri" w:hAnsi="Calibri" w:cs="Calibri"/>
                    <w:i/>
                  </w:rPr>
                  <w:t>Versión 1.0</w:t>
                </w:r>
              </w:p>
            </w:tc>
          </w:tr>
          <w:tr w:rsidR="001A73E7" w14:paraId="1BC39AEE" w14:textId="77777777">
            <w:trPr>
              <w:trHeight w:val="369"/>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tcPr>
              <w:p w14:paraId="4AFAD618" w14:textId="77777777" w:rsidR="001A73E7" w:rsidRDefault="00000000">
                <w:pPr>
                  <w:keepLines/>
                  <w:ind w:left="0" w:hanging="2"/>
                  <w:rPr>
                    <w:rFonts w:ascii="Calibri" w:eastAsia="Calibri" w:hAnsi="Calibri" w:cs="Calibri"/>
                  </w:rPr>
                </w:pPr>
                <w:r>
                  <w:rPr>
                    <w:rFonts w:ascii="Calibri" w:eastAsia="Calibri" w:hAnsi="Calibri" w:cs="Calibri"/>
                    <w:i/>
                  </w:rPr>
                  <w:t>Prioridad:</w:t>
                </w:r>
              </w:p>
            </w:tc>
            <w:tc>
              <w:tcPr>
                <w:tcW w:w="7454"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tcPr>
              <w:p w14:paraId="13F43C8D" w14:textId="77777777" w:rsidR="001A73E7" w:rsidRDefault="00000000">
                <w:pPr>
                  <w:keepLines/>
                  <w:ind w:left="0" w:hanging="2"/>
                  <w:rPr>
                    <w:rFonts w:ascii="Calibri" w:eastAsia="Calibri" w:hAnsi="Calibri" w:cs="Calibri"/>
                    <w:b/>
                    <w:i/>
                  </w:rPr>
                </w:pPr>
                <w:r>
                  <w:rPr>
                    <w:rFonts w:ascii="Calibri" w:eastAsia="Calibri" w:hAnsi="Calibri" w:cs="Calibri"/>
                    <w:b/>
                    <w:i/>
                  </w:rPr>
                  <w:t>Alta</w:t>
                </w:r>
              </w:p>
            </w:tc>
          </w:tr>
        </w:tbl>
      </w:sdtContent>
    </w:sdt>
    <w:p w14:paraId="3A1B6EA8" w14:textId="77777777" w:rsidR="001A73E7" w:rsidRDefault="001A73E7">
      <w:pPr>
        <w:ind w:left="0" w:hanging="2"/>
        <w:rPr>
          <w:rFonts w:ascii="Calibri" w:eastAsia="Calibri" w:hAnsi="Calibri" w:cs="Calibri"/>
          <w:color w:val="0000FF"/>
        </w:rPr>
      </w:pPr>
    </w:p>
    <w:sdt>
      <w:sdtPr>
        <w:tag w:val="goog_rdk_4"/>
        <w:id w:val="-412540702"/>
        <w:lock w:val="contentLocked"/>
      </w:sdtPr>
      <w:sdtContent>
        <w:tbl>
          <w:tblPr>
            <w:tblStyle w:val="a5"/>
            <w:tblW w:w="9062" w:type="dxa"/>
            <w:tblInd w:w="427" w:type="dxa"/>
            <w:tblLayout w:type="fixed"/>
            <w:tblLook w:val="0000" w:firstRow="0" w:lastRow="0" w:firstColumn="0" w:lastColumn="0" w:noHBand="0" w:noVBand="0"/>
          </w:tblPr>
          <w:tblGrid>
            <w:gridCol w:w="1608"/>
            <w:gridCol w:w="7454"/>
          </w:tblGrid>
          <w:tr w:rsidR="001A73E7" w14:paraId="3A31BE6C" w14:textId="77777777">
            <w:trPr>
              <w:trHeight w:val="354"/>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tcPr>
              <w:p w14:paraId="497106D6" w14:textId="77777777" w:rsidR="001A73E7" w:rsidRDefault="00000000">
                <w:pPr>
                  <w:keepLines/>
                  <w:ind w:left="0" w:hanging="2"/>
                  <w:rPr>
                    <w:rFonts w:ascii="Calibri" w:eastAsia="Calibri" w:hAnsi="Calibri" w:cs="Calibri"/>
                  </w:rPr>
                </w:pPr>
                <w:r>
                  <w:rPr>
                    <w:rFonts w:ascii="Calibri" w:eastAsia="Calibri" w:hAnsi="Calibri" w:cs="Calibri"/>
                    <w:i/>
                  </w:rPr>
                  <w:t>Número:</w:t>
                </w:r>
              </w:p>
            </w:tc>
            <w:tc>
              <w:tcPr>
                <w:tcW w:w="7454" w:type="dxa"/>
                <w:tcBorders>
                  <w:top w:val="single" w:sz="5" w:space="0" w:color="000000"/>
                  <w:left w:val="single" w:sz="5" w:space="0" w:color="000000"/>
                  <w:bottom w:val="single" w:sz="5" w:space="0" w:color="000000"/>
                  <w:right w:val="single" w:sz="5" w:space="0" w:color="000000"/>
                </w:tcBorders>
                <w:tcMar>
                  <w:top w:w="80" w:type="dxa"/>
                  <w:left w:w="140" w:type="dxa"/>
                  <w:bottom w:w="80" w:type="dxa"/>
                  <w:right w:w="140" w:type="dxa"/>
                </w:tcMar>
              </w:tcPr>
              <w:p w14:paraId="1020177D" w14:textId="77777777" w:rsidR="001A73E7" w:rsidRDefault="00000000">
                <w:pPr>
                  <w:keepLines/>
                  <w:spacing w:before="240" w:after="240"/>
                  <w:ind w:left="0" w:hanging="2"/>
                  <w:rPr>
                    <w:rFonts w:ascii="Calibri" w:eastAsia="Calibri" w:hAnsi="Calibri" w:cs="Calibri"/>
                    <w:b/>
                    <w:i/>
                  </w:rPr>
                </w:pPr>
                <w:r>
                  <w:rPr>
                    <w:rFonts w:ascii="Calibri" w:eastAsia="Calibri" w:hAnsi="Calibri" w:cs="Calibri"/>
                    <w:b/>
                    <w:i/>
                  </w:rPr>
                  <w:t>RF-4</w:t>
                </w:r>
              </w:p>
            </w:tc>
          </w:tr>
          <w:tr w:rsidR="001A73E7" w14:paraId="705C9602" w14:textId="77777777">
            <w:trPr>
              <w:trHeight w:val="390"/>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tcPr>
              <w:p w14:paraId="21630EED" w14:textId="77777777" w:rsidR="001A73E7" w:rsidRDefault="00000000">
                <w:pPr>
                  <w:keepLines/>
                  <w:ind w:left="0" w:hanging="2"/>
                  <w:rPr>
                    <w:rFonts w:ascii="Calibri" w:eastAsia="Calibri" w:hAnsi="Calibri" w:cs="Calibri"/>
                  </w:rPr>
                </w:pPr>
                <w:r>
                  <w:rPr>
                    <w:rFonts w:ascii="Calibri" w:eastAsia="Calibri" w:hAnsi="Calibri" w:cs="Calibri"/>
                    <w:i/>
                  </w:rPr>
                  <w:t>Título:</w:t>
                </w:r>
              </w:p>
            </w:tc>
            <w:tc>
              <w:tcPr>
                <w:tcW w:w="7454"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tcPr>
              <w:p w14:paraId="70405DD5" w14:textId="77777777" w:rsidR="001A73E7" w:rsidRDefault="00000000">
                <w:pPr>
                  <w:ind w:left="0" w:hanging="2"/>
                </w:pPr>
                <w:r>
                  <w:t>Eliminar cliente</w:t>
                </w:r>
              </w:p>
            </w:tc>
          </w:tr>
          <w:tr w:rsidR="001A73E7" w14:paraId="7489A18A" w14:textId="77777777">
            <w:trPr>
              <w:trHeight w:val="284"/>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tcPr>
              <w:p w14:paraId="2AF3BEA4" w14:textId="77777777" w:rsidR="001A73E7" w:rsidRDefault="00000000">
                <w:pPr>
                  <w:keepLines/>
                  <w:ind w:left="0" w:hanging="2"/>
                  <w:rPr>
                    <w:rFonts w:ascii="Calibri" w:eastAsia="Calibri" w:hAnsi="Calibri" w:cs="Calibri"/>
                  </w:rPr>
                </w:pPr>
                <w:r>
                  <w:rPr>
                    <w:rFonts w:ascii="Calibri" w:eastAsia="Calibri" w:hAnsi="Calibri" w:cs="Calibri"/>
                    <w:i/>
                  </w:rPr>
                  <w:t>Texto:</w:t>
                </w:r>
              </w:p>
            </w:tc>
            <w:tc>
              <w:tcPr>
                <w:tcW w:w="7454"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tcPr>
              <w:p w14:paraId="63E5736A" w14:textId="77777777" w:rsidR="001A73E7" w:rsidRDefault="00000000">
                <w:pPr>
                  <w:keepLines/>
                  <w:ind w:left="0" w:hanging="2"/>
                </w:pPr>
                <w:r>
                  <w:t>El sistema permitirá eliminar un usuario existente.</w:t>
                </w:r>
              </w:p>
            </w:tc>
          </w:tr>
          <w:tr w:rsidR="001A73E7" w14:paraId="2AFA75ED" w14:textId="77777777">
            <w:trPr>
              <w:trHeight w:val="187"/>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tcPr>
              <w:p w14:paraId="5F072AE2" w14:textId="77777777" w:rsidR="001A73E7" w:rsidRDefault="00000000">
                <w:pPr>
                  <w:keepLines/>
                  <w:ind w:left="0" w:hanging="2"/>
                  <w:rPr>
                    <w:rFonts w:ascii="Calibri" w:eastAsia="Calibri" w:hAnsi="Calibri" w:cs="Calibri"/>
                  </w:rPr>
                </w:pPr>
                <w:r>
                  <w:rPr>
                    <w:rFonts w:ascii="Calibri" w:eastAsia="Calibri" w:hAnsi="Calibri" w:cs="Calibri"/>
                    <w:i/>
                  </w:rPr>
                  <w:lastRenderedPageBreak/>
                  <w:t>Tipo:</w:t>
                </w:r>
              </w:p>
            </w:tc>
            <w:tc>
              <w:tcPr>
                <w:tcW w:w="7454"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tcPr>
              <w:p w14:paraId="310514C4" w14:textId="77777777" w:rsidR="001A73E7" w:rsidRDefault="00000000">
                <w:pPr>
                  <w:keepLines/>
                  <w:ind w:left="0" w:hanging="2"/>
                  <w:rPr>
                    <w:rFonts w:ascii="Calibri" w:eastAsia="Calibri" w:hAnsi="Calibri" w:cs="Calibri"/>
                    <w:sz w:val="36"/>
                    <w:szCs w:val="36"/>
                  </w:rPr>
                </w:pPr>
                <w:r>
                  <w:rPr>
                    <w:rFonts w:ascii="Calibri" w:eastAsia="Calibri" w:hAnsi="Calibri" w:cs="Calibri"/>
                    <w:i/>
                  </w:rPr>
                  <w:t>Funcional - Datos</w:t>
                </w:r>
              </w:p>
            </w:tc>
          </w:tr>
          <w:tr w:rsidR="001A73E7" w14:paraId="1AC1A89E" w14:textId="77777777">
            <w:trPr>
              <w:trHeight w:val="1310"/>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tcPr>
              <w:p w14:paraId="658ACCF4" w14:textId="77777777" w:rsidR="001A73E7" w:rsidRDefault="00000000">
                <w:pPr>
                  <w:keepLines/>
                  <w:ind w:left="0" w:hanging="2"/>
                  <w:rPr>
                    <w:rFonts w:ascii="Calibri" w:eastAsia="Calibri" w:hAnsi="Calibri" w:cs="Calibri"/>
                  </w:rPr>
                </w:pPr>
                <w:r>
                  <w:rPr>
                    <w:rFonts w:ascii="Calibri" w:eastAsia="Calibri" w:hAnsi="Calibri" w:cs="Calibri"/>
                    <w:i/>
                  </w:rPr>
                  <w:t>Detalles de requisitos y restricciones:</w:t>
                </w:r>
              </w:p>
            </w:tc>
            <w:tc>
              <w:tcPr>
                <w:tcW w:w="7454"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tcPr>
              <w:p w14:paraId="18E58DE6" w14:textId="77777777" w:rsidR="001A73E7" w:rsidRDefault="00000000">
                <w:pPr>
                  <w:ind w:left="0" w:hanging="2"/>
                </w:pPr>
                <w:r>
                  <w:t>El sistema debe permitir la eliminación de la siguiente información: Nombres completos, Dirección, Celular, Correo.</w:t>
                </w:r>
              </w:p>
              <w:p w14:paraId="3981818E" w14:textId="77777777" w:rsidR="001A73E7" w:rsidRDefault="00000000">
                <w:pPr>
                  <w:ind w:left="0" w:hanging="2"/>
                </w:pPr>
                <w:r>
                  <w:t xml:space="preserve">Restricciones: </w:t>
                </w:r>
              </w:p>
              <w:p w14:paraId="3853E5A0" w14:textId="77777777" w:rsidR="001A73E7" w:rsidRDefault="00000000">
                <w:pPr>
                  <w:ind w:left="0" w:hanging="2"/>
                </w:pPr>
                <w:r>
                  <w:t>•</w:t>
                </w:r>
                <w:r>
                  <w:tab/>
                  <w:t>Solo los usuarios con el rol de administrador deben tener permiso para eliminar datos del cliente.</w:t>
                </w:r>
              </w:p>
              <w:p w14:paraId="059CF815" w14:textId="77777777" w:rsidR="001A73E7" w:rsidRDefault="001A73E7">
                <w:pPr>
                  <w:ind w:left="0" w:hanging="2"/>
                </w:pPr>
              </w:p>
              <w:p w14:paraId="71E5DFA5" w14:textId="77777777" w:rsidR="001A73E7" w:rsidRDefault="001A73E7">
                <w:pPr>
                  <w:ind w:left="0" w:hanging="2"/>
                </w:pPr>
              </w:p>
            </w:tc>
          </w:tr>
          <w:tr w:rsidR="001A73E7" w14:paraId="05DF6A02" w14:textId="77777777">
            <w:trPr>
              <w:trHeight w:val="942"/>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tcPr>
              <w:p w14:paraId="126E69A0" w14:textId="77777777" w:rsidR="001A73E7" w:rsidRDefault="00000000">
                <w:pPr>
                  <w:keepLines/>
                  <w:ind w:left="0" w:hanging="2"/>
                  <w:rPr>
                    <w:rFonts w:ascii="Calibri" w:eastAsia="Calibri" w:hAnsi="Calibri" w:cs="Calibri"/>
                  </w:rPr>
                </w:pPr>
                <w:r>
                  <w:rPr>
                    <w:rFonts w:ascii="Calibri" w:eastAsia="Calibri" w:hAnsi="Calibri" w:cs="Calibri"/>
                    <w:i/>
                  </w:rPr>
                  <w:t>Fecha de revisión y versión:</w:t>
                </w:r>
              </w:p>
            </w:tc>
            <w:tc>
              <w:tcPr>
                <w:tcW w:w="7454"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tcPr>
              <w:p w14:paraId="30D6E9C1" w14:textId="77777777" w:rsidR="001A73E7" w:rsidRDefault="00000000">
                <w:pPr>
                  <w:keepLines/>
                  <w:ind w:left="0" w:hanging="2"/>
                  <w:rPr>
                    <w:rFonts w:ascii="Calibri" w:eastAsia="Calibri" w:hAnsi="Calibri" w:cs="Calibri"/>
                    <w:sz w:val="36"/>
                    <w:szCs w:val="36"/>
                  </w:rPr>
                </w:pPr>
                <w:r>
                  <w:rPr>
                    <w:rFonts w:ascii="Calibri" w:eastAsia="Calibri" w:hAnsi="Calibri" w:cs="Calibri"/>
                    <w:i/>
                  </w:rPr>
                  <w:t>07/11/2024</w:t>
                </w:r>
              </w:p>
              <w:p w14:paraId="3FD267A8" w14:textId="77777777" w:rsidR="001A73E7" w:rsidRDefault="00000000">
                <w:pPr>
                  <w:keepLines/>
                  <w:ind w:left="0" w:hanging="2"/>
                  <w:rPr>
                    <w:rFonts w:ascii="Calibri" w:eastAsia="Calibri" w:hAnsi="Calibri" w:cs="Calibri"/>
                    <w:sz w:val="36"/>
                    <w:szCs w:val="36"/>
                  </w:rPr>
                </w:pPr>
                <w:r>
                  <w:rPr>
                    <w:rFonts w:ascii="Calibri" w:eastAsia="Calibri" w:hAnsi="Calibri" w:cs="Calibri"/>
                    <w:i/>
                  </w:rPr>
                  <w:t>Versión 1.0</w:t>
                </w:r>
              </w:p>
            </w:tc>
          </w:tr>
          <w:tr w:rsidR="001A73E7" w14:paraId="7900C7A9" w14:textId="77777777">
            <w:trPr>
              <w:trHeight w:val="369"/>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tcPr>
              <w:p w14:paraId="66F27743" w14:textId="77777777" w:rsidR="001A73E7" w:rsidRDefault="00000000">
                <w:pPr>
                  <w:keepLines/>
                  <w:ind w:left="0" w:hanging="2"/>
                  <w:rPr>
                    <w:rFonts w:ascii="Calibri" w:eastAsia="Calibri" w:hAnsi="Calibri" w:cs="Calibri"/>
                  </w:rPr>
                </w:pPr>
                <w:r>
                  <w:rPr>
                    <w:rFonts w:ascii="Calibri" w:eastAsia="Calibri" w:hAnsi="Calibri" w:cs="Calibri"/>
                    <w:i/>
                  </w:rPr>
                  <w:t>Prioridad:</w:t>
                </w:r>
              </w:p>
            </w:tc>
            <w:tc>
              <w:tcPr>
                <w:tcW w:w="7454"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tcPr>
              <w:p w14:paraId="7ED62971" w14:textId="77777777" w:rsidR="001A73E7" w:rsidRDefault="00000000">
                <w:pPr>
                  <w:keepLines/>
                  <w:ind w:left="0" w:hanging="2"/>
                  <w:rPr>
                    <w:rFonts w:ascii="Calibri" w:eastAsia="Calibri" w:hAnsi="Calibri" w:cs="Calibri"/>
                    <w:b/>
                    <w:i/>
                  </w:rPr>
                </w:pPr>
                <w:r>
                  <w:rPr>
                    <w:rFonts w:ascii="Calibri" w:eastAsia="Calibri" w:hAnsi="Calibri" w:cs="Calibri"/>
                    <w:b/>
                    <w:i/>
                  </w:rPr>
                  <w:t>Alta</w:t>
                </w:r>
              </w:p>
            </w:tc>
          </w:tr>
        </w:tbl>
      </w:sdtContent>
    </w:sdt>
    <w:p w14:paraId="2DF8A917" w14:textId="77777777" w:rsidR="001A73E7" w:rsidRDefault="001A73E7">
      <w:pPr>
        <w:ind w:left="0" w:hanging="2"/>
        <w:rPr>
          <w:rFonts w:ascii="Calibri" w:eastAsia="Calibri" w:hAnsi="Calibri" w:cs="Calibri"/>
          <w:color w:val="0000FF"/>
        </w:rPr>
      </w:pPr>
    </w:p>
    <w:sdt>
      <w:sdtPr>
        <w:tag w:val="goog_rdk_5"/>
        <w:id w:val="-611971712"/>
        <w:lock w:val="contentLocked"/>
      </w:sdtPr>
      <w:sdtContent>
        <w:tbl>
          <w:tblPr>
            <w:tblStyle w:val="a6"/>
            <w:tblW w:w="9062" w:type="dxa"/>
            <w:tblInd w:w="427" w:type="dxa"/>
            <w:tblLayout w:type="fixed"/>
            <w:tblLook w:val="0000" w:firstRow="0" w:lastRow="0" w:firstColumn="0" w:lastColumn="0" w:noHBand="0" w:noVBand="0"/>
          </w:tblPr>
          <w:tblGrid>
            <w:gridCol w:w="1608"/>
            <w:gridCol w:w="7454"/>
          </w:tblGrid>
          <w:tr w:rsidR="001A73E7" w14:paraId="180D22DF" w14:textId="77777777">
            <w:trPr>
              <w:trHeight w:val="354"/>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tcPr>
              <w:p w14:paraId="377B9339" w14:textId="77777777" w:rsidR="001A73E7" w:rsidRDefault="00000000">
                <w:pPr>
                  <w:keepLines/>
                  <w:ind w:left="0" w:hanging="2"/>
                  <w:rPr>
                    <w:rFonts w:ascii="Calibri" w:eastAsia="Calibri" w:hAnsi="Calibri" w:cs="Calibri"/>
                  </w:rPr>
                </w:pPr>
                <w:r>
                  <w:rPr>
                    <w:rFonts w:ascii="Calibri" w:eastAsia="Calibri" w:hAnsi="Calibri" w:cs="Calibri"/>
                    <w:i/>
                  </w:rPr>
                  <w:t>Número:</w:t>
                </w:r>
              </w:p>
            </w:tc>
            <w:tc>
              <w:tcPr>
                <w:tcW w:w="7454" w:type="dxa"/>
                <w:tcBorders>
                  <w:top w:val="single" w:sz="5" w:space="0" w:color="000000"/>
                  <w:left w:val="single" w:sz="5" w:space="0" w:color="000000"/>
                  <w:bottom w:val="single" w:sz="5" w:space="0" w:color="000000"/>
                  <w:right w:val="single" w:sz="5" w:space="0" w:color="000000"/>
                </w:tcBorders>
                <w:tcMar>
                  <w:top w:w="80" w:type="dxa"/>
                  <w:left w:w="140" w:type="dxa"/>
                  <w:bottom w:w="80" w:type="dxa"/>
                  <w:right w:w="140" w:type="dxa"/>
                </w:tcMar>
              </w:tcPr>
              <w:p w14:paraId="1ACBD092" w14:textId="77777777" w:rsidR="001A73E7" w:rsidRDefault="00000000">
                <w:pPr>
                  <w:keepLines/>
                  <w:spacing w:before="240" w:after="240"/>
                  <w:ind w:left="0" w:hanging="2"/>
                  <w:rPr>
                    <w:rFonts w:ascii="Calibri" w:eastAsia="Calibri" w:hAnsi="Calibri" w:cs="Calibri"/>
                    <w:b/>
                    <w:i/>
                  </w:rPr>
                </w:pPr>
                <w:r>
                  <w:rPr>
                    <w:rFonts w:ascii="Calibri" w:eastAsia="Calibri" w:hAnsi="Calibri" w:cs="Calibri"/>
                    <w:b/>
                    <w:i/>
                  </w:rPr>
                  <w:t>RF-5</w:t>
                </w:r>
              </w:p>
            </w:tc>
          </w:tr>
          <w:tr w:rsidR="001A73E7" w14:paraId="13332DB8" w14:textId="77777777">
            <w:trPr>
              <w:trHeight w:val="390"/>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tcPr>
              <w:p w14:paraId="4AFF7078" w14:textId="77777777" w:rsidR="001A73E7" w:rsidRDefault="00000000">
                <w:pPr>
                  <w:keepLines/>
                  <w:ind w:left="0" w:hanging="2"/>
                  <w:rPr>
                    <w:rFonts w:ascii="Calibri" w:eastAsia="Calibri" w:hAnsi="Calibri" w:cs="Calibri"/>
                  </w:rPr>
                </w:pPr>
                <w:r>
                  <w:rPr>
                    <w:rFonts w:ascii="Calibri" w:eastAsia="Calibri" w:hAnsi="Calibri" w:cs="Calibri"/>
                    <w:i/>
                  </w:rPr>
                  <w:t>Título:</w:t>
                </w:r>
              </w:p>
            </w:tc>
            <w:tc>
              <w:tcPr>
                <w:tcW w:w="7454"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tcPr>
              <w:p w14:paraId="448A92EB" w14:textId="77777777" w:rsidR="001A73E7" w:rsidRDefault="00000000">
                <w:pPr>
                  <w:keepLines/>
                  <w:ind w:left="0" w:hanging="2"/>
                  <w:rPr>
                    <w:rFonts w:ascii="Calibri" w:eastAsia="Calibri" w:hAnsi="Calibri" w:cs="Calibri"/>
                    <w:sz w:val="36"/>
                    <w:szCs w:val="36"/>
                  </w:rPr>
                </w:pPr>
                <w:r>
                  <w:rPr>
                    <w:rFonts w:ascii="Calibri" w:eastAsia="Calibri" w:hAnsi="Calibri" w:cs="Calibri"/>
                    <w:i/>
                  </w:rPr>
                  <w:t>Registrar Equipo</w:t>
                </w:r>
              </w:p>
            </w:tc>
          </w:tr>
          <w:tr w:rsidR="001A73E7" w14:paraId="479255BD" w14:textId="77777777">
            <w:trPr>
              <w:trHeight w:val="284"/>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tcPr>
              <w:p w14:paraId="2D6DB859" w14:textId="77777777" w:rsidR="001A73E7" w:rsidRDefault="00000000">
                <w:pPr>
                  <w:keepLines/>
                  <w:ind w:left="0" w:hanging="2"/>
                  <w:rPr>
                    <w:rFonts w:ascii="Calibri" w:eastAsia="Calibri" w:hAnsi="Calibri" w:cs="Calibri"/>
                  </w:rPr>
                </w:pPr>
                <w:r>
                  <w:rPr>
                    <w:rFonts w:ascii="Calibri" w:eastAsia="Calibri" w:hAnsi="Calibri" w:cs="Calibri"/>
                    <w:i/>
                  </w:rPr>
                  <w:t>Texto:</w:t>
                </w:r>
              </w:p>
            </w:tc>
            <w:tc>
              <w:tcPr>
                <w:tcW w:w="7454" w:type="dxa"/>
                <w:tcBorders>
                  <w:top w:val="single" w:sz="5" w:space="0" w:color="000000"/>
                  <w:left w:val="single" w:sz="5" w:space="0" w:color="000000"/>
                  <w:bottom w:val="single" w:sz="5" w:space="0" w:color="000000"/>
                  <w:right w:val="single" w:sz="5" w:space="0" w:color="000000"/>
                </w:tcBorders>
                <w:tcMar>
                  <w:top w:w="80" w:type="dxa"/>
                  <w:left w:w="140" w:type="dxa"/>
                  <w:bottom w:w="80" w:type="dxa"/>
                  <w:right w:w="140" w:type="dxa"/>
                </w:tcMar>
              </w:tcPr>
              <w:p w14:paraId="6545F344" w14:textId="77777777" w:rsidR="001A73E7" w:rsidRDefault="00000000">
                <w:pPr>
                  <w:ind w:left="0" w:hanging="2"/>
                </w:pPr>
                <w:r>
                  <w:t>El sistema permitirá la creación de un registro por cada equipo que posee el cliente.</w:t>
                </w:r>
              </w:p>
            </w:tc>
          </w:tr>
          <w:tr w:rsidR="001A73E7" w14:paraId="7DFFF6AB" w14:textId="77777777">
            <w:trPr>
              <w:trHeight w:val="187"/>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tcPr>
              <w:p w14:paraId="53F00BED" w14:textId="77777777" w:rsidR="001A73E7" w:rsidRDefault="00000000">
                <w:pPr>
                  <w:keepLines/>
                  <w:ind w:left="0" w:hanging="2"/>
                  <w:rPr>
                    <w:rFonts w:ascii="Calibri" w:eastAsia="Calibri" w:hAnsi="Calibri" w:cs="Calibri"/>
                  </w:rPr>
                </w:pPr>
                <w:r>
                  <w:rPr>
                    <w:rFonts w:ascii="Calibri" w:eastAsia="Calibri" w:hAnsi="Calibri" w:cs="Calibri"/>
                    <w:i/>
                  </w:rPr>
                  <w:t>Tipo:</w:t>
                </w:r>
              </w:p>
            </w:tc>
            <w:tc>
              <w:tcPr>
                <w:tcW w:w="7454"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tcPr>
              <w:p w14:paraId="3B065BE3" w14:textId="77777777" w:rsidR="001A73E7" w:rsidRDefault="00000000">
                <w:pPr>
                  <w:keepLines/>
                  <w:ind w:left="0" w:hanging="2"/>
                  <w:rPr>
                    <w:rFonts w:ascii="Calibri" w:eastAsia="Calibri" w:hAnsi="Calibri" w:cs="Calibri"/>
                    <w:sz w:val="36"/>
                    <w:szCs w:val="36"/>
                  </w:rPr>
                </w:pPr>
                <w:r>
                  <w:rPr>
                    <w:rFonts w:ascii="Calibri" w:eastAsia="Calibri" w:hAnsi="Calibri" w:cs="Calibri"/>
                    <w:i/>
                  </w:rPr>
                  <w:t>Funcional - Datos</w:t>
                </w:r>
              </w:p>
            </w:tc>
          </w:tr>
          <w:tr w:rsidR="001A73E7" w14:paraId="78D7140E" w14:textId="77777777">
            <w:trPr>
              <w:trHeight w:val="1310"/>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tcPr>
              <w:p w14:paraId="5FA6EAD7" w14:textId="77777777" w:rsidR="001A73E7" w:rsidRDefault="00000000">
                <w:pPr>
                  <w:keepLines/>
                  <w:ind w:left="0" w:hanging="2"/>
                  <w:rPr>
                    <w:rFonts w:ascii="Calibri" w:eastAsia="Calibri" w:hAnsi="Calibri" w:cs="Calibri"/>
                  </w:rPr>
                </w:pPr>
                <w:r>
                  <w:rPr>
                    <w:rFonts w:ascii="Calibri" w:eastAsia="Calibri" w:hAnsi="Calibri" w:cs="Calibri"/>
                    <w:i/>
                  </w:rPr>
                  <w:t>Detalles de requisitos y restricciones:</w:t>
                </w:r>
              </w:p>
            </w:tc>
            <w:tc>
              <w:tcPr>
                <w:tcW w:w="7454"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tcPr>
              <w:p w14:paraId="218C2987" w14:textId="77777777" w:rsidR="001A73E7" w:rsidRDefault="00000000">
                <w:pPr>
                  <w:ind w:left="0" w:hanging="2"/>
                </w:pPr>
                <w:r>
                  <w:t>El sistema debe permitir ingresar los siguientes datos:</w:t>
                </w:r>
              </w:p>
              <w:p w14:paraId="1921D758" w14:textId="77777777" w:rsidR="001A73E7" w:rsidRDefault="00000000">
                <w:pPr>
                  <w:ind w:left="0" w:hanging="2"/>
                </w:pPr>
                <w:r>
                  <w:t xml:space="preserve">· </w:t>
                </w:r>
                <w:r>
                  <w:tab/>
                  <w:t>Id: dato tipo Integer.</w:t>
                </w:r>
              </w:p>
              <w:p w14:paraId="424F0065" w14:textId="77777777" w:rsidR="001A73E7" w:rsidRDefault="00000000">
                <w:pPr>
                  <w:ind w:left="0" w:hanging="2"/>
                </w:pPr>
                <w:r>
                  <w:t xml:space="preserve">· </w:t>
                </w:r>
                <w:r>
                  <w:tab/>
                  <w:t>Tipo: mínimo 17, máximo 20 caracteres.</w:t>
                </w:r>
              </w:p>
              <w:p w14:paraId="6BCEE9B9" w14:textId="77777777" w:rsidR="001A73E7" w:rsidRDefault="00000000">
                <w:pPr>
                  <w:ind w:left="0" w:hanging="2"/>
                </w:pPr>
                <w:r>
                  <w:t xml:space="preserve">· </w:t>
                </w:r>
                <w:r>
                  <w:tab/>
                  <w:t>Número de serie: 16 caracteres de tipo alfanumérico.</w:t>
                </w:r>
              </w:p>
              <w:p w14:paraId="7BE93F89" w14:textId="77777777" w:rsidR="001A73E7" w:rsidRDefault="00000000">
                <w:pPr>
                  <w:ind w:left="0" w:hanging="2"/>
                </w:pPr>
                <w:r>
                  <w:t xml:space="preserve">· </w:t>
                </w:r>
                <w:r>
                  <w:tab/>
                  <w:t>Fecha de ingreso: mínimo 30, máximo 40 caracteres.</w:t>
                </w:r>
              </w:p>
              <w:p w14:paraId="3E37692D" w14:textId="77777777" w:rsidR="001A73E7" w:rsidRDefault="00000000">
                <w:pPr>
                  <w:ind w:left="0" w:hanging="2"/>
                </w:pPr>
                <w:r>
                  <w:t>.           Estado: mínimo 17, máximo 20 caracteres.</w:t>
                </w:r>
              </w:p>
              <w:p w14:paraId="6ECAA74E" w14:textId="77777777" w:rsidR="001A73E7" w:rsidRDefault="00000000">
                <w:pPr>
                  <w:ind w:left="0" w:hanging="2"/>
                </w:pPr>
                <w:r>
                  <w:t xml:space="preserve"> </w:t>
                </w:r>
              </w:p>
              <w:p w14:paraId="6F8151DF" w14:textId="77777777" w:rsidR="001A73E7" w:rsidRDefault="00000000">
                <w:pPr>
                  <w:ind w:left="0" w:hanging="2"/>
                </w:pPr>
                <w:r>
                  <w:t>Restricciones:</w:t>
                </w:r>
              </w:p>
              <w:p w14:paraId="4F2EBFA3" w14:textId="77777777" w:rsidR="001A73E7" w:rsidRDefault="00000000">
                <w:pPr>
                  <w:ind w:left="0" w:hanging="2"/>
                </w:pPr>
                <w:r>
                  <w:t xml:space="preserve">· </w:t>
                </w:r>
                <w:r>
                  <w:tab/>
                  <w:t>En el campo "Tipo" no se permitirá caracteres especiales ni números.</w:t>
                </w:r>
              </w:p>
              <w:p w14:paraId="4F7AB225" w14:textId="77777777" w:rsidR="001A73E7" w:rsidRDefault="00000000">
                <w:pPr>
                  <w:ind w:left="0" w:hanging="2"/>
                </w:pPr>
                <w:r>
                  <w:t>.          En el campo "Número de serie" no se permitirá caracteres especiales ni números.</w:t>
                </w:r>
              </w:p>
              <w:p w14:paraId="31111ECB" w14:textId="77777777" w:rsidR="001A73E7" w:rsidRDefault="001A73E7">
                <w:pPr>
                  <w:ind w:left="0" w:hanging="2"/>
                </w:pPr>
              </w:p>
            </w:tc>
          </w:tr>
          <w:tr w:rsidR="001A73E7" w14:paraId="0702F42B" w14:textId="77777777">
            <w:trPr>
              <w:trHeight w:val="942"/>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tcPr>
              <w:p w14:paraId="6E2953C5" w14:textId="77777777" w:rsidR="001A73E7" w:rsidRDefault="00000000">
                <w:pPr>
                  <w:keepLines/>
                  <w:ind w:left="0" w:hanging="2"/>
                  <w:rPr>
                    <w:rFonts w:ascii="Calibri" w:eastAsia="Calibri" w:hAnsi="Calibri" w:cs="Calibri"/>
                  </w:rPr>
                </w:pPr>
                <w:r>
                  <w:rPr>
                    <w:rFonts w:ascii="Calibri" w:eastAsia="Calibri" w:hAnsi="Calibri" w:cs="Calibri"/>
                    <w:i/>
                  </w:rPr>
                  <w:t>Fecha de revisión y versión:</w:t>
                </w:r>
              </w:p>
            </w:tc>
            <w:tc>
              <w:tcPr>
                <w:tcW w:w="7454"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tcPr>
              <w:p w14:paraId="427FA1FB" w14:textId="77777777" w:rsidR="001A73E7" w:rsidRDefault="00000000">
                <w:pPr>
                  <w:keepLines/>
                  <w:ind w:left="0" w:hanging="2"/>
                  <w:rPr>
                    <w:rFonts w:ascii="Calibri" w:eastAsia="Calibri" w:hAnsi="Calibri" w:cs="Calibri"/>
                    <w:sz w:val="36"/>
                    <w:szCs w:val="36"/>
                  </w:rPr>
                </w:pPr>
                <w:r>
                  <w:rPr>
                    <w:rFonts w:ascii="Calibri" w:eastAsia="Calibri" w:hAnsi="Calibri" w:cs="Calibri"/>
                    <w:i/>
                  </w:rPr>
                  <w:t>07/11/2024</w:t>
                </w:r>
              </w:p>
              <w:p w14:paraId="3575E5F0" w14:textId="77777777" w:rsidR="001A73E7" w:rsidRDefault="00000000">
                <w:pPr>
                  <w:keepLines/>
                  <w:ind w:left="0" w:hanging="2"/>
                  <w:rPr>
                    <w:rFonts w:ascii="Calibri" w:eastAsia="Calibri" w:hAnsi="Calibri" w:cs="Calibri"/>
                    <w:sz w:val="36"/>
                    <w:szCs w:val="36"/>
                  </w:rPr>
                </w:pPr>
                <w:r>
                  <w:rPr>
                    <w:rFonts w:ascii="Calibri" w:eastAsia="Calibri" w:hAnsi="Calibri" w:cs="Calibri"/>
                    <w:i/>
                  </w:rPr>
                  <w:t>Versión 1.0</w:t>
                </w:r>
              </w:p>
            </w:tc>
          </w:tr>
          <w:tr w:rsidR="001A73E7" w14:paraId="7070C839" w14:textId="77777777">
            <w:trPr>
              <w:trHeight w:val="369"/>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tcPr>
              <w:p w14:paraId="175DD025" w14:textId="77777777" w:rsidR="001A73E7" w:rsidRDefault="00000000">
                <w:pPr>
                  <w:keepLines/>
                  <w:ind w:left="0" w:hanging="2"/>
                  <w:rPr>
                    <w:rFonts w:ascii="Calibri" w:eastAsia="Calibri" w:hAnsi="Calibri" w:cs="Calibri"/>
                  </w:rPr>
                </w:pPr>
                <w:r>
                  <w:rPr>
                    <w:rFonts w:ascii="Calibri" w:eastAsia="Calibri" w:hAnsi="Calibri" w:cs="Calibri"/>
                    <w:i/>
                  </w:rPr>
                  <w:t>Prioridad:</w:t>
                </w:r>
              </w:p>
            </w:tc>
            <w:tc>
              <w:tcPr>
                <w:tcW w:w="7454"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tcPr>
              <w:p w14:paraId="0506C99A" w14:textId="77777777" w:rsidR="001A73E7" w:rsidRDefault="00000000">
                <w:pPr>
                  <w:keepLines/>
                  <w:ind w:left="0" w:hanging="2"/>
                  <w:rPr>
                    <w:rFonts w:ascii="Calibri" w:eastAsia="Calibri" w:hAnsi="Calibri" w:cs="Calibri"/>
                    <w:b/>
                    <w:i/>
                  </w:rPr>
                </w:pPr>
                <w:r>
                  <w:rPr>
                    <w:rFonts w:ascii="Calibri" w:eastAsia="Calibri" w:hAnsi="Calibri" w:cs="Calibri"/>
                    <w:b/>
                    <w:i/>
                  </w:rPr>
                  <w:t>Alta</w:t>
                </w:r>
              </w:p>
            </w:tc>
          </w:tr>
        </w:tbl>
      </w:sdtContent>
    </w:sdt>
    <w:p w14:paraId="31BE2426" w14:textId="77777777" w:rsidR="001A73E7" w:rsidRDefault="001A73E7">
      <w:pPr>
        <w:keepNext/>
        <w:spacing w:before="240" w:after="60"/>
        <w:ind w:left="0" w:hanging="2"/>
        <w:rPr>
          <w:rFonts w:ascii="Calibri" w:eastAsia="Calibri" w:hAnsi="Calibri" w:cs="Calibri"/>
          <w:b/>
        </w:rPr>
      </w:pPr>
      <w:bookmarkStart w:id="32" w:name="_heading=h.13aecft1tdn6" w:colFirst="0" w:colLast="0"/>
      <w:bookmarkEnd w:id="32"/>
    </w:p>
    <w:p w14:paraId="667D9FF1" w14:textId="77777777" w:rsidR="001A73E7" w:rsidRDefault="001A73E7">
      <w:pPr>
        <w:ind w:left="0" w:hanging="2"/>
        <w:rPr>
          <w:rFonts w:ascii="Calibri" w:eastAsia="Calibri" w:hAnsi="Calibri" w:cs="Calibri"/>
          <w:color w:val="0000FF"/>
        </w:rPr>
      </w:pPr>
    </w:p>
    <w:sdt>
      <w:sdtPr>
        <w:tag w:val="goog_rdk_6"/>
        <w:id w:val="837734255"/>
        <w:lock w:val="contentLocked"/>
      </w:sdtPr>
      <w:sdtContent>
        <w:tbl>
          <w:tblPr>
            <w:tblStyle w:val="a7"/>
            <w:tblW w:w="9062" w:type="dxa"/>
            <w:tblInd w:w="427" w:type="dxa"/>
            <w:tblLayout w:type="fixed"/>
            <w:tblLook w:val="0000" w:firstRow="0" w:lastRow="0" w:firstColumn="0" w:lastColumn="0" w:noHBand="0" w:noVBand="0"/>
          </w:tblPr>
          <w:tblGrid>
            <w:gridCol w:w="1608"/>
            <w:gridCol w:w="7454"/>
          </w:tblGrid>
          <w:tr w:rsidR="001A73E7" w14:paraId="598A82B5" w14:textId="77777777">
            <w:trPr>
              <w:trHeight w:val="354"/>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tcPr>
              <w:p w14:paraId="7C6DCE18" w14:textId="77777777" w:rsidR="001A73E7" w:rsidRDefault="00000000">
                <w:pPr>
                  <w:keepLines/>
                  <w:ind w:left="0" w:hanging="2"/>
                  <w:rPr>
                    <w:rFonts w:ascii="Calibri" w:eastAsia="Calibri" w:hAnsi="Calibri" w:cs="Calibri"/>
                  </w:rPr>
                </w:pPr>
                <w:r>
                  <w:rPr>
                    <w:rFonts w:ascii="Calibri" w:eastAsia="Calibri" w:hAnsi="Calibri" w:cs="Calibri"/>
                    <w:i/>
                  </w:rPr>
                  <w:t>Número:</w:t>
                </w:r>
              </w:p>
            </w:tc>
            <w:tc>
              <w:tcPr>
                <w:tcW w:w="7454" w:type="dxa"/>
                <w:tcBorders>
                  <w:top w:val="single" w:sz="5" w:space="0" w:color="000000"/>
                  <w:left w:val="single" w:sz="5" w:space="0" w:color="000000"/>
                  <w:bottom w:val="single" w:sz="5" w:space="0" w:color="000000"/>
                  <w:right w:val="single" w:sz="5" w:space="0" w:color="000000"/>
                </w:tcBorders>
                <w:tcMar>
                  <w:top w:w="80" w:type="dxa"/>
                  <w:left w:w="140" w:type="dxa"/>
                  <w:bottom w:w="80" w:type="dxa"/>
                  <w:right w:w="140" w:type="dxa"/>
                </w:tcMar>
              </w:tcPr>
              <w:p w14:paraId="1B885DFD" w14:textId="77777777" w:rsidR="001A73E7" w:rsidRDefault="00000000">
                <w:pPr>
                  <w:keepLines/>
                  <w:spacing w:before="240" w:after="240"/>
                  <w:ind w:left="0" w:hanging="2"/>
                  <w:rPr>
                    <w:rFonts w:ascii="Calibri" w:eastAsia="Calibri" w:hAnsi="Calibri" w:cs="Calibri"/>
                    <w:b/>
                    <w:i/>
                  </w:rPr>
                </w:pPr>
                <w:r>
                  <w:rPr>
                    <w:rFonts w:ascii="Calibri" w:eastAsia="Calibri" w:hAnsi="Calibri" w:cs="Calibri"/>
                    <w:b/>
                    <w:i/>
                  </w:rPr>
                  <w:t>RF-6</w:t>
                </w:r>
              </w:p>
            </w:tc>
          </w:tr>
          <w:tr w:rsidR="001A73E7" w14:paraId="1C26002F" w14:textId="77777777">
            <w:trPr>
              <w:trHeight w:val="390"/>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tcPr>
              <w:p w14:paraId="31C544C1" w14:textId="77777777" w:rsidR="001A73E7" w:rsidRDefault="00000000">
                <w:pPr>
                  <w:keepLines/>
                  <w:ind w:left="0" w:hanging="2"/>
                  <w:rPr>
                    <w:rFonts w:ascii="Calibri" w:eastAsia="Calibri" w:hAnsi="Calibri" w:cs="Calibri"/>
                  </w:rPr>
                </w:pPr>
                <w:r>
                  <w:rPr>
                    <w:rFonts w:ascii="Calibri" w:eastAsia="Calibri" w:hAnsi="Calibri" w:cs="Calibri"/>
                    <w:i/>
                  </w:rPr>
                  <w:t>Título:</w:t>
                </w:r>
              </w:p>
            </w:tc>
            <w:tc>
              <w:tcPr>
                <w:tcW w:w="7454"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tcPr>
              <w:p w14:paraId="77EB6246" w14:textId="77777777" w:rsidR="001A73E7" w:rsidRDefault="00000000">
                <w:pPr>
                  <w:ind w:left="0" w:hanging="2"/>
                </w:pPr>
                <w:r>
                  <w:t>Consultar Equipo</w:t>
                </w:r>
              </w:p>
            </w:tc>
          </w:tr>
          <w:tr w:rsidR="001A73E7" w14:paraId="0C27063C" w14:textId="77777777">
            <w:trPr>
              <w:trHeight w:val="284"/>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tcPr>
              <w:p w14:paraId="78E1BC26" w14:textId="77777777" w:rsidR="001A73E7" w:rsidRDefault="00000000">
                <w:pPr>
                  <w:keepLines/>
                  <w:ind w:left="0" w:hanging="2"/>
                  <w:rPr>
                    <w:rFonts w:ascii="Calibri" w:eastAsia="Calibri" w:hAnsi="Calibri" w:cs="Calibri"/>
                  </w:rPr>
                </w:pPr>
                <w:r>
                  <w:rPr>
                    <w:rFonts w:ascii="Calibri" w:eastAsia="Calibri" w:hAnsi="Calibri" w:cs="Calibri"/>
                    <w:i/>
                  </w:rPr>
                  <w:t>Texto:</w:t>
                </w:r>
              </w:p>
            </w:tc>
            <w:tc>
              <w:tcPr>
                <w:tcW w:w="7454" w:type="dxa"/>
                <w:tcBorders>
                  <w:top w:val="single" w:sz="5" w:space="0" w:color="000000"/>
                  <w:left w:val="single" w:sz="5" w:space="0" w:color="000000"/>
                  <w:bottom w:val="single" w:sz="5" w:space="0" w:color="000000"/>
                  <w:right w:val="single" w:sz="5" w:space="0" w:color="000000"/>
                </w:tcBorders>
                <w:tcMar>
                  <w:top w:w="80" w:type="dxa"/>
                  <w:left w:w="140" w:type="dxa"/>
                  <w:bottom w:w="80" w:type="dxa"/>
                  <w:right w:w="140" w:type="dxa"/>
                </w:tcMar>
              </w:tcPr>
              <w:p w14:paraId="06FBFD09" w14:textId="77777777" w:rsidR="001A73E7" w:rsidRDefault="00000000">
                <w:pPr>
                  <w:ind w:left="0" w:hanging="2"/>
                </w:pPr>
                <w:r>
                  <w:t>El sistema debe permitir buscar los equipos asociados con el cliente.</w:t>
                </w:r>
              </w:p>
            </w:tc>
          </w:tr>
          <w:tr w:rsidR="001A73E7" w14:paraId="58EF2CF0" w14:textId="77777777">
            <w:trPr>
              <w:trHeight w:val="187"/>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tcPr>
              <w:p w14:paraId="5026D59B" w14:textId="77777777" w:rsidR="001A73E7" w:rsidRDefault="00000000">
                <w:pPr>
                  <w:keepLines/>
                  <w:ind w:left="0" w:hanging="2"/>
                  <w:rPr>
                    <w:rFonts w:ascii="Calibri" w:eastAsia="Calibri" w:hAnsi="Calibri" w:cs="Calibri"/>
                  </w:rPr>
                </w:pPr>
                <w:r>
                  <w:rPr>
                    <w:rFonts w:ascii="Calibri" w:eastAsia="Calibri" w:hAnsi="Calibri" w:cs="Calibri"/>
                    <w:i/>
                  </w:rPr>
                  <w:t>Tipo:</w:t>
                </w:r>
              </w:p>
            </w:tc>
            <w:tc>
              <w:tcPr>
                <w:tcW w:w="7454"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tcPr>
              <w:p w14:paraId="7CDD82C8" w14:textId="77777777" w:rsidR="001A73E7" w:rsidRDefault="00000000">
                <w:pPr>
                  <w:keepLines/>
                  <w:ind w:left="0" w:hanging="2"/>
                  <w:rPr>
                    <w:rFonts w:ascii="Calibri" w:eastAsia="Calibri" w:hAnsi="Calibri" w:cs="Calibri"/>
                    <w:sz w:val="36"/>
                    <w:szCs w:val="36"/>
                  </w:rPr>
                </w:pPr>
                <w:r>
                  <w:rPr>
                    <w:rFonts w:ascii="Calibri" w:eastAsia="Calibri" w:hAnsi="Calibri" w:cs="Calibri"/>
                    <w:i/>
                  </w:rPr>
                  <w:t>Funcional - Datos</w:t>
                </w:r>
              </w:p>
            </w:tc>
          </w:tr>
          <w:tr w:rsidR="001A73E7" w14:paraId="403453AF" w14:textId="77777777">
            <w:trPr>
              <w:trHeight w:val="1310"/>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tcPr>
              <w:p w14:paraId="6A9BDDCF" w14:textId="77777777" w:rsidR="001A73E7" w:rsidRDefault="00000000">
                <w:pPr>
                  <w:keepLines/>
                  <w:ind w:left="0" w:hanging="2"/>
                  <w:rPr>
                    <w:rFonts w:ascii="Calibri" w:eastAsia="Calibri" w:hAnsi="Calibri" w:cs="Calibri"/>
                  </w:rPr>
                </w:pPr>
                <w:r>
                  <w:rPr>
                    <w:rFonts w:ascii="Calibri" w:eastAsia="Calibri" w:hAnsi="Calibri" w:cs="Calibri"/>
                    <w:i/>
                  </w:rPr>
                  <w:t>Detalles de requisitos y restricciones:</w:t>
                </w:r>
              </w:p>
            </w:tc>
            <w:tc>
              <w:tcPr>
                <w:tcW w:w="7454"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tcPr>
              <w:p w14:paraId="78993A3E" w14:textId="77777777" w:rsidR="001A73E7" w:rsidRDefault="00000000">
                <w:pPr>
                  <w:ind w:left="0" w:hanging="2"/>
                </w:pPr>
                <w:r>
                  <w:t>El sistema deberá permitir la búsqueda por medio de esta información:</w:t>
                </w:r>
              </w:p>
              <w:p w14:paraId="295C59E1" w14:textId="77777777" w:rsidR="001A73E7" w:rsidRDefault="00000000">
                <w:pPr>
                  <w:ind w:left="0" w:hanging="2"/>
                </w:pPr>
                <w:r>
                  <w:t>·     Barra de búsqueda por el  id  del cliente: 30 caracteres.</w:t>
                </w:r>
              </w:p>
              <w:p w14:paraId="56F0E23B" w14:textId="77777777" w:rsidR="001A73E7" w:rsidRDefault="00000000">
                <w:pPr>
                  <w:ind w:left="0" w:hanging="2"/>
                </w:pPr>
                <w:r>
                  <w:t xml:space="preserve"> </w:t>
                </w:r>
              </w:p>
              <w:p w14:paraId="7223D4F0" w14:textId="77777777" w:rsidR="001A73E7" w:rsidRDefault="00000000">
                <w:pPr>
                  <w:ind w:left="0" w:hanging="2"/>
                </w:pPr>
                <w:r>
                  <w:t>Restricciones:</w:t>
                </w:r>
              </w:p>
              <w:p w14:paraId="63ACDD6B" w14:textId="77777777" w:rsidR="001A73E7" w:rsidRDefault="00000000">
                <w:pPr>
                  <w:ind w:left="0" w:hanging="2"/>
                </w:pPr>
                <w:r>
                  <w:t>·     El sistema no debe revelar datos confidenciales, como archivos adjuntos, direcciones o números de teléfono, durante las consultas.</w:t>
                </w:r>
              </w:p>
              <w:p w14:paraId="79B730CD" w14:textId="77777777" w:rsidR="001A73E7" w:rsidRDefault="001A73E7">
                <w:pPr>
                  <w:ind w:left="0" w:hanging="2"/>
                </w:pPr>
              </w:p>
              <w:p w14:paraId="03D82E00" w14:textId="77777777" w:rsidR="001A73E7" w:rsidRDefault="001A73E7">
                <w:pPr>
                  <w:ind w:left="0" w:hanging="2"/>
                </w:pPr>
              </w:p>
              <w:p w14:paraId="17695D7D" w14:textId="77777777" w:rsidR="001A73E7" w:rsidRDefault="001A73E7">
                <w:pPr>
                  <w:ind w:left="0" w:hanging="2"/>
                </w:pPr>
              </w:p>
            </w:tc>
          </w:tr>
          <w:tr w:rsidR="001A73E7" w14:paraId="5E6A61EB" w14:textId="77777777">
            <w:trPr>
              <w:trHeight w:val="942"/>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tcPr>
              <w:p w14:paraId="327B4128" w14:textId="77777777" w:rsidR="001A73E7" w:rsidRDefault="00000000">
                <w:pPr>
                  <w:keepLines/>
                  <w:ind w:left="0" w:hanging="2"/>
                  <w:rPr>
                    <w:rFonts w:ascii="Calibri" w:eastAsia="Calibri" w:hAnsi="Calibri" w:cs="Calibri"/>
                  </w:rPr>
                </w:pPr>
                <w:r>
                  <w:rPr>
                    <w:rFonts w:ascii="Calibri" w:eastAsia="Calibri" w:hAnsi="Calibri" w:cs="Calibri"/>
                    <w:i/>
                  </w:rPr>
                  <w:t>Fecha de revisión y versión:</w:t>
                </w:r>
              </w:p>
            </w:tc>
            <w:tc>
              <w:tcPr>
                <w:tcW w:w="7454"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tcPr>
              <w:p w14:paraId="3D7F7A8A" w14:textId="77777777" w:rsidR="001A73E7" w:rsidRDefault="00000000">
                <w:pPr>
                  <w:keepLines/>
                  <w:ind w:left="0" w:hanging="2"/>
                  <w:rPr>
                    <w:rFonts w:ascii="Calibri" w:eastAsia="Calibri" w:hAnsi="Calibri" w:cs="Calibri"/>
                    <w:sz w:val="36"/>
                    <w:szCs w:val="36"/>
                  </w:rPr>
                </w:pPr>
                <w:r>
                  <w:rPr>
                    <w:rFonts w:ascii="Calibri" w:eastAsia="Calibri" w:hAnsi="Calibri" w:cs="Calibri"/>
                    <w:i/>
                  </w:rPr>
                  <w:t>07/11/2024</w:t>
                </w:r>
              </w:p>
              <w:p w14:paraId="5E8CE642" w14:textId="77777777" w:rsidR="001A73E7" w:rsidRDefault="00000000">
                <w:pPr>
                  <w:keepLines/>
                  <w:ind w:left="0" w:hanging="2"/>
                  <w:rPr>
                    <w:rFonts w:ascii="Calibri" w:eastAsia="Calibri" w:hAnsi="Calibri" w:cs="Calibri"/>
                    <w:sz w:val="36"/>
                    <w:szCs w:val="36"/>
                  </w:rPr>
                </w:pPr>
                <w:r>
                  <w:rPr>
                    <w:rFonts w:ascii="Calibri" w:eastAsia="Calibri" w:hAnsi="Calibri" w:cs="Calibri"/>
                    <w:i/>
                  </w:rPr>
                  <w:t>Versión 1.0</w:t>
                </w:r>
              </w:p>
            </w:tc>
          </w:tr>
          <w:tr w:rsidR="001A73E7" w14:paraId="4FAF6A7F" w14:textId="77777777">
            <w:trPr>
              <w:trHeight w:val="369"/>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tcPr>
              <w:p w14:paraId="323B5C73" w14:textId="77777777" w:rsidR="001A73E7" w:rsidRDefault="00000000">
                <w:pPr>
                  <w:keepLines/>
                  <w:ind w:left="0" w:hanging="2"/>
                  <w:rPr>
                    <w:rFonts w:ascii="Calibri" w:eastAsia="Calibri" w:hAnsi="Calibri" w:cs="Calibri"/>
                  </w:rPr>
                </w:pPr>
                <w:r>
                  <w:rPr>
                    <w:rFonts w:ascii="Calibri" w:eastAsia="Calibri" w:hAnsi="Calibri" w:cs="Calibri"/>
                    <w:i/>
                  </w:rPr>
                  <w:t>Prioridad:</w:t>
                </w:r>
              </w:p>
            </w:tc>
            <w:tc>
              <w:tcPr>
                <w:tcW w:w="7454"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tcPr>
              <w:p w14:paraId="2A5666B8" w14:textId="77777777" w:rsidR="001A73E7" w:rsidRDefault="00000000">
                <w:pPr>
                  <w:keepLines/>
                  <w:ind w:left="0" w:hanging="2"/>
                  <w:rPr>
                    <w:rFonts w:ascii="Calibri" w:eastAsia="Calibri" w:hAnsi="Calibri" w:cs="Calibri"/>
                    <w:b/>
                    <w:i/>
                  </w:rPr>
                </w:pPr>
                <w:r>
                  <w:rPr>
                    <w:rFonts w:ascii="Calibri" w:eastAsia="Calibri" w:hAnsi="Calibri" w:cs="Calibri"/>
                    <w:b/>
                    <w:i/>
                  </w:rPr>
                  <w:t>Alta</w:t>
                </w:r>
              </w:p>
            </w:tc>
          </w:tr>
        </w:tbl>
      </w:sdtContent>
    </w:sdt>
    <w:p w14:paraId="1795792F" w14:textId="77777777" w:rsidR="001A73E7" w:rsidRDefault="001A73E7">
      <w:pPr>
        <w:ind w:left="0" w:hanging="2"/>
        <w:rPr>
          <w:rFonts w:ascii="Calibri" w:eastAsia="Calibri" w:hAnsi="Calibri" w:cs="Calibri"/>
          <w:b/>
        </w:rPr>
      </w:pPr>
    </w:p>
    <w:p w14:paraId="5C56BAE4" w14:textId="77777777" w:rsidR="001A73E7" w:rsidRDefault="001A73E7">
      <w:pPr>
        <w:ind w:left="0" w:hanging="2"/>
        <w:rPr>
          <w:rFonts w:ascii="Calibri" w:eastAsia="Calibri" w:hAnsi="Calibri" w:cs="Calibri"/>
          <w:b/>
        </w:rPr>
      </w:pPr>
    </w:p>
    <w:p w14:paraId="064CAD39" w14:textId="77777777" w:rsidR="001A73E7" w:rsidRDefault="001A73E7">
      <w:pPr>
        <w:ind w:left="0" w:hanging="2"/>
        <w:rPr>
          <w:rFonts w:ascii="Calibri" w:eastAsia="Calibri" w:hAnsi="Calibri" w:cs="Calibri"/>
          <w:color w:val="0000FF"/>
        </w:rPr>
      </w:pPr>
    </w:p>
    <w:sdt>
      <w:sdtPr>
        <w:tag w:val="goog_rdk_7"/>
        <w:id w:val="1235661133"/>
        <w:lock w:val="contentLocked"/>
      </w:sdtPr>
      <w:sdtContent>
        <w:tbl>
          <w:tblPr>
            <w:tblStyle w:val="a8"/>
            <w:tblW w:w="9062" w:type="dxa"/>
            <w:tblInd w:w="427" w:type="dxa"/>
            <w:tblLayout w:type="fixed"/>
            <w:tblLook w:val="0000" w:firstRow="0" w:lastRow="0" w:firstColumn="0" w:lastColumn="0" w:noHBand="0" w:noVBand="0"/>
          </w:tblPr>
          <w:tblGrid>
            <w:gridCol w:w="1608"/>
            <w:gridCol w:w="7454"/>
          </w:tblGrid>
          <w:tr w:rsidR="001A73E7" w14:paraId="5F0D11F9" w14:textId="77777777">
            <w:trPr>
              <w:trHeight w:val="354"/>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tcPr>
              <w:p w14:paraId="469E28DE" w14:textId="77777777" w:rsidR="001A73E7" w:rsidRDefault="00000000">
                <w:pPr>
                  <w:keepLines/>
                  <w:ind w:left="0" w:hanging="2"/>
                  <w:rPr>
                    <w:rFonts w:ascii="Calibri" w:eastAsia="Calibri" w:hAnsi="Calibri" w:cs="Calibri"/>
                  </w:rPr>
                </w:pPr>
                <w:r>
                  <w:rPr>
                    <w:rFonts w:ascii="Calibri" w:eastAsia="Calibri" w:hAnsi="Calibri" w:cs="Calibri"/>
                    <w:i/>
                  </w:rPr>
                  <w:t>Número:</w:t>
                </w:r>
              </w:p>
            </w:tc>
            <w:tc>
              <w:tcPr>
                <w:tcW w:w="7454" w:type="dxa"/>
                <w:tcBorders>
                  <w:top w:val="single" w:sz="5" w:space="0" w:color="000000"/>
                  <w:left w:val="single" w:sz="5" w:space="0" w:color="000000"/>
                  <w:bottom w:val="single" w:sz="5" w:space="0" w:color="000000"/>
                  <w:right w:val="single" w:sz="5" w:space="0" w:color="000000"/>
                </w:tcBorders>
                <w:tcMar>
                  <w:top w:w="80" w:type="dxa"/>
                  <w:left w:w="140" w:type="dxa"/>
                  <w:bottom w:w="80" w:type="dxa"/>
                  <w:right w:w="140" w:type="dxa"/>
                </w:tcMar>
              </w:tcPr>
              <w:p w14:paraId="3C92993A" w14:textId="77777777" w:rsidR="001A73E7" w:rsidRDefault="00000000">
                <w:pPr>
                  <w:keepLines/>
                  <w:spacing w:before="240" w:after="240"/>
                  <w:ind w:left="0" w:hanging="2"/>
                  <w:rPr>
                    <w:rFonts w:ascii="Calibri" w:eastAsia="Calibri" w:hAnsi="Calibri" w:cs="Calibri"/>
                    <w:b/>
                    <w:i/>
                  </w:rPr>
                </w:pPr>
                <w:r>
                  <w:rPr>
                    <w:rFonts w:ascii="Calibri" w:eastAsia="Calibri" w:hAnsi="Calibri" w:cs="Calibri"/>
                    <w:b/>
                    <w:i/>
                  </w:rPr>
                  <w:t>RF-7</w:t>
                </w:r>
              </w:p>
            </w:tc>
          </w:tr>
          <w:tr w:rsidR="001A73E7" w14:paraId="45F59D70" w14:textId="77777777">
            <w:trPr>
              <w:trHeight w:val="390"/>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tcPr>
              <w:p w14:paraId="13775760" w14:textId="77777777" w:rsidR="001A73E7" w:rsidRDefault="00000000">
                <w:pPr>
                  <w:keepLines/>
                  <w:ind w:left="0" w:hanging="2"/>
                  <w:rPr>
                    <w:rFonts w:ascii="Calibri" w:eastAsia="Calibri" w:hAnsi="Calibri" w:cs="Calibri"/>
                  </w:rPr>
                </w:pPr>
                <w:r>
                  <w:rPr>
                    <w:rFonts w:ascii="Calibri" w:eastAsia="Calibri" w:hAnsi="Calibri" w:cs="Calibri"/>
                    <w:i/>
                  </w:rPr>
                  <w:t>Título:</w:t>
                </w:r>
              </w:p>
            </w:tc>
            <w:tc>
              <w:tcPr>
                <w:tcW w:w="7454"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tcPr>
              <w:p w14:paraId="645FB026" w14:textId="77777777" w:rsidR="001A73E7" w:rsidRDefault="00000000">
                <w:pPr>
                  <w:ind w:left="0" w:hanging="2"/>
                </w:pPr>
                <w:r>
                  <w:t>Actualizar Equipo</w:t>
                </w:r>
              </w:p>
            </w:tc>
          </w:tr>
          <w:tr w:rsidR="001A73E7" w14:paraId="7101D945" w14:textId="77777777">
            <w:trPr>
              <w:trHeight w:val="284"/>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tcPr>
              <w:p w14:paraId="7AA5A049" w14:textId="77777777" w:rsidR="001A73E7" w:rsidRDefault="00000000">
                <w:pPr>
                  <w:keepLines/>
                  <w:ind w:left="0" w:hanging="2"/>
                  <w:rPr>
                    <w:rFonts w:ascii="Calibri" w:eastAsia="Calibri" w:hAnsi="Calibri" w:cs="Calibri"/>
                  </w:rPr>
                </w:pPr>
                <w:r>
                  <w:rPr>
                    <w:rFonts w:ascii="Calibri" w:eastAsia="Calibri" w:hAnsi="Calibri" w:cs="Calibri"/>
                    <w:i/>
                  </w:rPr>
                  <w:t>Texto:</w:t>
                </w:r>
              </w:p>
            </w:tc>
            <w:tc>
              <w:tcPr>
                <w:tcW w:w="7454"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tcPr>
              <w:p w14:paraId="3F02FF1D" w14:textId="77777777" w:rsidR="001A73E7" w:rsidRDefault="00000000">
                <w:pPr>
                  <w:keepLines/>
                  <w:ind w:left="0" w:hanging="2"/>
                </w:pPr>
                <w:r>
                  <w:t>El sistema deberá permitir editar la información del registro correspondiente a los datos del vehículo.</w:t>
                </w:r>
              </w:p>
            </w:tc>
          </w:tr>
          <w:tr w:rsidR="001A73E7" w14:paraId="038F70D7" w14:textId="77777777">
            <w:trPr>
              <w:trHeight w:val="187"/>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tcPr>
              <w:p w14:paraId="6EF90ED2" w14:textId="77777777" w:rsidR="001A73E7" w:rsidRDefault="00000000">
                <w:pPr>
                  <w:keepLines/>
                  <w:ind w:left="0" w:hanging="2"/>
                  <w:rPr>
                    <w:rFonts w:ascii="Calibri" w:eastAsia="Calibri" w:hAnsi="Calibri" w:cs="Calibri"/>
                  </w:rPr>
                </w:pPr>
                <w:r>
                  <w:rPr>
                    <w:rFonts w:ascii="Calibri" w:eastAsia="Calibri" w:hAnsi="Calibri" w:cs="Calibri"/>
                    <w:i/>
                  </w:rPr>
                  <w:t>Tipo:</w:t>
                </w:r>
              </w:p>
            </w:tc>
            <w:tc>
              <w:tcPr>
                <w:tcW w:w="7454"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tcPr>
              <w:p w14:paraId="63BA77B6" w14:textId="77777777" w:rsidR="001A73E7" w:rsidRDefault="00000000">
                <w:pPr>
                  <w:keepLines/>
                  <w:ind w:left="0" w:hanging="2"/>
                  <w:rPr>
                    <w:rFonts w:ascii="Calibri" w:eastAsia="Calibri" w:hAnsi="Calibri" w:cs="Calibri"/>
                    <w:sz w:val="36"/>
                    <w:szCs w:val="36"/>
                  </w:rPr>
                </w:pPr>
                <w:r>
                  <w:rPr>
                    <w:rFonts w:ascii="Calibri" w:eastAsia="Calibri" w:hAnsi="Calibri" w:cs="Calibri"/>
                    <w:i/>
                  </w:rPr>
                  <w:t>Funcional - Datos</w:t>
                </w:r>
              </w:p>
            </w:tc>
          </w:tr>
          <w:tr w:rsidR="001A73E7" w14:paraId="4A73843D" w14:textId="77777777">
            <w:trPr>
              <w:trHeight w:val="1310"/>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tcPr>
              <w:p w14:paraId="30E894EA" w14:textId="77777777" w:rsidR="001A73E7" w:rsidRDefault="00000000">
                <w:pPr>
                  <w:keepLines/>
                  <w:ind w:left="0" w:hanging="2"/>
                  <w:rPr>
                    <w:rFonts w:ascii="Calibri" w:eastAsia="Calibri" w:hAnsi="Calibri" w:cs="Calibri"/>
                  </w:rPr>
                </w:pPr>
                <w:r>
                  <w:rPr>
                    <w:rFonts w:ascii="Calibri" w:eastAsia="Calibri" w:hAnsi="Calibri" w:cs="Calibri"/>
                    <w:i/>
                  </w:rPr>
                  <w:t>Detalles de requisitos y restricciones:</w:t>
                </w:r>
              </w:p>
            </w:tc>
            <w:tc>
              <w:tcPr>
                <w:tcW w:w="7454"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tcPr>
              <w:p w14:paraId="65A5A04F" w14:textId="77777777" w:rsidR="001A73E7" w:rsidRDefault="00000000">
                <w:pPr>
                  <w:ind w:left="0" w:hanging="2"/>
                </w:pPr>
                <w:r>
                  <w:t>El sistema debe permitir editar la siguiente información:</w:t>
                </w:r>
              </w:p>
              <w:p w14:paraId="1E03E598" w14:textId="77777777" w:rsidR="001A73E7" w:rsidRDefault="00000000">
                <w:pPr>
                  <w:ind w:left="0" w:hanging="2"/>
                </w:pPr>
                <w:r>
                  <w:t>•</w:t>
                </w:r>
                <w:r>
                  <w:tab/>
                  <w:t>Botón “Editar”.</w:t>
                </w:r>
              </w:p>
              <w:p w14:paraId="168BCB78" w14:textId="77777777" w:rsidR="001A73E7" w:rsidRDefault="00000000">
                <w:pPr>
                  <w:ind w:left="0" w:hanging="2"/>
                </w:pPr>
                <w:r>
                  <w:t>•</w:t>
                </w:r>
                <w:r>
                  <w:tab/>
                  <w:t>Tipo: mínimo 17, máximo 20 caracteres.</w:t>
                </w:r>
              </w:p>
              <w:p w14:paraId="0C096681" w14:textId="77777777" w:rsidR="001A73E7" w:rsidRDefault="00000000">
                <w:pPr>
                  <w:ind w:left="0" w:hanging="2"/>
                </w:pPr>
                <w:r>
                  <w:t>•</w:t>
                </w:r>
                <w:r>
                  <w:tab/>
                  <w:t>Número de serie: 16 caracteres de tipo alfanumérico.</w:t>
                </w:r>
              </w:p>
              <w:p w14:paraId="5FAE2745" w14:textId="77777777" w:rsidR="001A73E7" w:rsidRDefault="00000000">
                <w:pPr>
                  <w:ind w:left="0" w:hanging="2"/>
                </w:pPr>
                <w:r>
                  <w:t>•</w:t>
                </w:r>
                <w:r>
                  <w:tab/>
                  <w:t>Estado: mínimo 30, máximo 40 caracteres.</w:t>
                </w:r>
              </w:p>
              <w:p w14:paraId="37257C0D" w14:textId="77777777" w:rsidR="001A73E7" w:rsidRDefault="001A73E7">
                <w:pPr>
                  <w:ind w:left="0" w:hanging="2"/>
                </w:pPr>
              </w:p>
              <w:p w14:paraId="3414CD79" w14:textId="77777777" w:rsidR="001A73E7" w:rsidRDefault="00000000">
                <w:pPr>
                  <w:ind w:left="0" w:hanging="2"/>
                </w:pPr>
                <w:r>
                  <w:t>Restricciones:</w:t>
                </w:r>
              </w:p>
              <w:p w14:paraId="1D1B7121" w14:textId="77777777" w:rsidR="001A73E7" w:rsidRDefault="00000000">
                <w:pPr>
                  <w:ind w:left="0" w:hanging="2"/>
                </w:pPr>
                <w:r>
                  <w:t>•</w:t>
                </w:r>
                <w:r>
                  <w:tab/>
                  <w:t>El sistema debe validar que los campos obligatorios contengan información antes de guardar la actualización.</w:t>
                </w:r>
              </w:p>
              <w:p w14:paraId="40CFAE1E" w14:textId="77777777" w:rsidR="001A73E7" w:rsidRDefault="001A73E7">
                <w:pPr>
                  <w:ind w:left="0" w:hanging="2"/>
                </w:pPr>
              </w:p>
              <w:p w14:paraId="7A579866" w14:textId="77777777" w:rsidR="001A73E7" w:rsidRDefault="001A73E7">
                <w:pPr>
                  <w:ind w:left="0" w:hanging="2"/>
                </w:pPr>
              </w:p>
              <w:p w14:paraId="0D7E89A7" w14:textId="77777777" w:rsidR="001A73E7" w:rsidRDefault="001A73E7">
                <w:pPr>
                  <w:ind w:left="0" w:hanging="2"/>
                </w:pPr>
              </w:p>
            </w:tc>
          </w:tr>
          <w:tr w:rsidR="001A73E7" w14:paraId="12A03400" w14:textId="77777777">
            <w:trPr>
              <w:trHeight w:val="942"/>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tcPr>
              <w:p w14:paraId="4CA4F752" w14:textId="77777777" w:rsidR="001A73E7" w:rsidRDefault="00000000">
                <w:pPr>
                  <w:keepLines/>
                  <w:ind w:left="0" w:hanging="2"/>
                  <w:rPr>
                    <w:rFonts w:ascii="Calibri" w:eastAsia="Calibri" w:hAnsi="Calibri" w:cs="Calibri"/>
                  </w:rPr>
                </w:pPr>
                <w:r>
                  <w:rPr>
                    <w:rFonts w:ascii="Calibri" w:eastAsia="Calibri" w:hAnsi="Calibri" w:cs="Calibri"/>
                    <w:i/>
                  </w:rPr>
                  <w:lastRenderedPageBreak/>
                  <w:t>Fecha de revisión y versión:</w:t>
                </w:r>
              </w:p>
            </w:tc>
            <w:tc>
              <w:tcPr>
                <w:tcW w:w="7454"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tcPr>
              <w:p w14:paraId="6FB0D27D" w14:textId="77777777" w:rsidR="001A73E7" w:rsidRDefault="00000000">
                <w:pPr>
                  <w:keepLines/>
                  <w:ind w:left="0" w:hanging="2"/>
                  <w:rPr>
                    <w:rFonts w:ascii="Calibri" w:eastAsia="Calibri" w:hAnsi="Calibri" w:cs="Calibri"/>
                    <w:sz w:val="36"/>
                    <w:szCs w:val="36"/>
                  </w:rPr>
                </w:pPr>
                <w:r>
                  <w:rPr>
                    <w:rFonts w:ascii="Calibri" w:eastAsia="Calibri" w:hAnsi="Calibri" w:cs="Calibri"/>
                    <w:i/>
                  </w:rPr>
                  <w:t>07/11/2024</w:t>
                </w:r>
              </w:p>
              <w:p w14:paraId="6D87ED1C" w14:textId="77777777" w:rsidR="001A73E7" w:rsidRDefault="00000000">
                <w:pPr>
                  <w:keepLines/>
                  <w:ind w:left="0" w:hanging="2"/>
                  <w:rPr>
                    <w:rFonts w:ascii="Calibri" w:eastAsia="Calibri" w:hAnsi="Calibri" w:cs="Calibri"/>
                    <w:sz w:val="36"/>
                    <w:szCs w:val="36"/>
                  </w:rPr>
                </w:pPr>
                <w:r>
                  <w:rPr>
                    <w:rFonts w:ascii="Calibri" w:eastAsia="Calibri" w:hAnsi="Calibri" w:cs="Calibri"/>
                    <w:i/>
                  </w:rPr>
                  <w:t>Versión 1.0</w:t>
                </w:r>
              </w:p>
            </w:tc>
          </w:tr>
          <w:tr w:rsidR="001A73E7" w14:paraId="77965F1A" w14:textId="77777777">
            <w:trPr>
              <w:trHeight w:val="369"/>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tcPr>
              <w:p w14:paraId="26F79BF9" w14:textId="77777777" w:rsidR="001A73E7" w:rsidRDefault="00000000">
                <w:pPr>
                  <w:keepLines/>
                  <w:ind w:left="0" w:hanging="2"/>
                  <w:rPr>
                    <w:rFonts w:ascii="Calibri" w:eastAsia="Calibri" w:hAnsi="Calibri" w:cs="Calibri"/>
                  </w:rPr>
                </w:pPr>
                <w:r>
                  <w:rPr>
                    <w:rFonts w:ascii="Calibri" w:eastAsia="Calibri" w:hAnsi="Calibri" w:cs="Calibri"/>
                    <w:i/>
                  </w:rPr>
                  <w:t>Prioridad:</w:t>
                </w:r>
              </w:p>
            </w:tc>
            <w:tc>
              <w:tcPr>
                <w:tcW w:w="7454"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tcPr>
              <w:p w14:paraId="04276D3D" w14:textId="77777777" w:rsidR="001A73E7" w:rsidRDefault="00000000">
                <w:pPr>
                  <w:keepLines/>
                  <w:ind w:left="0" w:hanging="2"/>
                  <w:rPr>
                    <w:rFonts w:ascii="Calibri" w:eastAsia="Calibri" w:hAnsi="Calibri" w:cs="Calibri"/>
                    <w:b/>
                    <w:i/>
                  </w:rPr>
                </w:pPr>
                <w:r>
                  <w:rPr>
                    <w:rFonts w:ascii="Calibri" w:eastAsia="Calibri" w:hAnsi="Calibri" w:cs="Calibri"/>
                    <w:b/>
                    <w:i/>
                  </w:rPr>
                  <w:t>Alta</w:t>
                </w:r>
              </w:p>
            </w:tc>
          </w:tr>
        </w:tbl>
      </w:sdtContent>
    </w:sdt>
    <w:p w14:paraId="5ECB4D26" w14:textId="77777777" w:rsidR="001A73E7" w:rsidRDefault="001A73E7">
      <w:pPr>
        <w:ind w:left="0" w:hanging="2"/>
        <w:rPr>
          <w:rFonts w:ascii="Calibri" w:eastAsia="Calibri" w:hAnsi="Calibri" w:cs="Calibri"/>
          <w:b/>
        </w:rPr>
      </w:pPr>
    </w:p>
    <w:p w14:paraId="385B8971" w14:textId="77777777" w:rsidR="001A73E7" w:rsidRDefault="001A73E7">
      <w:pPr>
        <w:ind w:left="0" w:hanging="2"/>
        <w:rPr>
          <w:rFonts w:ascii="Calibri" w:eastAsia="Calibri" w:hAnsi="Calibri" w:cs="Calibri"/>
          <w:color w:val="0000FF"/>
        </w:rPr>
      </w:pPr>
    </w:p>
    <w:sdt>
      <w:sdtPr>
        <w:tag w:val="goog_rdk_8"/>
        <w:id w:val="1095432755"/>
        <w:lock w:val="contentLocked"/>
      </w:sdtPr>
      <w:sdtContent>
        <w:tbl>
          <w:tblPr>
            <w:tblStyle w:val="a9"/>
            <w:tblW w:w="9062" w:type="dxa"/>
            <w:tblInd w:w="427" w:type="dxa"/>
            <w:tblLayout w:type="fixed"/>
            <w:tblLook w:val="0000" w:firstRow="0" w:lastRow="0" w:firstColumn="0" w:lastColumn="0" w:noHBand="0" w:noVBand="0"/>
          </w:tblPr>
          <w:tblGrid>
            <w:gridCol w:w="1608"/>
            <w:gridCol w:w="7454"/>
          </w:tblGrid>
          <w:tr w:rsidR="001A73E7" w14:paraId="52AAC7CD" w14:textId="77777777">
            <w:trPr>
              <w:trHeight w:val="354"/>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tcPr>
              <w:p w14:paraId="2AB47757" w14:textId="77777777" w:rsidR="001A73E7" w:rsidRDefault="00000000">
                <w:pPr>
                  <w:keepLines/>
                  <w:ind w:left="0" w:hanging="2"/>
                  <w:rPr>
                    <w:rFonts w:ascii="Calibri" w:eastAsia="Calibri" w:hAnsi="Calibri" w:cs="Calibri"/>
                  </w:rPr>
                </w:pPr>
                <w:r>
                  <w:rPr>
                    <w:rFonts w:ascii="Calibri" w:eastAsia="Calibri" w:hAnsi="Calibri" w:cs="Calibri"/>
                    <w:i/>
                  </w:rPr>
                  <w:t>Número:</w:t>
                </w:r>
              </w:p>
            </w:tc>
            <w:tc>
              <w:tcPr>
                <w:tcW w:w="7454" w:type="dxa"/>
                <w:tcBorders>
                  <w:top w:val="single" w:sz="5" w:space="0" w:color="000000"/>
                  <w:left w:val="single" w:sz="5" w:space="0" w:color="000000"/>
                  <w:bottom w:val="single" w:sz="5" w:space="0" w:color="000000"/>
                  <w:right w:val="single" w:sz="5" w:space="0" w:color="000000"/>
                </w:tcBorders>
                <w:tcMar>
                  <w:top w:w="80" w:type="dxa"/>
                  <w:left w:w="140" w:type="dxa"/>
                  <w:bottom w:w="80" w:type="dxa"/>
                  <w:right w:w="140" w:type="dxa"/>
                </w:tcMar>
              </w:tcPr>
              <w:p w14:paraId="6852FC6D" w14:textId="77777777" w:rsidR="001A73E7" w:rsidRDefault="00000000">
                <w:pPr>
                  <w:keepLines/>
                  <w:spacing w:before="240" w:after="240"/>
                  <w:ind w:left="0" w:hanging="2"/>
                  <w:rPr>
                    <w:rFonts w:ascii="Calibri" w:eastAsia="Calibri" w:hAnsi="Calibri" w:cs="Calibri"/>
                    <w:b/>
                    <w:i/>
                  </w:rPr>
                </w:pPr>
                <w:r>
                  <w:rPr>
                    <w:rFonts w:ascii="Calibri" w:eastAsia="Calibri" w:hAnsi="Calibri" w:cs="Calibri"/>
                    <w:b/>
                    <w:i/>
                  </w:rPr>
                  <w:t>RF-8</w:t>
                </w:r>
              </w:p>
            </w:tc>
          </w:tr>
          <w:tr w:rsidR="001A73E7" w14:paraId="33721665" w14:textId="77777777">
            <w:trPr>
              <w:trHeight w:val="390"/>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tcPr>
              <w:p w14:paraId="7CBFD404" w14:textId="77777777" w:rsidR="001A73E7" w:rsidRDefault="00000000">
                <w:pPr>
                  <w:keepLines/>
                  <w:ind w:left="0" w:hanging="2"/>
                  <w:rPr>
                    <w:rFonts w:ascii="Calibri" w:eastAsia="Calibri" w:hAnsi="Calibri" w:cs="Calibri"/>
                  </w:rPr>
                </w:pPr>
                <w:r>
                  <w:rPr>
                    <w:rFonts w:ascii="Calibri" w:eastAsia="Calibri" w:hAnsi="Calibri" w:cs="Calibri"/>
                    <w:i/>
                  </w:rPr>
                  <w:t>Título:</w:t>
                </w:r>
              </w:p>
            </w:tc>
            <w:tc>
              <w:tcPr>
                <w:tcW w:w="7454"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tcPr>
              <w:p w14:paraId="6635A7C5" w14:textId="77777777" w:rsidR="001A73E7" w:rsidRDefault="00000000">
                <w:pPr>
                  <w:ind w:left="0" w:hanging="2"/>
                </w:pPr>
                <w:r>
                  <w:t>Eliminar Equipo</w:t>
                </w:r>
              </w:p>
            </w:tc>
          </w:tr>
          <w:tr w:rsidR="001A73E7" w14:paraId="72F2D012" w14:textId="77777777">
            <w:trPr>
              <w:trHeight w:val="284"/>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tcPr>
              <w:p w14:paraId="3AD1F4C3" w14:textId="77777777" w:rsidR="001A73E7" w:rsidRDefault="00000000">
                <w:pPr>
                  <w:keepLines/>
                  <w:ind w:left="0" w:hanging="2"/>
                  <w:rPr>
                    <w:rFonts w:ascii="Calibri" w:eastAsia="Calibri" w:hAnsi="Calibri" w:cs="Calibri"/>
                  </w:rPr>
                </w:pPr>
                <w:r>
                  <w:rPr>
                    <w:rFonts w:ascii="Calibri" w:eastAsia="Calibri" w:hAnsi="Calibri" w:cs="Calibri"/>
                    <w:i/>
                  </w:rPr>
                  <w:t>Texto:</w:t>
                </w:r>
              </w:p>
            </w:tc>
            <w:tc>
              <w:tcPr>
                <w:tcW w:w="7454"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tcPr>
              <w:p w14:paraId="23A7AF0A" w14:textId="77777777" w:rsidR="001A73E7" w:rsidRDefault="00000000">
                <w:pPr>
                  <w:keepLines/>
                  <w:ind w:left="0" w:hanging="2"/>
                </w:pPr>
                <w:r>
                  <w:t>El sistema permitirá eliminar un equipo existente.</w:t>
                </w:r>
              </w:p>
            </w:tc>
          </w:tr>
          <w:tr w:rsidR="001A73E7" w14:paraId="0F6D84FD" w14:textId="77777777">
            <w:trPr>
              <w:trHeight w:val="187"/>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tcPr>
              <w:p w14:paraId="682540A4" w14:textId="77777777" w:rsidR="001A73E7" w:rsidRDefault="00000000">
                <w:pPr>
                  <w:keepLines/>
                  <w:ind w:left="0" w:hanging="2"/>
                  <w:rPr>
                    <w:rFonts w:ascii="Calibri" w:eastAsia="Calibri" w:hAnsi="Calibri" w:cs="Calibri"/>
                  </w:rPr>
                </w:pPr>
                <w:r>
                  <w:rPr>
                    <w:rFonts w:ascii="Calibri" w:eastAsia="Calibri" w:hAnsi="Calibri" w:cs="Calibri"/>
                    <w:i/>
                  </w:rPr>
                  <w:t>Tipo:</w:t>
                </w:r>
              </w:p>
            </w:tc>
            <w:tc>
              <w:tcPr>
                <w:tcW w:w="7454"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tcPr>
              <w:p w14:paraId="782DC863" w14:textId="77777777" w:rsidR="001A73E7" w:rsidRDefault="00000000">
                <w:pPr>
                  <w:keepLines/>
                  <w:ind w:left="0" w:hanging="2"/>
                  <w:rPr>
                    <w:rFonts w:ascii="Calibri" w:eastAsia="Calibri" w:hAnsi="Calibri" w:cs="Calibri"/>
                    <w:sz w:val="36"/>
                    <w:szCs w:val="36"/>
                  </w:rPr>
                </w:pPr>
                <w:r>
                  <w:rPr>
                    <w:rFonts w:ascii="Calibri" w:eastAsia="Calibri" w:hAnsi="Calibri" w:cs="Calibri"/>
                    <w:i/>
                  </w:rPr>
                  <w:t>Funcional - Datos</w:t>
                </w:r>
              </w:p>
            </w:tc>
          </w:tr>
          <w:tr w:rsidR="001A73E7" w14:paraId="0702B5C0" w14:textId="77777777">
            <w:trPr>
              <w:trHeight w:val="1310"/>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tcPr>
              <w:p w14:paraId="77939DAC" w14:textId="77777777" w:rsidR="001A73E7" w:rsidRDefault="00000000">
                <w:pPr>
                  <w:keepLines/>
                  <w:ind w:left="0" w:hanging="2"/>
                  <w:rPr>
                    <w:rFonts w:ascii="Calibri" w:eastAsia="Calibri" w:hAnsi="Calibri" w:cs="Calibri"/>
                  </w:rPr>
                </w:pPr>
                <w:r>
                  <w:rPr>
                    <w:rFonts w:ascii="Calibri" w:eastAsia="Calibri" w:hAnsi="Calibri" w:cs="Calibri"/>
                    <w:i/>
                  </w:rPr>
                  <w:t>Detalles de requisitos y restricciones:</w:t>
                </w:r>
              </w:p>
            </w:tc>
            <w:tc>
              <w:tcPr>
                <w:tcW w:w="7454"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tcPr>
              <w:p w14:paraId="7514BF6D" w14:textId="77777777" w:rsidR="001A73E7" w:rsidRDefault="00000000">
                <w:pPr>
                  <w:ind w:left="0" w:hanging="2"/>
                </w:pPr>
                <w:r>
                  <w:t>El sistema debe permitir la eliminación de la siguiente información: Número de serie, Estado, Tipo, Fecha de ingreso.</w:t>
                </w:r>
              </w:p>
              <w:p w14:paraId="3800A0D3" w14:textId="77777777" w:rsidR="001A73E7" w:rsidRDefault="001A73E7">
                <w:pPr>
                  <w:ind w:left="0" w:hanging="2"/>
                </w:pPr>
              </w:p>
              <w:p w14:paraId="0B268B9B" w14:textId="77777777" w:rsidR="001A73E7" w:rsidRDefault="00000000">
                <w:pPr>
                  <w:ind w:left="0" w:hanging="2"/>
                </w:pPr>
                <w:r>
                  <w:t xml:space="preserve">Restricciones: </w:t>
                </w:r>
              </w:p>
              <w:p w14:paraId="60C681B0" w14:textId="77777777" w:rsidR="001A73E7" w:rsidRDefault="00000000">
                <w:pPr>
                  <w:ind w:left="0" w:hanging="2"/>
                </w:pPr>
                <w:r>
                  <w:t>•</w:t>
                </w:r>
                <w:r>
                  <w:tab/>
                  <w:t>Solo los usuarios con el rol de administrador deben tener permiso para eliminar datos del equipo.</w:t>
                </w:r>
              </w:p>
              <w:p w14:paraId="3A6A289C" w14:textId="77777777" w:rsidR="001A73E7" w:rsidRDefault="001A73E7">
                <w:pPr>
                  <w:ind w:left="0" w:hanging="2"/>
                </w:pPr>
              </w:p>
              <w:p w14:paraId="15A4C330" w14:textId="77777777" w:rsidR="001A73E7" w:rsidRDefault="001A73E7">
                <w:pPr>
                  <w:ind w:left="0" w:hanging="2"/>
                </w:pPr>
              </w:p>
              <w:p w14:paraId="6CE0CC18" w14:textId="77777777" w:rsidR="001A73E7" w:rsidRDefault="001A73E7">
                <w:pPr>
                  <w:ind w:left="0" w:hanging="2"/>
                </w:pPr>
              </w:p>
            </w:tc>
          </w:tr>
          <w:tr w:rsidR="001A73E7" w14:paraId="7356D8D5" w14:textId="77777777">
            <w:trPr>
              <w:trHeight w:val="942"/>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tcPr>
              <w:p w14:paraId="0E033223" w14:textId="77777777" w:rsidR="001A73E7" w:rsidRDefault="00000000">
                <w:pPr>
                  <w:keepLines/>
                  <w:ind w:left="0" w:hanging="2"/>
                  <w:rPr>
                    <w:rFonts w:ascii="Calibri" w:eastAsia="Calibri" w:hAnsi="Calibri" w:cs="Calibri"/>
                  </w:rPr>
                </w:pPr>
                <w:r>
                  <w:rPr>
                    <w:rFonts w:ascii="Calibri" w:eastAsia="Calibri" w:hAnsi="Calibri" w:cs="Calibri"/>
                    <w:i/>
                  </w:rPr>
                  <w:t>Fecha de revisión y versión:</w:t>
                </w:r>
              </w:p>
            </w:tc>
            <w:tc>
              <w:tcPr>
                <w:tcW w:w="7454"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tcPr>
              <w:p w14:paraId="2BA722B6" w14:textId="77777777" w:rsidR="001A73E7" w:rsidRDefault="00000000">
                <w:pPr>
                  <w:keepLines/>
                  <w:ind w:left="0" w:hanging="2"/>
                  <w:rPr>
                    <w:rFonts w:ascii="Calibri" w:eastAsia="Calibri" w:hAnsi="Calibri" w:cs="Calibri"/>
                    <w:sz w:val="36"/>
                    <w:szCs w:val="36"/>
                  </w:rPr>
                </w:pPr>
                <w:r>
                  <w:rPr>
                    <w:rFonts w:ascii="Calibri" w:eastAsia="Calibri" w:hAnsi="Calibri" w:cs="Calibri"/>
                    <w:i/>
                  </w:rPr>
                  <w:t>07/11/2024</w:t>
                </w:r>
              </w:p>
              <w:p w14:paraId="45EB6A39" w14:textId="77777777" w:rsidR="001A73E7" w:rsidRDefault="00000000">
                <w:pPr>
                  <w:keepLines/>
                  <w:ind w:left="0" w:hanging="2"/>
                  <w:rPr>
                    <w:rFonts w:ascii="Calibri" w:eastAsia="Calibri" w:hAnsi="Calibri" w:cs="Calibri"/>
                    <w:sz w:val="36"/>
                    <w:szCs w:val="36"/>
                  </w:rPr>
                </w:pPr>
                <w:r>
                  <w:rPr>
                    <w:rFonts w:ascii="Calibri" w:eastAsia="Calibri" w:hAnsi="Calibri" w:cs="Calibri"/>
                    <w:i/>
                  </w:rPr>
                  <w:t>Versión 1.0</w:t>
                </w:r>
              </w:p>
            </w:tc>
          </w:tr>
          <w:tr w:rsidR="001A73E7" w14:paraId="34D6A71A" w14:textId="77777777">
            <w:trPr>
              <w:trHeight w:val="369"/>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tcPr>
              <w:p w14:paraId="65C95232" w14:textId="77777777" w:rsidR="001A73E7" w:rsidRDefault="00000000">
                <w:pPr>
                  <w:keepLines/>
                  <w:ind w:left="0" w:hanging="2"/>
                  <w:rPr>
                    <w:rFonts w:ascii="Calibri" w:eastAsia="Calibri" w:hAnsi="Calibri" w:cs="Calibri"/>
                  </w:rPr>
                </w:pPr>
                <w:r>
                  <w:rPr>
                    <w:rFonts w:ascii="Calibri" w:eastAsia="Calibri" w:hAnsi="Calibri" w:cs="Calibri"/>
                    <w:i/>
                  </w:rPr>
                  <w:t>Prioridad:</w:t>
                </w:r>
              </w:p>
            </w:tc>
            <w:tc>
              <w:tcPr>
                <w:tcW w:w="7454"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tcPr>
              <w:p w14:paraId="77633AE0" w14:textId="77777777" w:rsidR="001A73E7" w:rsidRDefault="00000000">
                <w:pPr>
                  <w:keepLines/>
                  <w:ind w:left="0" w:hanging="2"/>
                  <w:rPr>
                    <w:rFonts w:ascii="Calibri" w:eastAsia="Calibri" w:hAnsi="Calibri" w:cs="Calibri"/>
                    <w:b/>
                    <w:i/>
                  </w:rPr>
                </w:pPr>
                <w:r>
                  <w:rPr>
                    <w:rFonts w:ascii="Calibri" w:eastAsia="Calibri" w:hAnsi="Calibri" w:cs="Calibri"/>
                    <w:b/>
                    <w:i/>
                  </w:rPr>
                  <w:t>Alta</w:t>
                </w:r>
              </w:p>
            </w:tc>
          </w:tr>
        </w:tbl>
      </w:sdtContent>
    </w:sdt>
    <w:p w14:paraId="29D55083" w14:textId="77777777" w:rsidR="001A73E7" w:rsidRDefault="001A73E7">
      <w:pPr>
        <w:ind w:left="0" w:hanging="2"/>
        <w:rPr>
          <w:rFonts w:ascii="Calibri" w:eastAsia="Calibri" w:hAnsi="Calibri" w:cs="Calibri"/>
          <w:b/>
        </w:rPr>
      </w:pPr>
    </w:p>
    <w:p w14:paraId="777E70AD" w14:textId="77777777" w:rsidR="001A73E7" w:rsidRDefault="001A73E7">
      <w:pPr>
        <w:ind w:left="0" w:hanging="2"/>
        <w:rPr>
          <w:rFonts w:ascii="Calibri" w:eastAsia="Calibri" w:hAnsi="Calibri" w:cs="Calibri"/>
          <w:b/>
        </w:rPr>
      </w:pPr>
    </w:p>
    <w:p w14:paraId="48B59ACD" w14:textId="77777777" w:rsidR="001A73E7" w:rsidRDefault="001A73E7">
      <w:pPr>
        <w:ind w:left="0" w:hanging="2"/>
        <w:rPr>
          <w:rFonts w:ascii="Calibri" w:eastAsia="Calibri" w:hAnsi="Calibri" w:cs="Calibri"/>
          <w:b/>
        </w:rPr>
      </w:pPr>
    </w:p>
    <w:p w14:paraId="7A009159" w14:textId="77777777" w:rsidR="001A73E7" w:rsidRDefault="001A73E7">
      <w:pPr>
        <w:ind w:left="0" w:hanging="2"/>
        <w:rPr>
          <w:rFonts w:ascii="Calibri" w:eastAsia="Calibri" w:hAnsi="Calibri" w:cs="Calibri"/>
          <w:b/>
        </w:rPr>
      </w:pPr>
    </w:p>
    <w:p w14:paraId="02D4EC3C" w14:textId="77777777" w:rsidR="001A73E7" w:rsidRDefault="001A73E7">
      <w:pPr>
        <w:ind w:left="0" w:hanging="2"/>
        <w:rPr>
          <w:rFonts w:ascii="Calibri" w:eastAsia="Calibri" w:hAnsi="Calibri" w:cs="Calibri"/>
          <w:b/>
        </w:rPr>
      </w:pPr>
    </w:p>
    <w:p w14:paraId="3D7778AA" w14:textId="77777777" w:rsidR="001A73E7" w:rsidRDefault="001A73E7">
      <w:pPr>
        <w:ind w:left="0" w:hanging="2"/>
        <w:rPr>
          <w:rFonts w:ascii="Calibri" w:eastAsia="Calibri" w:hAnsi="Calibri" w:cs="Calibri"/>
          <w:color w:val="0000FF"/>
        </w:rPr>
      </w:pPr>
    </w:p>
    <w:sdt>
      <w:sdtPr>
        <w:tag w:val="goog_rdk_9"/>
        <w:id w:val="-680048010"/>
        <w:lock w:val="contentLocked"/>
      </w:sdtPr>
      <w:sdtContent>
        <w:tbl>
          <w:tblPr>
            <w:tblStyle w:val="aa"/>
            <w:tblW w:w="9062" w:type="dxa"/>
            <w:tblInd w:w="427" w:type="dxa"/>
            <w:tblLayout w:type="fixed"/>
            <w:tblLook w:val="0000" w:firstRow="0" w:lastRow="0" w:firstColumn="0" w:lastColumn="0" w:noHBand="0" w:noVBand="0"/>
          </w:tblPr>
          <w:tblGrid>
            <w:gridCol w:w="1608"/>
            <w:gridCol w:w="7454"/>
          </w:tblGrid>
          <w:tr w:rsidR="001A73E7" w14:paraId="28552516" w14:textId="77777777">
            <w:trPr>
              <w:trHeight w:val="354"/>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tcPr>
              <w:p w14:paraId="2B5CD473" w14:textId="77777777" w:rsidR="001A73E7" w:rsidRDefault="00000000">
                <w:pPr>
                  <w:keepLines/>
                  <w:ind w:left="0" w:hanging="2"/>
                  <w:rPr>
                    <w:rFonts w:ascii="Calibri" w:eastAsia="Calibri" w:hAnsi="Calibri" w:cs="Calibri"/>
                  </w:rPr>
                </w:pPr>
                <w:r>
                  <w:rPr>
                    <w:rFonts w:ascii="Calibri" w:eastAsia="Calibri" w:hAnsi="Calibri" w:cs="Calibri"/>
                    <w:i/>
                  </w:rPr>
                  <w:t>Número:</w:t>
                </w:r>
              </w:p>
            </w:tc>
            <w:tc>
              <w:tcPr>
                <w:tcW w:w="7454" w:type="dxa"/>
                <w:tcBorders>
                  <w:top w:val="single" w:sz="5" w:space="0" w:color="000000"/>
                  <w:left w:val="single" w:sz="5" w:space="0" w:color="000000"/>
                  <w:bottom w:val="single" w:sz="5" w:space="0" w:color="000000"/>
                  <w:right w:val="single" w:sz="5" w:space="0" w:color="000000"/>
                </w:tcBorders>
                <w:tcMar>
                  <w:top w:w="80" w:type="dxa"/>
                  <w:left w:w="140" w:type="dxa"/>
                  <w:bottom w:w="80" w:type="dxa"/>
                  <w:right w:w="140" w:type="dxa"/>
                </w:tcMar>
              </w:tcPr>
              <w:p w14:paraId="234EFD38" w14:textId="77777777" w:rsidR="001A73E7" w:rsidRDefault="00000000">
                <w:pPr>
                  <w:keepLines/>
                  <w:spacing w:before="240" w:after="240"/>
                  <w:ind w:left="0" w:hanging="2"/>
                  <w:rPr>
                    <w:rFonts w:ascii="Calibri" w:eastAsia="Calibri" w:hAnsi="Calibri" w:cs="Calibri"/>
                    <w:b/>
                    <w:i/>
                  </w:rPr>
                </w:pPr>
                <w:r>
                  <w:rPr>
                    <w:rFonts w:ascii="Calibri" w:eastAsia="Calibri" w:hAnsi="Calibri" w:cs="Calibri"/>
                    <w:b/>
                    <w:i/>
                  </w:rPr>
                  <w:t>RF-9</w:t>
                </w:r>
              </w:p>
            </w:tc>
          </w:tr>
          <w:tr w:rsidR="001A73E7" w14:paraId="49D7F1D7" w14:textId="77777777">
            <w:trPr>
              <w:trHeight w:val="390"/>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tcPr>
              <w:p w14:paraId="657C8B5D" w14:textId="77777777" w:rsidR="001A73E7" w:rsidRDefault="00000000">
                <w:pPr>
                  <w:keepLines/>
                  <w:ind w:left="0" w:hanging="2"/>
                  <w:rPr>
                    <w:rFonts w:ascii="Calibri" w:eastAsia="Calibri" w:hAnsi="Calibri" w:cs="Calibri"/>
                  </w:rPr>
                </w:pPr>
                <w:r>
                  <w:rPr>
                    <w:rFonts w:ascii="Calibri" w:eastAsia="Calibri" w:hAnsi="Calibri" w:cs="Calibri"/>
                    <w:i/>
                  </w:rPr>
                  <w:t>Título:</w:t>
                </w:r>
              </w:p>
            </w:tc>
            <w:tc>
              <w:tcPr>
                <w:tcW w:w="7454"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tcPr>
              <w:p w14:paraId="75FB6ED6" w14:textId="77777777" w:rsidR="001A73E7" w:rsidRDefault="00000000">
                <w:pPr>
                  <w:ind w:left="0" w:hanging="2"/>
                </w:pPr>
                <w:r>
                  <w:t>Registrar técnico</w:t>
                </w:r>
              </w:p>
            </w:tc>
          </w:tr>
          <w:tr w:rsidR="001A73E7" w14:paraId="252007AA" w14:textId="77777777">
            <w:trPr>
              <w:trHeight w:val="284"/>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tcPr>
              <w:p w14:paraId="7C65A6BC" w14:textId="77777777" w:rsidR="001A73E7" w:rsidRDefault="00000000">
                <w:pPr>
                  <w:keepLines/>
                  <w:ind w:left="0" w:hanging="2"/>
                  <w:rPr>
                    <w:rFonts w:ascii="Calibri" w:eastAsia="Calibri" w:hAnsi="Calibri" w:cs="Calibri"/>
                  </w:rPr>
                </w:pPr>
                <w:r>
                  <w:rPr>
                    <w:rFonts w:ascii="Calibri" w:eastAsia="Calibri" w:hAnsi="Calibri" w:cs="Calibri"/>
                    <w:i/>
                  </w:rPr>
                  <w:t>Texto:</w:t>
                </w:r>
              </w:p>
            </w:tc>
            <w:tc>
              <w:tcPr>
                <w:tcW w:w="7454"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tcPr>
              <w:p w14:paraId="62BA6E22" w14:textId="77777777" w:rsidR="001A73E7" w:rsidRDefault="00000000">
                <w:pPr>
                  <w:keepLines/>
                  <w:ind w:left="0" w:hanging="2"/>
                </w:pPr>
                <w:r>
                  <w:t>El sistema permitirá la creación de un registro para cada técnico con su información personal.</w:t>
                </w:r>
              </w:p>
            </w:tc>
          </w:tr>
          <w:tr w:rsidR="001A73E7" w14:paraId="12C9A1B9" w14:textId="77777777">
            <w:trPr>
              <w:trHeight w:val="187"/>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tcPr>
              <w:p w14:paraId="58D2BB28" w14:textId="77777777" w:rsidR="001A73E7" w:rsidRDefault="00000000">
                <w:pPr>
                  <w:keepLines/>
                  <w:ind w:left="0" w:hanging="2"/>
                  <w:rPr>
                    <w:rFonts w:ascii="Calibri" w:eastAsia="Calibri" w:hAnsi="Calibri" w:cs="Calibri"/>
                  </w:rPr>
                </w:pPr>
                <w:r>
                  <w:rPr>
                    <w:rFonts w:ascii="Calibri" w:eastAsia="Calibri" w:hAnsi="Calibri" w:cs="Calibri"/>
                    <w:i/>
                  </w:rPr>
                  <w:t>Tipo:</w:t>
                </w:r>
              </w:p>
            </w:tc>
            <w:tc>
              <w:tcPr>
                <w:tcW w:w="7454"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tcPr>
              <w:p w14:paraId="2762C26D" w14:textId="77777777" w:rsidR="001A73E7" w:rsidRDefault="00000000">
                <w:pPr>
                  <w:keepLines/>
                  <w:ind w:left="0" w:hanging="2"/>
                  <w:rPr>
                    <w:rFonts w:ascii="Calibri" w:eastAsia="Calibri" w:hAnsi="Calibri" w:cs="Calibri"/>
                    <w:sz w:val="36"/>
                    <w:szCs w:val="36"/>
                  </w:rPr>
                </w:pPr>
                <w:r>
                  <w:rPr>
                    <w:rFonts w:ascii="Calibri" w:eastAsia="Calibri" w:hAnsi="Calibri" w:cs="Calibri"/>
                    <w:i/>
                  </w:rPr>
                  <w:t>Funcional - Datos</w:t>
                </w:r>
              </w:p>
            </w:tc>
          </w:tr>
          <w:tr w:rsidR="001A73E7" w14:paraId="62727759" w14:textId="77777777">
            <w:trPr>
              <w:trHeight w:val="1310"/>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tcPr>
              <w:p w14:paraId="5C4DECAE" w14:textId="77777777" w:rsidR="001A73E7" w:rsidRDefault="00000000">
                <w:pPr>
                  <w:keepLines/>
                  <w:ind w:left="0" w:hanging="2"/>
                  <w:rPr>
                    <w:rFonts w:ascii="Calibri" w:eastAsia="Calibri" w:hAnsi="Calibri" w:cs="Calibri"/>
                  </w:rPr>
                </w:pPr>
                <w:r>
                  <w:rPr>
                    <w:rFonts w:ascii="Calibri" w:eastAsia="Calibri" w:hAnsi="Calibri" w:cs="Calibri"/>
                    <w:i/>
                  </w:rPr>
                  <w:lastRenderedPageBreak/>
                  <w:t>Detalles de requisitos y restricciones:</w:t>
                </w:r>
              </w:p>
            </w:tc>
            <w:tc>
              <w:tcPr>
                <w:tcW w:w="7454"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tcPr>
              <w:p w14:paraId="347DAB13" w14:textId="77777777" w:rsidR="001A73E7" w:rsidRDefault="00000000">
                <w:pPr>
                  <w:ind w:left="0" w:hanging="2"/>
                </w:pPr>
                <w:r>
                  <w:t>El sistema debe permitir ingresar los siguientes datos:</w:t>
                </w:r>
              </w:p>
              <w:p w14:paraId="5418C5E7" w14:textId="77777777" w:rsidR="001A73E7" w:rsidRDefault="00000000">
                <w:pPr>
                  <w:ind w:left="0" w:hanging="2"/>
                </w:pPr>
                <w:r>
                  <w:t>•</w:t>
                </w:r>
                <w:r>
                  <w:tab/>
                  <w:t>Id: dato tipo Integer.</w:t>
                </w:r>
              </w:p>
              <w:p w14:paraId="556D0C21" w14:textId="77777777" w:rsidR="001A73E7" w:rsidRDefault="00000000">
                <w:pPr>
                  <w:ind w:left="0" w:hanging="2"/>
                </w:pPr>
                <w:r>
                  <w:t>•</w:t>
                </w:r>
                <w:r>
                  <w:tab/>
                  <w:t>Nombres completos: mínimo 30, máximo 40 caracteres.</w:t>
                </w:r>
              </w:p>
              <w:p w14:paraId="53772654" w14:textId="77777777" w:rsidR="001A73E7" w:rsidRDefault="00000000">
                <w:pPr>
                  <w:ind w:left="0" w:hanging="2"/>
                </w:pPr>
                <w:r>
                  <w:t>•</w:t>
                </w:r>
                <w:r>
                  <w:tab/>
                  <w:t>Especialidad: 19 caracteres de tipo numérico.</w:t>
                </w:r>
              </w:p>
              <w:p w14:paraId="1D064447" w14:textId="77777777" w:rsidR="001A73E7" w:rsidRDefault="00000000">
                <w:pPr>
                  <w:ind w:left="0" w:hanging="2"/>
                </w:pPr>
                <w:r>
                  <w:t>•</w:t>
                </w:r>
                <w:r>
                  <w:tab/>
                  <w:t>Celular: 10 caracteres de tipo numérico.</w:t>
                </w:r>
              </w:p>
              <w:p w14:paraId="14761084" w14:textId="77777777" w:rsidR="001A73E7" w:rsidRDefault="00000000">
                <w:pPr>
                  <w:ind w:left="0" w:hanging="2"/>
                </w:pPr>
                <w:r>
                  <w:t>•</w:t>
                </w:r>
                <w:r>
                  <w:tab/>
                  <w:t>Correo: mínimo 20, máximo 40 caracteres, tipo alfanumérico.</w:t>
                </w:r>
              </w:p>
              <w:p w14:paraId="10645EB0" w14:textId="77777777" w:rsidR="001A73E7" w:rsidRDefault="001A73E7">
                <w:pPr>
                  <w:ind w:left="0" w:hanging="2"/>
                </w:pPr>
              </w:p>
              <w:p w14:paraId="75914B65" w14:textId="77777777" w:rsidR="001A73E7" w:rsidRDefault="00000000">
                <w:pPr>
                  <w:ind w:left="0" w:hanging="2"/>
                </w:pPr>
                <w:r>
                  <w:t>Restricciones:</w:t>
                </w:r>
              </w:p>
              <w:p w14:paraId="62064A24" w14:textId="77777777" w:rsidR="001A73E7" w:rsidRDefault="00000000">
                <w:pPr>
                  <w:ind w:left="0" w:hanging="2"/>
                </w:pPr>
                <w:r>
                  <w:t>•</w:t>
                </w:r>
                <w:r>
                  <w:tab/>
                  <w:t>En el campo "Nombres completos" no se permitirá caracteres especiales ni números.</w:t>
                </w:r>
              </w:p>
              <w:p w14:paraId="26572903" w14:textId="77777777" w:rsidR="001A73E7" w:rsidRDefault="00000000">
                <w:pPr>
                  <w:ind w:left="0" w:hanging="2"/>
                </w:pPr>
                <w:r>
                  <w:t>•</w:t>
                </w:r>
                <w:r>
                  <w:tab/>
                  <w:t>En el campo "Especialidad" debe contener exactamente 19 caracteres numéricos.</w:t>
                </w:r>
              </w:p>
              <w:p w14:paraId="78CD1B13" w14:textId="77777777" w:rsidR="001A73E7" w:rsidRDefault="00000000">
                <w:pPr>
                  <w:ind w:left="0" w:hanging="2"/>
                </w:pPr>
                <w:r>
                  <w:t>•</w:t>
                </w:r>
                <w:r>
                  <w:tab/>
                  <w:t>En el campo "Celular" no se permitirá más de 10 dígitos</w:t>
                </w:r>
              </w:p>
              <w:p w14:paraId="6F949093" w14:textId="77777777" w:rsidR="001A73E7" w:rsidRDefault="001A73E7">
                <w:pPr>
                  <w:ind w:left="0" w:hanging="2"/>
                </w:pPr>
              </w:p>
              <w:p w14:paraId="317B4E2A" w14:textId="77777777" w:rsidR="001A73E7" w:rsidRDefault="001A73E7">
                <w:pPr>
                  <w:ind w:left="0" w:hanging="2"/>
                </w:pPr>
              </w:p>
            </w:tc>
          </w:tr>
          <w:tr w:rsidR="001A73E7" w14:paraId="0B87CCD0" w14:textId="77777777">
            <w:trPr>
              <w:trHeight w:val="942"/>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tcPr>
              <w:p w14:paraId="5C598638" w14:textId="77777777" w:rsidR="001A73E7" w:rsidRDefault="00000000">
                <w:pPr>
                  <w:keepLines/>
                  <w:ind w:left="0" w:hanging="2"/>
                  <w:rPr>
                    <w:rFonts w:ascii="Calibri" w:eastAsia="Calibri" w:hAnsi="Calibri" w:cs="Calibri"/>
                  </w:rPr>
                </w:pPr>
                <w:r>
                  <w:rPr>
                    <w:rFonts w:ascii="Calibri" w:eastAsia="Calibri" w:hAnsi="Calibri" w:cs="Calibri"/>
                    <w:i/>
                  </w:rPr>
                  <w:t>Fecha de revisión y versión:</w:t>
                </w:r>
              </w:p>
            </w:tc>
            <w:tc>
              <w:tcPr>
                <w:tcW w:w="7454"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tcPr>
              <w:p w14:paraId="717EF9F8" w14:textId="77777777" w:rsidR="001A73E7" w:rsidRDefault="00000000">
                <w:pPr>
                  <w:keepLines/>
                  <w:ind w:left="0" w:hanging="2"/>
                  <w:rPr>
                    <w:rFonts w:ascii="Calibri" w:eastAsia="Calibri" w:hAnsi="Calibri" w:cs="Calibri"/>
                    <w:sz w:val="36"/>
                    <w:szCs w:val="36"/>
                  </w:rPr>
                </w:pPr>
                <w:r>
                  <w:rPr>
                    <w:rFonts w:ascii="Calibri" w:eastAsia="Calibri" w:hAnsi="Calibri" w:cs="Calibri"/>
                    <w:i/>
                  </w:rPr>
                  <w:t>07/11/2024</w:t>
                </w:r>
              </w:p>
              <w:p w14:paraId="2F4880F4" w14:textId="77777777" w:rsidR="001A73E7" w:rsidRDefault="00000000">
                <w:pPr>
                  <w:keepLines/>
                  <w:ind w:left="0" w:hanging="2"/>
                  <w:rPr>
                    <w:rFonts w:ascii="Calibri" w:eastAsia="Calibri" w:hAnsi="Calibri" w:cs="Calibri"/>
                    <w:sz w:val="36"/>
                    <w:szCs w:val="36"/>
                  </w:rPr>
                </w:pPr>
                <w:r>
                  <w:rPr>
                    <w:rFonts w:ascii="Calibri" w:eastAsia="Calibri" w:hAnsi="Calibri" w:cs="Calibri"/>
                    <w:i/>
                  </w:rPr>
                  <w:t>Versión 1.0</w:t>
                </w:r>
              </w:p>
            </w:tc>
          </w:tr>
          <w:tr w:rsidR="001A73E7" w14:paraId="2C59D7C9" w14:textId="77777777">
            <w:trPr>
              <w:trHeight w:val="369"/>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tcPr>
              <w:p w14:paraId="73C8F591" w14:textId="77777777" w:rsidR="001A73E7" w:rsidRDefault="00000000">
                <w:pPr>
                  <w:keepLines/>
                  <w:ind w:left="0" w:hanging="2"/>
                  <w:rPr>
                    <w:rFonts w:ascii="Calibri" w:eastAsia="Calibri" w:hAnsi="Calibri" w:cs="Calibri"/>
                  </w:rPr>
                </w:pPr>
                <w:r>
                  <w:rPr>
                    <w:rFonts w:ascii="Calibri" w:eastAsia="Calibri" w:hAnsi="Calibri" w:cs="Calibri"/>
                    <w:i/>
                  </w:rPr>
                  <w:t>Prioridad:</w:t>
                </w:r>
              </w:p>
            </w:tc>
            <w:tc>
              <w:tcPr>
                <w:tcW w:w="7454"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tcPr>
              <w:p w14:paraId="7F81A9BE" w14:textId="77777777" w:rsidR="001A73E7" w:rsidRDefault="00000000">
                <w:pPr>
                  <w:keepLines/>
                  <w:ind w:left="0" w:hanging="2"/>
                  <w:rPr>
                    <w:rFonts w:ascii="Calibri" w:eastAsia="Calibri" w:hAnsi="Calibri" w:cs="Calibri"/>
                    <w:b/>
                    <w:i/>
                  </w:rPr>
                </w:pPr>
                <w:r>
                  <w:rPr>
                    <w:rFonts w:ascii="Calibri" w:eastAsia="Calibri" w:hAnsi="Calibri" w:cs="Calibri"/>
                    <w:b/>
                    <w:i/>
                  </w:rPr>
                  <w:t>Alta</w:t>
                </w:r>
              </w:p>
            </w:tc>
          </w:tr>
        </w:tbl>
      </w:sdtContent>
    </w:sdt>
    <w:p w14:paraId="0DB7F3F1" w14:textId="77777777" w:rsidR="001A73E7" w:rsidRDefault="001A73E7">
      <w:pPr>
        <w:ind w:left="0" w:hanging="2"/>
        <w:rPr>
          <w:rFonts w:ascii="Calibri" w:eastAsia="Calibri" w:hAnsi="Calibri" w:cs="Calibri"/>
          <w:b/>
        </w:rPr>
      </w:pPr>
    </w:p>
    <w:p w14:paraId="651627AF" w14:textId="77777777" w:rsidR="001A73E7" w:rsidRDefault="001A73E7">
      <w:pPr>
        <w:ind w:left="0" w:hanging="2"/>
        <w:rPr>
          <w:rFonts w:ascii="Calibri" w:eastAsia="Calibri" w:hAnsi="Calibri" w:cs="Calibri"/>
          <w:b/>
        </w:rPr>
      </w:pPr>
    </w:p>
    <w:p w14:paraId="1DFD5B30" w14:textId="77777777" w:rsidR="001A73E7" w:rsidRDefault="001A73E7">
      <w:pPr>
        <w:ind w:left="0" w:hanging="2"/>
        <w:rPr>
          <w:rFonts w:ascii="Calibri" w:eastAsia="Calibri" w:hAnsi="Calibri" w:cs="Calibri"/>
          <w:color w:val="0000FF"/>
        </w:rPr>
      </w:pPr>
    </w:p>
    <w:sdt>
      <w:sdtPr>
        <w:tag w:val="goog_rdk_10"/>
        <w:id w:val="-418718646"/>
        <w:lock w:val="contentLocked"/>
      </w:sdtPr>
      <w:sdtContent>
        <w:tbl>
          <w:tblPr>
            <w:tblStyle w:val="ab"/>
            <w:tblW w:w="9062" w:type="dxa"/>
            <w:tblInd w:w="427" w:type="dxa"/>
            <w:tblLayout w:type="fixed"/>
            <w:tblLook w:val="0000" w:firstRow="0" w:lastRow="0" w:firstColumn="0" w:lastColumn="0" w:noHBand="0" w:noVBand="0"/>
          </w:tblPr>
          <w:tblGrid>
            <w:gridCol w:w="1608"/>
            <w:gridCol w:w="7454"/>
          </w:tblGrid>
          <w:tr w:rsidR="001A73E7" w14:paraId="20B89189" w14:textId="77777777">
            <w:trPr>
              <w:trHeight w:val="354"/>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tcPr>
              <w:p w14:paraId="1BA00885" w14:textId="77777777" w:rsidR="001A73E7" w:rsidRDefault="00000000">
                <w:pPr>
                  <w:keepLines/>
                  <w:ind w:left="0" w:hanging="2"/>
                  <w:rPr>
                    <w:rFonts w:ascii="Calibri" w:eastAsia="Calibri" w:hAnsi="Calibri" w:cs="Calibri"/>
                  </w:rPr>
                </w:pPr>
                <w:r>
                  <w:rPr>
                    <w:rFonts w:ascii="Calibri" w:eastAsia="Calibri" w:hAnsi="Calibri" w:cs="Calibri"/>
                    <w:i/>
                  </w:rPr>
                  <w:t>Número:</w:t>
                </w:r>
              </w:p>
            </w:tc>
            <w:tc>
              <w:tcPr>
                <w:tcW w:w="7454" w:type="dxa"/>
                <w:tcBorders>
                  <w:top w:val="single" w:sz="5" w:space="0" w:color="000000"/>
                  <w:left w:val="single" w:sz="5" w:space="0" w:color="000000"/>
                  <w:bottom w:val="single" w:sz="5" w:space="0" w:color="000000"/>
                  <w:right w:val="single" w:sz="5" w:space="0" w:color="000000"/>
                </w:tcBorders>
                <w:tcMar>
                  <w:top w:w="80" w:type="dxa"/>
                  <w:left w:w="140" w:type="dxa"/>
                  <w:bottom w:w="80" w:type="dxa"/>
                  <w:right w:w="140" w:type="dxa"/>
                </w:tcMar>
              </w:tcPr>
              <w:p w14:paraId="6573A61D" w14:textId="77777777" w:rsidR="001A73E7" w:rsidRDefault="00000000">
                <w:pPr>
                  <w:keepLines/>
                  <w:spacing w:before="240" w:after="240"/>
                  <w:ind w:left="0" w:hanging="2"/>
                  <w:rPr>
                    <w:rFonts w:ascii="Calibri" w:eastAsia="Calibri" w:hAnsi="Calibri" w:cs="Calibri"/>
                    <w:b/>
                    <w:i/>
                  </w:rPr>
                </w:pPr>
                <w:r>
                  <w:rPr>
                    <w:rFonts w:ascii="Calibri" w:eastAsia="Calibri" w:hAnsi="Calibri" w:cs="Calibri"/>
                    <w:b/>
                    <w:i/>
                  </w:rPr>
                  <w:t>RF-10</w:t>
                </w:r>
              </w:p>
            </w:tc>
          </w:tr>
          <w:tr w:rsidR="001A73E7" w14:paraId="60767BE8" w14:textId="77777777">
            <w:trPr>
              <w:trHeight w:val="390"/>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tcPr>
              <w:p w14:paraId="63B3F6EE" w14:textId="77777777" w:rsidR="001A73E7" w:rsidRDefault="00000000">
                <w:pPr>
                  <w:keepLines/>
                  <w:ind w:left="0" w:hanging="2"/>
                  <w:rPr>
                    <w:rFonts w:ascii="Calibri" w:eastAsia="Calibri" w:hAnsi="Calibri" w:cs="Calibri"/>
                  </w:rPr>
                </w:pPr>
                <w:r>
                  <w:rPr>
                    <w:rFonts w:ascii="Calibri" w:eastAsia="Calibri" w:hAnsi="Calibri" w:cs="Calibri"/>
                    <w:i/>
                  </w:rPr>
                  <w:t>Título:</w:t>
                </w:r>
              </w:p>
            </w:tc>
            <w:tc>
              <w:tcPr>
                <w:tcW w:w="7454"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tcPr>
              <w:p w14:paraId="0A14F137" w14:textId="77777777" w:rsidR="001A73E7" w:rsidRDefault="00000000">
                <w:pPr>
                  <w:ind w:left="0" w:hanging="2"/>
                </w:pPr>
                <w:r>
                  <w:t>Consultar técnico</w:t>
                </w:r>
              </w:p>
            </w:tc>
          </w:tr>
          <w:tr w:rsidR="001A73E7" w14:paraId="119574FF" w14:textId="77777777">
            <w:trPr>
              <w:trHeight w:val="284"/>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tcPr>
              <w:p w14:paraId="3C7C6493" w14:textId="77777777" w:rsidR="001A73E7" w:rsidRDefault="00000000">
                <w:pPr>
                  <w:keepLines/>
                  <w:ind w:left="0" w:hanging="2"/>
                  <w:rPr>
                    <w:rFonts w:ascii="Calibri" w:eastAsia="Calibri" w:hAnsi="Calibri" w:cs="Calibri"/>
                  </w:rPr>
                </w:pPr>
                <w:r>
                  <w:rPr>
                    <w:rFonts w:ascii="Calibri" w:eastAsia="Calibri" w:hAnsi="Calibri" w:cs="Calibri"/>
                    <w:i/>
                  </w:rPr>
                  <w:t>Texto:</w:t>
                </w:r>
              </w:p>
            </w:tc>
            <w:tc>
              <w:tcPr>
                <w:tcW w:w="7454"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tcPr>
              <w:p w14:paraId="0B2B2775" w14:textId="77777777" w:rsidR="001A73E7" w:rsidRDefault="00000000">
                <w:pPr>
                  <w:keepLines/>
                  <w:ind w:left="0" w:hanging="2"/>
                </w:pPr>
                <w:r>
                  <w:t>El sistema debe permitir buscar los técnicos encargados del mantenimiento asignado a un dispositivo móvil específico.</w:t>
                </w:r>
              </w:p>
            </w:tc>
          </w:tr>
          <w:tr w:rsidR="001A73E7" w14:paraId="742BEC6B" w14:textId="77777777">
            <w:trPr>
              <w:trHeight w:val="187"/>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tcPr>
              <w:p w14:paraId="2DB604AC" w14:textId="77777777" w:rsidR="001A73E7" w:rsidRDefault="00000000">
                <w:pPr>
                  <w:keepLines/>
                  <w:ind w:left="0" w:hanging="2"/>
                  <w:rPr>
                    <w:rFonts w:ascii="Calibri" w:eastAsia="Calibri" w:hAnsi="Calibri" w:cs="Calibri"/>
                  </w:rPr>
                </w:pPr>
                <w:r>
                  <w:rPr>
                    <w:rFonts w:ascii="Calibri" w:eastAsia="Calibri" w:hAnsi="Calibri" w:cs="Calibri"/>
                    <w:i/>
                  </w:rPr>
                  <w:t>Tipo:</w:t>
                </w:r>
              </w:p>
            </w:tc>
            <w:tc>
              <w:tcPr>
                <w:tcW w:w="7454"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tcPr>
              <w:p w14:paraId="3ADE1081" w14:textId="77777777" w:rsidR="001A73E7" w:rsidRDefault="00000000">
                <w:pPr>
                  <w:keepLines/>
                  <w:ind w:left="0" w:hanging="2"/>
                  <w:rPr>
                    <w:rFonts w:ascii="Calibri" w:eastAsia="Calibri" w:hAnsi="Calibri" w:cs="Calibri"/>
                    <w:sz w:val="36"/>
                    <w:szCs w:val="36"/>
                  </w:rPr>
                </w:pPr>
                <w:r>
                  <w:rPr>
                    <w:rFonts w:ascii="Calibri" w:eastAsia="Calibri" w:hAnsi="Calibri" w:cs="Calibri"/>
                    <w:i/>
                  </w:rPr>
                  <w:t>Funcional - Datos</w:t>
                </w:r>
              </w:p>
            </w:tc>
          </w:tr>
          <w:tr w:rsidR="001A73E7" w14:paraId="0CFD8E3B" w14:textId="77777777">
            <w:trPr>
              <w:trHeight w:val="1310"/>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tcPr>
              <w:p w14:paraId="5419B09E" w14:textId="77777777" w:rsidR="001A73E7" w:rsidRDefault="00000000">
                <w:pPr>
                  <w:keepLines/>
                  <w:ind w:left="0" w:hanging="2"/>
                  <w:rPr>
                    <w:rFonts w:ascii="Calibri" w:eastAsia="Calibri" w:hAnsi="Calibri" w:cs="Calibri"/>
                  </w:rPr>
                </w:pPr>
                <w:r>
                  <w:rPr>
                    <w:rFonts w:ascii="Calibri" w:eastAsia="Calibri" w:hAnsi="Calibri" w:cs="Calibri"/>
                    <w:i/>
                  </w:rPr>
                  <w:t>Detalles de requisitos y restricciones:</w:t>
                </w:r>
              </w:p>
            </w:tc>
            <w:tc>
              <w:tcPr>
                <w:tcW w:w="7454"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tcPr>
              <w:p w14:paraId="78997F07" w14:textId="77777777" w:rsidR="001A73E7" w:rsidRDefault="00000000">
                <w:pPr>
                  <w:ind w:left="0" w:hanging="2"/>
                </w:pPr>
                <w:r>
                  <w:t>El sistema deberá permitir la búsqueda por medio de esta información:</w:t>
                </w:r>
              </w:p>
              <w:p w14:paraId="33AB2362" w14:textId="77777777" w:rsidR="001A73E7" w:rsidRDefault="00000000">
                <w:pPr>
                  <w:ind w:left="0" w:hanging="2"/>
                </w:pPr>
                <w:r>
                  <w:t>•</w:t>
                </w:r>
                <w:r>
                  <w:tab/>
                  <w:t>Barra de búsqueda por Nombres completos: 30 caracteres.</w:t>
                </w:r>
              </w:p>
              <w:p w14:paraId="4779398C" w14:textId="77777777" w:rsidR="001A73E7" w:rsidRDefault="001A73E7">
                <w:pPr>
                  <w:ind w:left="0" w:hanging="2"/>
                </w:pPr>
              </w:p>
              <w:p w14:paraId="10A18CA0" w14:textId="77777777" w:rsidR="001A73E7" w:rsidRDefault="00000000">
                <w:pPr>
                  <w:ind w:left="0" w:hanging="2"/>
                </w:pPr>
                <w:r>
                  <w:t>Restricciones:</w:t>
                </w:r>
              </w:p>
              <w:p w14:paraId="209C84A8" w14:textId="77777777" w:rsidR="001A73E7" w:rsidRDefault="00000000">
                <w:pPr>
                  <w:ind w:left="0" w:hanging="2"/>
                </w:pPr>
                <w:r>
                  <w:t>•</w:t>
                </w:r>
                <w:r>
                  <w:tab/>
                  <w:t>El sistema no debe revelar datos confidenciales, como archivos adjuntos, direcciones o números de teléfono, durante las consultas.</w:t>
                </w:r>
              </w:p>
              <w:p w14:paraId="2F99F327" w14:textId="77777777" w:rsidR="001A73E7" w:rsidRDefault="001A73E7">
                <w:pPr>
                  <w:ind w:left="0" w:hanging="2"/>
                </w:pPr>
              </w:p>
              <w:p w14:paraId="4011FC01" w14:textId="77777777" w:rsidR="001A73E7" w:rsidRDefault="001A73E7">
                <w:pPr>
                  <w:ind w:left="0" w:hanging="2"/>
                </w:pPr>
              </w:p>
            </w:tc>
          </w:tr>
          <w:tr w:rsidR="001A73E7" w14:paraId="72336830" w14:textId="77777777">
            <w:trPr>
              <w:trHeight w:val="942"/>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tcPr>
              <w:p w14:paraId="76461511" w14:textId="77777777" w:rsidR="001A73E7" w:rsidRDefault="00000000">
                <w:pPr>
                  <w:keepLines/>
                  <w:ind w:left="0" w:hanging="2"/>
                  <w:rPr>
                    <w:rFonts w:ascii="Calibri" w:eastAsia="Calibri" w:hAnsi="Calibri" w:cs="Calibri"/>
                  </w:rPr>
                </w:pPr>
                <w:r>
                  <w:rPr>
                    <w:rFonts w:ascii="Calibri" w:eastAsia="Calibri" w:hAnsi="Calibri" w:cs="Calibri"/>
                    <w:i/>
                  </w:rPr>
                  <w:t>Fecha de revisión y versión:</w:t>
                </w:r>
              </w:p>
            </w:tc>
            <w:tc>
              <w:tcPr>
                <w:tcW w:w="7454"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tcPr>
              <w:p w14:paraId="79A330BF" w14:textId="77777777" w:rsidR="001A73E7" w:rsidRDefault="00000000">
                <w:pPr>
                  <w:keepLines/>
                  <w:ind w:left="0" w:hanging="2"/>
                  <w:rPr>
                    <w:rFonts w:ascii="Calibri" w:eastAsia="Calibri" w:hAnsi="Calibri" w:cs="Calibri"/>
                    <w:sz w:val="36"/>
                    <w:szCs w:val="36"/>
                  </w:rPr>
                </w:pPr>
                <w:r>
                  <w:rPr>
                    <w:rFonts w:ascii="Calibri" w:eastAsia="Calibri" w:hAnsi="Calibri" w:cs="Calibri"/>
                    <w:i/>
                  </w:rPr>
                  <w:t>07/11/2024</w:t>
                </w:r>
              </w:p>
              <w:p w14:paraId="04920E18" w14:textId="77777777" w:rsidR="001A73E7" w:rsidRDefault="00000000">
                <w:pPr>
                  <w:keepLines/>
                  <w:ind w:left="0" w:hanging="2"/>
                  <w:rPr>
                    <w:rFonts w:ascii="Calibri" w:eastAsia="Calibri" w:hAnsi="Calibri" w:cs="Calibri"/>
                    <w:sz w:val="36"/>
                    <w:szCs w:val="36"/>
                  </w:rPr>
                </w:pPr>
                <w:r>
                  <w:rPr>
                    <w:rFonts w:ascii="Calibri" w:eastAsia="Calibri" w:hAnsi="Calibri" w:cs="Calibri"/>
                    <w:i/>
                  </w:rPr>
                  <w:t>Versión 1.0</w:t>
                </w:r>
              </w:p>
            </w:tc>
          </w:tr>
          <w:tr w:rsidR="001A73E7" w14:paraId="04FA068B" w14:textId="77777777">
            <w:trPr>
              <w:trHeight w:val="369"/>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tcPr>
              <w:p w14:paraId="3930DF7E" w14:textId="77777777" w:rsidR="001A73E7" w:rsidRDefault="00000000">
                <w:pPr>
                  <w:keepLines/>
                  <w:ind w:left="0" w:hanging="2"/>
                  <w:rPr>
                    <w:rFonts w:ascii="Calibri" w:eastAsia="Calibri" w:hAnsi="Calibri" w:cs="Calibri"/>
                  </w:rPr>
                </w:pPr>
                <w:r>
                  <w:rPr>
                    <w:rFonts w:ascii="Calibri" w:eastAsia="Calibri" w:hAnsi="Calibri" w:cs="Calibri"/>
                    <w:i/>
                  </w:rPr>
                  <w:t>Prioridad:</w:t>
                </w:r>
              </w:p>
            </w:tc>
            <w:tc>
              <w:tcPr>
                <w:tcW w:w="7454"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tcPr>
              <w:p w14:paraId="22FAA789" w14:textId="77777777" w:rsidR="001A73E7" w:rsidRDefault="00000000">
                <w:pPr>
                  <w:keepLines/>
                  <w:ind w:left="0" w:hanging="2"/>
                  <w:rPr>
                    <w:rFonts w:ascii="Calibri" w:eastAsia="Calibri" w:hAnsi="Calibri" w:cs="Calibri"/>
                    <w:b/>
                    <w:i/>
                  </w:rPr>
                </w:pPr>
                <w:r>
                  <w:rPr>
                    <w:rFonts w:ascii="Calibri" w:eastAsia="Calibri" w:hAnsi="Calibri" w:cs="Calibri"/>
                    <w:b/>
                    <w:i/>
                  </w:rPr>
                  <w:t>Alta</w:t>
                </w:r>
              </w:p>
            </w:tc>
          </w:tr>
        </w:tbl>
      </w:sdtContent>
    </w:sdt>
    <w:p w14:paraId="06D9B8D3" w14:textId="77777777" w:rsidR="001A73E7" w:rsidRDefault="001A73E7">
      <w:pPr>
        <w:ind w:left="0" w:hanging="2"/>
        <w:rPr>
          <w:rFonts w:ascii="Calibri" w:eastAsia="Calibri" w:hAnsi="Calibri" w:cs="Calibri"/>
          <w:b/>
        </w:rPr>
      </w:pPr>
    </w:p>
    <w:p w14:paraId="69941E36" w14:textId="77777777" w:rsidR="001A73E7" w:rsidRDefault="001A73E7">
      <w:pPr>
        <w:ind w:left="0" w:hanging="2"/>
        <w:rPr>
          <w:rFonts w:ascii="Calibri" w:eastAsia="Calibri" w:hAnsi="Calibri" w:cs="Calibri"/>
          <w:color w:val="0000FF"/>
        </w:rPr>
      </w:pPr>
    </w:p>
    <w:sdt>
      <w:sdtPr>
        <w:tag w:val="goog_rdk_11"/>
        <w:id w:val="2001615428"/>
        <w:lock w:val="contentLocked"/>
      </w:sdtPr>
      <w:sdtContent>
        <w:tbl>
          <w:tblPr>
            <w:tblStyle w:val="ac"/>
            <w:tblW w:w="9062" w:type="dxa"/>
            <w:tblInd w:w="427" w:type="dxa"/>
            <w:tblLayout w:type="fixed"/>
            <w:tblLook w:val="0000" w:firstRow="0" w:lastRow="0" w:firstColumn="0" w:lastColumn="0" w:noHBand="0" w:noVBand="0"/>
          </w:tblPr>
          <w:tblGrid>
            <w:gridCol w:w="1608"/>
            <w:gridCol w:w="7454"/>
          </w:tblGrid>
          <w:tr w:rsidR="001A73E7" w14:paraId="5FC90627" w14:textId="77777777">
            <w:trPr>
              <w:trHeight w:val="354"/>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tcPr>
              <w:p w14:paraId="7257FA38" w14:textId="77777777" w:rsidR="001A73E7" w:rsidRDefault="00000000">
                <w:pPr>
                  <w:keepLines/>
                  <w:ind w:left="0" w:hanging="2"/>
                  <w:rPr>
                    <w:rFonts w:ascii="Calibri" w:eastAsia="Calibri" w:hAnsi="Calibri" w:cs="Calibri"/>
                  </w:rPr>
                </w:pPr>
                <w:r>
                  <w:rPr>
                    <w:rFonts w:ascii="Calibri" w:eastAsia="Calibri" w:hAnsi="Calibri" w:cs="Calibri"/>
                    <w:i/>
                  </w:rPr>
                  <w:t>Número:</w:t>
                </w:r>
              </w:p>
            </w:tc>
            <w:tc>
              <w:tcPr>
                <w:tcW w:w="7454" w:type="dxa"/>
                <w:tcBorders>
                  <w:top w:val="single" w:sz="5" w:space="0" w:color="000000"/>
                  <w:left w:val="single" w:sz="5" w:space="0" w:color="000000"/>
                  <w:bottom w:val="single" w:sz="5" w:space="0" w:color="000000"/>
                  <w:right w:val="single" w:sz="5" w:space="0" w:color="000000"/>
                </w:tcBorders>
                <w:tcMar>
                  <w:top w:w="80" w:type="dxa"/>
                  <w:left w:w="140" w:type="dxa"/>
                  <w:bottom w:w="80" w:type="dxa"/>
                  <w:right w:w="140" w:type="dxa"/>
                </w:tcMar>
              </w:tcPr>
              <w:p w14:paraId="3427392B" w14:textId="77777777" w:rsidR="001A73E7" w:rsidRDefault="00000000">
                <w:pPr>
                  <w:keepLines/>
                  <w:spacing w:before="240" w:after="240"/>
                  <w:ind w:left="0" w:hanging="2"/>
                  <w:rPr>
                    <w:rFonts w:ascii="Calibri" w:eastAsia="Calibri" w:hAnsi="Calibri" w:cs="Calibri"/>
                    <w:b/>
                    <w:i/>
                  </w:rPr>
                </w:pPr>
                <w:r>
                  <w:rPr>
                    <w:rFonts w:ascii="Calibri" w:eastAsia="Calibri" w:hAnsi="Calibri" w:cs="Calibri"/>
                    <w:b/>
                    <w:i/>
                  </w:rPr>
                  <w:t>RF-11</w:t>
                </w:r>
              </w:p>
            </w:tc>
          </w:tr>
          <w:tr w:rsidR="001A73E7" w14:paraId="21603D51" w14:textId="77777777">
            <w:trPr>
              <w:trHeight w:val="390"/>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tcPr>
              <w:p w14:paraId="3DFDF6B6" w14:textId="77777777" w:rsidR="001A73E7" w:rsidRDefault="00000000">
                <w:pPr>
                  <w:keepLines/>
                  <w:ind w:left="0" w:hanging="2"/>
                  <w:rPr>
                    <w:rFonts w:ascii="Calibri" w:eastAsia="Calibri" w:hAnsi="Calibri" w:cs="Calibri"/>
                  </w:rPr>
                </w:pPr>
                <w:r>
                  <w:rPr>
                    <w:rFonts w:ascii="Calibri" w:eastAsia="Calibri" w:hAnsi="Calibri" w:cs="Calibri"/>
                    <w:i/>
                  </w:rPr>
                  <w:t>Título:</w:t>
                </w:r>
              </w:p>
            </w:tc>
            <w:tc>
              <w:tcPr>
                <w:tcW w:w="7454"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tcPr>
              <w:p w14:paraId="52EE7736" w14:textId="77777777" w:rsidR="001A73E7" w:rsidRDefault="00000000">
                <w:pPr>
                  <w:ind w:left="0" w:hanging="2"/>
                </w:pPr>
                <w:r>
                  <w:t>Actualizar técnico</w:t>
                </w:r>
              </w:p>
            </w:tc>
          </w:tr>
          <w:tr w:rsidR="001A73E7" w14:paraId="264AFF82" w14:textId="77777777">
            <w:trPr>
              <w:trHeight w:val="284"/>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tcPr>
              <w:p w14:paraId="041D1915" w14:textId="77777777" w:rsidR="001A73E7" w:rsidRDefault="00000000">
                <w:pPr>
                  <w:keepLines/>
                  <w:ind w:left="0" w:hanging="2"/>
                  <w:rPr>
                    <w:rFonts w:ascii="Calibri" w:eastAsia="Calibri" w:hAnsi="Calibri" w:cs="Calibri"/>
                  </w:rPr>
                </w:pPr>
                <w:r>
                  <w:rPr>
                    <w:rFonts w:ascii="Calibri" w:eastAsia="Calibri" w:hAnsi="Calibri" w:cs="Calibri"/>
                    <w:i/>
                  </w:rPr>
                  <w:t>Texto:</w:t>
                </w:r>
              </w:p>
            </w:tc>
            <w:tc>
              <w:tcPr>
                <w:tcW w:w="7454"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tcPr>
              <w:p w14:paraId="6B57E722" w14:textId="77777777" w:rsidR="001A73E7" w:rsidRDefault="00000000">
                <w:pPr>
                  <w:keepLines/>
                  <w:ind w:left="0" w:hanging="2"/>
                </w:pPr>
                <w:r>
                  <w:t>El sistema deberá permitir editar la información del técnico correspondiente a los datos del técnico.</w:t>
                </w:r>
              </w:p>
            </w:tc>
          </w:tr>
          <w:tr w:rsidR="001A73E7" w14:paraId="02A2BC52" w14:textId="77777777">
            <w:trPr>
              <w:trHeight w:val="187"/>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tcPr>
              <w:p w14:paraId="2638F751" w14:textId="77777777" w:rsidR="001A73E7" w:rsidRDefault="00000000">
                <w:pPr>
                  <w:keepLines/>
                  <w:ind w:left="0" w:hanging="2"/>
                  <w:rPr>
                    <w:rFonts w:ascii="Calibri" w:eastAsia="Calibri" w:hAnsi="Calibri" w:cs="Calibri"/>
                  </w:rPr>
                </w:pPr>
                <w:r>
                  <w:rPr>
                    <w:rFonts w:ascii="Calibri" w:eastAsia="Calibri" w:hAnsi="Calibri" w:cs="Calibri"/>
                    <w:i/>
                  </w:rPr>
                  <w:t>Tipo:</w:t>
                </w:r>
              </w:p>
            </w:tc>
            <w:tc>
              <w:tcPr>
                <w:tcW w:w="7454"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tcPr>
              <w:p w14:paraId="7274B723" w14:textId="77777777" w:rsidR="001A73E7" w:rsidRDefault="00000000">
                <w:pPr>
                  <w:keepLines/>
                  <w:ind w:left="0" w:hanging="2"/>
                  <w:rPr>
                    <w:rFonts w:ascii="Calibri" w:eastAsia="Calibri" w:hAnsi="Calibri" w:cs="Calibri"/>
                    <w:sz w:val="36"/>
                    <w:szCs w:val="36"/>
                  </w:rPr>
                </w:pPr>
                <w:r>
                  <w:rPr>
                    <w:rFonts w:ascii="Calibri" w:eastAsia="Calibri" w:hAnsi="Calibri" w:cs="Calibri"/>
                    <w:i/>
                  </w:rPr>
                  <w:t>Funcional - Datos</w:t>
                </w:r>
              </w:p>
            </w:tc>
          </w:tr>
          <w:tr w:rsidR="001A73E7" w14:paraId="15323AA4" w14:textId="77777777">
            <w:trPr>
              <w:trHeight w:val="1310"/>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tcPr>
              <w:p w14:paraId="381F39FB" w14:textId="77777777" w:rsidR="001A73E7" w:rsidRDefault="00000000">
                <w:pPr>
                  <w:keepLines/>
                  <w:ind w:left="0" w:hanging="2"/>
                  <w:rPr>
                    <w:rFonts w:ascii="Calibri" w:eastAsia="Calibri" w:hAnsi="Calibri" w:cs="Calibri"/>
                  </w:rPr>
                </w:pPr>
                <w:r>
                  <w:rPr>
                    <w:rFonts w:ascii="Calibri" w:eastAsia="Calibri" w:hAnsi="Calibri" w:cs="Calibri"/>
                    <w:i/>
                  </w:rPr>
                  <w:t>Detalles de requisitos y restricciones:</w:t>
                </w:r>
              </w:p>
            </w:tc>
            <w:tc>
              <w:tcPr>
                <w:tcW w:w="7454"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tcPr>
              <w:p w14:paraId="210021C3" w14:textId="77777777" w:rsidR="001A73E7" w:rsidRDefault="00000000">
                <w:pPr>
                  <w:ind w:left="0" w:hanging="2"/>
                </w:pPr>
                <w:r>
                  <w:t>El sistema debe permitir editar la siguiente información:</w:t>
                </w:r>
              </w:p>
              <w:p w14:paraId="1D1BFC93" w14:textId="77777777" w:rsidR="001A73E7" w:rsidRDefault="00000000">
                <w:pPr>
                  <w:ind w:left="0" w:hanging="2"/>
                </w:pPr>
                <w:r>
                  <w:t>•</w:t>
                </w:r>
                <w:r>
                  <w:tab/>
                  <w:t>Botón “Editar”.</w:t>
                </w:r>
              </w:p>
              <w:p w14:paraId="55B558DC" w14:textId="77777777" w:rsidR="001A73E7" w:rsidRDefault="00000000">
                <w:pPr>
                  <w:ind w:left="0" w:hanging="2"/>
                </w:pPr>
                <w:r>
                  <w:t>•</w:t>
                </w:r>
                <w:r>
                  <w:tab/>
                  <w:t>Nombres completos: mínimo 30, máximo 40 caracteres.</w:t>
                </w:r>
              </w:p>
              <w:p w14:paraId="291ED860" w14:textId="77777777" w:rsidR="001A73E7" w:rsidRDefault="00000000">
                <w:pPr>
                  <w:ind w:left="0" w:hanging="2"/>
                </w:pPr>
                <w:r>
                  <w:t>•</w:t>
                </w:r>
                <w:r>
                  <w:tab/>
                  <w:t>Especialidad: 19 caracteres de tipo numérico.</w:t>
                </w:r>
              </w:p>
              <w:p w14:paraId="1F5F964C" w14:textId="77777777" w:rsidR="001A73E7" w:rsidRDefault="00000000">
                <w:pPr>
                  <w:ind w:left="0" w:hanging="2"/>
                </w:pPr>
                <w:r>
                  <w:t>•</w:t>
                </w:r>
                <w:r>
                  <w:tab/>
                  <w:t>Celular: 10 caracteres de tipo numérico.</w:t>
                </w:r>
              </w:p>
              <w:p w14:paraId="311596A9" w14:textId="77777777" w:rsidR="001A73E7" w:rsidRDefault="00000000">
                <w:pPr>
                  <w:ind w:left="0" w:hanging="2"/>
                </w:pPr>
                <w:r>
                  <w:t>•</w:t>
                </w:r>
                <w:r>
                  <w:tab/>
                  <w:t>Correo: mínimo 20, máximo 40 caracteres, tipo alfanumérico.</w:t>
                </w:r>
              </w:p>
              <w:p w14:paraId="24419BF3" w14:textId="77777777" w:rsidR="001A73E7" w:rsidRDefault="001A73E7">
                <w:pPr>
                  <w:ind w:left="0" w:hanging="2"/>
                </w:pPr>
              </w:p>
              <w:p w14:paraId="040888DB" w14:textId="77777777" w:rsidR="001A73E7" w:rsidRDefault="00000000">
                <w:pPr>
                  <w:ind w:left="0" w:hanging="2"/>
                </w:pPr>
                <w:r>
                  <w:t>Restricciones:</w:t>
                </w:r>
              </w:p>
              <w:p w14:paraId="5676E949" w14:textId="77777777" w:rsidR="001A73E7" w:rsidRDefault="00000000">
                <w:pPr>
                  <w:ind w:left="0" w:hanging="2"/>
                </w:pPr>
                <w:r>
                  <w:t>•</w:t>
                </w:r>
                <w:r>
                  <w:tab/>
                  <w:t>El sistema debe validar que los campos obligatorios contengan información antes de guardar la actualización.</w:t>
                </w:r>
              </w:p>
              <w:p w14:paraId="2AE08A69" w14:textId="77777777" w:rsidR="001A73E7" w:rsidRDefault="001A73E7">
                <w:pPr>
                  <w:ind w:left="0" w:hanging="2"/>
                </w:pPr>
              </w:p>
              <w:p w14:paraId="032A9F69" w14:textId="77777777" w:rsidR="001A73E7" w:rsidRDefault="001A73E7">
                <w:pPr>
                  <w:ind w:left="0" w:hanging="2"/>
                </w:pPr>
              </w:p>
            </w:tc>
          </w:tr>
          <w:tr w:rsidR="001A73E7" w14:paraId="2FB89C6D" w14:textId="77777777">
            <w:trPr>
              <w:trHeight w:val="942"/>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tcPr>
              <w:p w14:paraId="43006199" w14:textId="77777777" w:rsidR="001A73E7" w:rsidRDefault="00000000">
                <w:pPr>
                  <w:keepLines/>
                  <w:ind w:left="0" w:hanging="2"/>
                  <w:rPr>
                    <w:rFonts w:ascii="Calibri" w:eastAsia="Calibri" w:hAnsi="Calibri" w:cs="Calibri"/>
                  </w:rPr>
                </w:pPr>
                <w:r>
                  <w:rPr>
                    <w:rFonts w:ascii="Calibri" w:eastAsia="Calibri" w:hAnsi="Calibri" w:cs="Calibri"/>
                    <w:i/>
                  </w:rPr>
                  <w:t>Fecha de revisión y versión:</w:t>
                </w:r>
              </w:p>
            </w:tc>
            <w:tc>
              <w:tcPr>
                <w:tcW w:w="7454"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tcPr>
              <w:p w14:paraId="00AD0806" w14:textId="77777777" w:rsidR="001A73E7" w:rsidRDefault="00000000">
                <w:pPr>
                  <w:keepLines/>
                  <w:ind w:left="0" w:hanging="2"/>
                  <w:rPr>
                    <w:rFonts w:ascii="Calibri" w:eastAsia="Calibri" w:hAnsi="Calibri" w:cs="Calibri"/>
                    <w:sz w:val="36"/>
                    <w:szCs w:val="36"/>
                  </w:rPr>
                </w:pPr>
                <w:r>
                  <w:rPr>
                    <w:rFonts w:ascii="Calibri" w:eastAsia="Calibri" w:hAnsi="Calibri" w:cs="Calibri"/>
                    <w:i/>
                  </w:rPr>
                  <w:t>07/11/2024</w:t>
                </w:r>
              </w:p>
              <w:p w14:paraId="09196EB4" w14:textId="77777777" w:rsidR="001A73E7" w:rsidRDefault="00000000">
                <w:pPr>
                  <w:keepLines/>
                  <w:ind w:left="0" w:hanging="2"/>
                  <w:rPr>
                    <w:rFonts w:ascii="Calibri" w:eastAsia="Calibri" w:hAnsi="Calibri" w:cs="Calibri"/>
                    <w:sz w:val="36"/>
                    <w:szCs w:val="36"/>
                  </w:rPr>
                </w:pPr>
                <w:r>
                  <w:rPr>
                    <w:rFonts w:ascii="Calibri" w:eastAsia="Calibri" w:hAnsi="Calibri" w:cs="Calibri"/>
                    <w:i/>
                  </w:rPr>
                  <w:t>Versión 1.0</w:t>
                </w:r>
              </w:p>
            </w:tc>
          </w:tr>
          <w:tr w:rsidR="001A73E7" w14:paraId="2C9566C1" w14:textId="77777777">
            <w:trPr>
              <w:trHeight w:val="369"/>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tcPr>
              <w:p w14:paraId="5855C6F1" w14:textId="77777777" w:rsidR="001A73E7" w:rsidRDefault="00000000">
                <w:pPr>
                  <w:keepLines/>
                  <w:ind w:left="0" w:hanging="2"/>
                  <w:rPr>
                    <w:rFonts w:ascii="Calibri" w:eastAsia="Calibri" w:hAnsi="Calibri" w:cs="Calibri"/>
                  </w:rPr>
                </w:pPr>
                <w:r>
                  <w:rPr>
                    <w:rFonts w:ascii="Calibri" w:eastAsia="Calibri" w:hAnsi="Calibri" w:cs="Calibri"/>
                    <w:i/>
                  </w:rPr>
                  <w:t>Prioridad:</w:t>
                </w:r>
              </w:p>
            </w:tc>
            <w:tc>
              <w:tcPr>
                <w:tcW w:w="7454"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tcPr>
              <w:p w14:paraId="6DBDFCBA" w14:textId="77777777" w:rsidR="001A73E7" w:rsidRDefault="00000000">
                <w:pPr>
                  <w:keepLines/>
                  <w:ind w:left="0" w:hanging="2"/>
                  <w:rPr>
                    <w:rFonts w:ascii="Calibri" w:eastAsia="Calibri" w:hAnsi="Calibri" w:cs="Calibri"/>
                    <w:b/>
                    <w:i/>
                  </w:rPr>
                </w:pPr>
                <w:r>
                  <w:rPr>
                    <w:rFonts w:ascii="Calibri" w:eastAsia="Calibri" w:hAnsi="Calibri" w:cs="Calibri"/>
                    <w:b/>
                    <w:i/>
                  </w:rPr>
                  <w:t>Alta</w:t>
                </w:r>
              </w:p>
            </w:tc>
          </w:tr>
        </w:tbl>
      </w:sdtContent>
    </w:sdt>
    <w:p w14:paraId="7A93C543" w14:textId="77777777" w:rsidR="001A73E7" w:rsidRDefault="001A73E7">
      <w:pPr>
        <w:ind w:left="0" w:hanging="2"/>
        <w:rPr>
          <w:rFonts w:ascii="Calibri" w:eastAsia="Calibri" w:hAnsi="Calibri" w:cs="Calibri"/>
          <w:b/>
        </w:rPr>
      </w:pPr>
    </w:p>
    <w:p w14:paraId="1203A2AA" w14:textId="77777777" w:rsidR="001A73E7" w:rsidRDefault="001A73E7">
      <w:pPr>
        <w:ind w:left="0" w:hanging="2"/>
        <w:rPr>
          <w:rFonts w:ascii="Calibri" w:eastAsia="Calibri" w:hAnsi="Calibri" w:cs="Calibri"/>
          <w:b/>
        </w:rPr>
      </w:pPr>
    </w:p>
    <w:p w14:paraId="30840908" w14:textId="77777777" w:rsidR="001A73E7" w:rsidRDefault="001A73E7">
      <w:pPr>
        <w:ind w:left="0" w:hanging="2"/>
        <w:rPr>
          <w:rFonts w:ascii="Calibri" w:eastAsia="Calibri" w:hAnsi="Calibri" w:cs="Calibri"/>
          <w:b/>
        </w:rPr>
      </w:pPr>
    </w:p>
    <w:p w14:paraId="545B575D" w14:textId="77777777" w:rsidR="001A73E7" w:rsidRDefault="001A73E7">
      <w:pPr>
        <w:ind w:left="0" w:hanging="2"/>
        <w:rPr>
          <w:rFonts w:ascii="Calibri" w:eastAsia="Calibri" w:hAnsi="Calibri" w:cs="Calibri"/>
          <w:b/>
        </w:rPr>
      </w:pPr>
    </w:p>
    <w:p w14:paraId="4F33745C" w14:textId="77777777" w:rsidR="001A73E7" w:rsidRDefault="001A73E7">
      <w:pPr>
        <w:ind w:left="0" w:hanging="2"/>
        <w:rPr>
          <w:rFonts w:ascii="Calibri" w:eastAsia="Calibri" w:hAnsi="Calibri" w:cs="Calibri"/>
          <w:b/>
        </w:rPr>
      </w:pPr>
    </w:p>
    <w:p w14:paraId="0403C4A4" w14:textId="77777777" w:rsidR="001A73E7" w:rsidRDefault="001A73E7">
      <w:pPr>
        <w:ind w:left="0" w:hanging="2"/>
        <w:rPr>
          <w:rFonts w:ascii="Calibri" w:eastAsia="Calibri" w:hAnsi="Calibri" w:cs="Calibri"/>
          <w:b/>
        </w:rPr>
      </w:pPr>
    </w:p>
    <w:p w14:paraId="1F9B8B8A" w14:textId="77777777" w:rsidR="001A73E7" w:rsidRDefault="001A73E7">
      <w:pPr>
        <w:ind w:left="0" w:hanging="2"/>
        <w:rPr>
          <w:rFonts w:ascii="Calibri" w:eastAsia="Calibri" w:hAnsi="Calibri" w:cs="Calibri"/>
          <w:color w:val="0000FF"/>
        </w:rPr>
      </w:pPr>
    </w:p>
    <w:sdt>
      <w:sdtPr>
        <w:tag w:val="goog_rdk_12"/>
        <w:id w:val="-1894958475"/>
        <w:lock w:val="contentLocked"/>
      </w:sdtPr>
      <w:sdtContent>
        <w:tbl>
          <w:tblPr>
            <w:tblStyle w:val="ad"/>
            <w:tblW w:w="9062" w:type="dxa"/>
            <w:tblInd w:w="427" w:type="dxa"/>
            <w:tblLayout w:type="fixed"/>
            <w:tblLook w:val="0000" w:firstRow="0" w:lastRow="0" w:firstColumn="0" w:lastColumn="0" w:noHBand="0" w:noVBand="0"/>
          </w:tblPr>
          <w:tblGrid>
            <w:gridCol w:w="1608"/>
            <w:gridCol w:w="7454"/>
          </w:tblGrid>
          <w:tr w:rsidR="001A73E7" w14:paraId="56787F7B" w14:textId="77777777">
            <w:trPr>
              <w:trHeight w:val="354"/>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tcPr>
              <w:p w14:paraId="2D44FD4F" w14:textId="77777777" w:rsidR="001A73E7" w:rsidRDefault="00000000">
                <w:pPr>
                  <w:keepLines/>
                  <w:ind w:left="0" w:hanging="2"/>
                  <w:rPr>
                    <w:rFonts w:ascii="Calibri" w:eastAsia="Calibri" w:hAnsi="Calibri" w:cs="Calibri"/>
                  </w:rPr>
                </w:pPr>
                <w:r>
                  <w:rPr>
                    <w:rFonts w:ascii="Calibri" w:eastAsia="Calibri" w:hAnsi="Calibri" w:cs="Calibri"/>
                    <w:i/>
                  </w:rPr>
                  <w:t>Número:</w:t>
                </w:r>
              </w:p>
            </w:tc>
            <w:tc>
              <w:tcPr>
                <w:tcW w:w="7454" w:type="dxa"/>
                <w:tcBorders>
                  <w:top w:val="single" w:sz="5" w:space="0" w:color="000000"/>
                  <w:left w:val="single" w:sz="5" w:space="0" w:color="000000"/>
                  <w:bottom w:val="single" w:sz="5" w:space="0" w:color="000000"/>
                  <w:right w:val="single" w:sz="5" w:space="0" w:color="000000"/>
                </w:tcBorders>
                <w:tcMar>
                  <w:top w:w="80" w:type="dxa"/>
                  <w:left w:w="140" w:type="dxa"/>
                  <w:bottom w:w="80" w:type="dxa"/>
                  <w:right w:w="140" w:type="dxa"/>
                </w:tcMar>
              </w:tcPr>
              <w:p w14:paraId="4AB680D0" w14:textId="77777777" w:rsidR="001A73E7" w:rsidRDefault="00000000">
                <w:pPr>
                  <w:keepLines/>
                  <w:spacing w:before="240" w:after="240"/>
                  <w:ind w:left="0" w:hanging="2"/>
                  <w:rPr>
                    <w:rFonts w:ascii="Calibri" w:eastAsia="Calibri" w:hAnsi="Calibri" w:cs="Calibri"/>
                    <w:b/>
                    <w:i/>
                  </w:rPr>
                </w:pPr>
                <w:r>
                  <w:rPr>
                    <w:rFonts w:ascii="Calibri" w:eastAsia="Calibri" w:hAnsi="Calibri" w:cs="Calibri"/>
                    <w:b/>
                    <w:i/>
                  </w:rPr>
                  <w:t>RF-12</w:t>
                </w:r>
              </w:p>
            </w:tc>
          </w:tr>
          <w:tr w:rsidR="001A73E7" w14:paraId="72188E97" w14:textId="77777777">
            <w:trPr>
              <w:trHeight w:val="390"/>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tcPr>
              <w:p w14:paraId="67BF7C4E" w14:textId="77777777" w:rsidR="001A73E7" w:rsidRDefault="00000000">
                <w:pPr>
                  <w:keepLines/>
                  <w:ind w:left="0" w:hanging="2"/>
                  <w:rPr>
                    <w:rFonts w:ascii="Calibri" w:eastAsia="Calibri" w:hAnsi="Calibri" w:cs="Calibri"/>
                  </w:rPr>
                </w:pPr>
                <w:r>
                  <w:rPr>
                    <w:rFonts w:ascii="Calibri" w:eastAsia="Calibri" w:hAnsi="Calibri" w:cs="Calibri"/>
                    <w:i/>
                  </w:rPr>
                  <w:t>Título:</w:t>
                </w:r>
              </w:p>
            </w:tc>
            <w:tc>
              <w:tcPr>
                <w:tcW w:w="7454"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tcPr>
              <w:p w14:paraId="3810A862" w14:textId="77777777" w:rsidR="001A73E7" w:rsidRDefault="00000000">
                <w:pPr>
                  <w:ind w:left="0" w:hanging="2"/>
                </w:pPr>
                <w:r>
                  <w:t>Eliminar técnico</w:t>
                </w:r>
              </w:p>
            </w:tc>
          </w:tr>
          <w:tr w:rsidR="001A73E7" w14:paraId="71177319" w14:textId="77777777">
            <w:trPr>
              <w:trHeight w:val="284"/>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tcPr>
              <w:p w14:paraId="332332A3" w14:textId="77777777" w:rsidR="001A73E7" w:rsidRDefault="00000000">
                <w:pPr>
                  <w:keepLines/>
                  <w:ind w:left="0" w:hanging="2"/>
                  <w:rPr>
                    <w:rFonts w:ascii="Calibri" w:eastAsia="Calibri" w:hAnsi="Calibri" w:cs="Calibri"/>
                  </w:rPr>
                </w:pPr>
                <w:r>
                  <w:rPr>
                    <w:rFonts w:ascii="Calibri" w:eastAsia="Calibri" w:hAnsi="Calibri" w:cs="Calibri"/>
                    <w:i/>
                  </w:rPr>
                  <w:t>Texto:</w:t>
                </w:r>
              </w:p>
            </w:tc>
            <w:tc>
              <w:tcPr>
                <w:tcW w:w="7454"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tcPr>
              <w:p w14:paraId="685A73C0" w14:textId="77777777" w:rsidR="001A73E7" w:rsidRDefault="00000000">
                <w:pPr>
                  <w:keepLines/>
                  <w:ind w:left="0" w:hanging="2"/>
                </w:pPr>
                <w:r>
                  <w:t>El sistema permitirá eliminar un técnico existente.</w:t>
                </w:r>
              </w:p>
            </w:tc>
          </w:tr>
          <w:tr w:rsidR="001A73E7" w14:paraId="1D086649" w14:textId="77777777">
            <w:trPr>
              <w:trHeight w:val="187"/>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tcPr>
              <w:p w14:paraId="2BA78AEE" w14:textId="77777777" w:rsidR="001A73E7" w:rsidRDefault="00000000">
                <w:pPr>
                  <w:keepLines/>
                  <w:ind w:left="0" w:hanging="2"/>
                  <w:rPr>
                    <w:rFonts w:ascii="Calibri" w:eastAsia="Calibri" w:hAnsi="Calibri" w:cs="Calibri"/>
                  </w:rPr>
                </w:pPr>
                <w:r>
                  <w:rPr>
                    <w:rFonts w:ascii="Calibri" w:eastAsia="Calibri" w:hAnsi="Calibri" w:cs="Calibri"/>
                    <w:i/>
                  </w:rPr>
                  <w:t>Tipo:</w:t>
                </w:r>
              </w:p>
            </w:tc>
            <w:tc>
              <w:tcPr>
                <w:tcW w:w="7454"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tcPr>
              <w:p w14:paraId="5589A83F" w14:textId="77777777" w:rsidR="001A73E7" w:rsidRDefault="00000000">
                <w:pPr>
                  <w:keepLines/>
                  <w:ind w:left="0" w:hanging="2"/>
                  <w:rPr>
                    <w:rFonts w:ascii="Calibri" w:eastAsia="Calibri" w:hAnsi="Calibri" w:cs="Calibri"/>
                    <w:sz w:val="36"/>
                    <w:szCs w:val="36"/>
                  </w:rPr>
                </w:pPr>
                <w:r>
                  <w:rPr>
                    <w:rFonts w:ascii="Calibri" w:eastAsia="Calibri" w:hAnsi="Calibri" w:cs="Calibri"/>
                    <w:i/>
                  </w:rPr>
                  <w:t>Funcional - Datos</w:t>
                </w:r>
              </w:p>
            </w:tc>
          </w:tr>
          <w:tr w:rsidR="001A73E7" w14:paraId="5EE58186" w14:textId="77777777">
            <w:trPr>
              <w:trHeight w:val="1310"/>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tcPr>
              <w:p w14:paraId="6648B97C" w14:textId="77777777" w:rsidR="001A73E7" w:rsidRDefault="00000000">
                <w:pPr>
                  <w:keepLines/>
                  <w:ind w:left="0" w:hanging="2"/>
                  <w:rPr>
                    <w:rFonts w:ascii="Calibri" w:eastAsia="Calibri" w:hAnsi="Calibri" w:cs="Calibri"/>
                  </w:rPr>
                </w:pPr>
                <w:r>
                  <w:rPr>
                    <w:rFonts w:ascii="Calibri" w:eastAsia="Calibri" w:hAnsi="Calibri" w:cs="Calibri"/>
                    <w:i/>
                  </w:rPr>
                  <w:lastRenderedPageBreak/>
                  <w:t>Detalles de requisitos y restricciones:</w:t>
                </w:r>
              </w:p>
            </w:tc>
            <w:tc>
              <w:tcPr>
                <w:tcW w:w="7454"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tcPr>
              <w:p w14:paraId="0F00C861" w14:textId="77777777" w:rsidR="001A73E7" w:rsidRDefault="00000000">
                <w:pPr>
                  <w:ind w:left="0" w:hanging="2"/>
                </w:pPr>
                <w:r>
                  <w:t>El sistema debe permitir la eliminación de la siguiente información: Nombres completos, Especialidad, Celular y Correo.</w:t>
                </w:r>
              </w:p>
              <w:p w14:paraId="2C13EE28" w14:textId="77777777" w:rsidR="001A73E7" w:rsidRDefault="001A73E7">
                <w:pPr>
                  <w:ind w:left="0" w:hanging="2"/>
                </w:pPr>
              </w:p>
              <w:p w14:paraId="13A441DC" w14:textId="77777777" w:rsidR="001A73E7" w:rsidRDefault="00000000">
                <w:pPr>
                  <w:ind w:left="0" w:hanging="2"/>
                </w:pPr>
                <w:r>
                  <w:t xml:space="preserve">Restricciones: </w:t>
                </w:r>
              </w:p>
              <w:p w14:paraId="1F7F59C9" w14:textId="77777777" w:rsidR="001A73E7" w:rsidRDefault="00000000">
                <w:pPr>
                  <w:ind w:left="0" w:hanging="2"/>
                </w:pPr>
                <w:r>
                  <w:t>•</w:t>
                </w:r>
                <w:r>
                  <w:tab/>
                  <w:t>Solo los usuarios con el rol de administrador deben tener permiso para eliminar datos del técnico.</w:t>
                </w:r>
              </w:p>
              <w:p w14:paraId="73A424B8" w14:textId="77777777" w:rsidR="001A73E7" w:rsidRDefault="001A73E7">
                <w:pPr>
                  <w:ind w:left="0" w:hanging="2"/>
                </w:pPr>
              </w:p>
              <w:p w14:paraId="7B21A997" w14:textId="77777777" w:rsidR="001A73E7" w:rsidRDefault="001A73E7">
                <w:pPr>
                  <w:ind w:left="0" w:hanging="2"/>
                </w:pPr>
              </w:p>
              <w:p w14:paraId="557404B5" w14:textId="77777777" w:rsidR="001A73E7" w:rsidRDefault="001A73E7">
                <w:pPr>
                  <w:ind w:left="0" w:hanging="2"/>
                </w:pPr>
              </w:p>
            </w:tc>
          </w:tr>
          <w:tr w:rsidR="001A73E7" w14:paraId="0ADAB7F3" w14:textId="77777777">
            <w:trPr>
              <w:trHeight w:val="942"/>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tcPr>
              <w:p w14:paraId="25A6CF7E" w14:textId="77777777" w:rsidR="001A73E7" w:rsidRDefault="00000000">
                <w:pPr>
                  <w:keepLines/>
                  <w:ind w:left="0" w:hanging="2"/>
                  <w:rPr>
                    <w:rFonts w:ascii="Calibri" w:eastAsia="Calibri" w:hAnsi="Calibri" w:cs="Calibri"/>
                  </w:rPr>
                </w:pPr>
                <w:r>
                  <w:rPr>
                    <w:rFonts w:ascii="Calibri" w:eastAsia="Calibri" w:hAnsi="Calibri" w:cs="Calibri"/>
                    <w:i/>
                  </w:rPr>
                  <w:t>Fecha de revisión y versión:</w:t>
                </w:r>
              </w:p>
            </w:tc>
            <w:tc>
              <w:tcPr>
                <w:tcW w:w="7454"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tcPr>
              <w:p w14:paraId="0B72D823" w14:textId="77777777" w:rsidR="001A73E7" w:rsidRDefault="00000000">
                <w:pPr>
                  <w:keepLines/>
                  <w:ind w:left="0" w:hanging="2"/>
                  <w:rPr>
                    <w:rFonts w:ascii="Calibri" w:eastAsia="Calibri" w:hAnsi="Calibri" w:cs="Calibri"/>
                    <w:sz w:val="36"/>
                    <w:szCs w:val="36"/>
                  </w:rPr>
                </w:pPr>
                <w:r>
                  <w:rPr>
                    <w:rFonts w:ascii="Calibri" w:eastAsia="Calibri" w:hAnsi="Calibri" w:cs="Calibri"/>
                    <w:i/>
                  </w:rPr>
                  <w:t>07/11/2024</w:t>
                </w:r>
              </w:p>
              <w:p w14:paraId="4FDA7581" w14:textId="77777777" w:rsidR="001A73E7" w:rsidRDefault="00000000">
                <w:pPr>
                  <w:keepLines/>
                  <w:ind w:left="0" w:hanging="2"/>
                  <w:rPr>
                    <w:rFonts w:ascii="Calibri" w:eastAsia="Calibri" w:hAnsi="Calibri" w:cs="Calibri"/>
                    <w:sz w:val="36"/>
                    <w:szCs w:val="36"/>
                  </w:rPr>
                </w:pPr>
                <w:r>
                  <w:rPr>
                    <w:rFonts w:ascii="Calibri" w:eastAsia="Calibri" w:hAnsi="Calibri" w:cs="Calibri"/>
                    <w:i/>
                  </w:rPr>
                  <w:t>Versión 1.0</w:t>
                </w:r>
              </w:p>
            </w:tc>
          </w:tr>
          <w:tr w:rsidR="001A73E7" w14:paraId="11DDC06C" w14:textId="77777777">
            <w:trPr>
              <w:trHeight w:val="369"/>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tcPr>
              <w:p w14:paraId="03CF8FD7" w14:textId="77777777" w:rsidR="001A73E7" w:rsidRDefault="00000000">
                <w:pPr>
                  <w:keepLines/>
                  <w:ind w:left="0" w:hanging="2"/>
                  <w:rPr>
                    <w:rFonts w:ascii="Calibri" w:eastAsia="Calibri" w:hAnsi="Calibri" w:cs="Calibri"/>
                  </w:rPr>
                </w:pPr>
                <w:r>
                  <w:rPr>
                    <w:rFonts w:ascii="Calibri" w:eastAsia="Calibri" w:hAnsi="Calibri" w:cs="Calibri"/>
                    <w:i/>
                  </w:rPr>
                  <w:t>Prioridad:</w:t>
                </w:r>
              </w:p>
            </w:tc>
            <w:tc>
              <w:tcPr>
                <w:tcW w:w="7454"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tcPr>
              <w:p w14:paraId="4CCDE52D" w14:textId="77777777" w:rsidR="001A73E7" w:rsidRDefault="00000000">
                <w:pPr>
                  <w:keepLines/>
                  <w:ind w:left="0" w:hanging="2"/>
                  <w:rPr>
                    <w:rFonts w:ascii="Calibri" w:eastAsia="Calibri" w:hAnsi="Calibri" w:cs="Calibri"/>
                    <w:b/>
                    <w:i/>
                  </w:rPr>
                </w:pPr>
                <w:r>
                  <w:rPr>
                    <w:rFonts w:ascii="Calibri" w:eastAsia="Calibri" w:hAnsi="Calibri" w:cs="Calibri"/>
                    <w:b/>
                    <w:i/>
                  </w:rPr>
                  <w:t>Alta</w:t>
                </w:r>
              </w:p>
            </w:tc>
          </w:tr>
        </w:tbl>
      </w:sdtContent>
    </w:sdt>
    <w:p w14:paraId="032BB73F" w14:textId="77777777" w:rsidR="001A73E7" w:rsidRDefault="001A73E7">
      <w:pPr>
        <w:keepNext/>
        <w:spacing w:before="240" w:after="60"/>
        <w:ind w:left="0" w:hanging="2"/>
        <w:rPr>
          <w:rFonts w:ascii="Calibri" w:eastAsia="Calibri" w:hAnsi="Calibri" w:cs="Calibri"/>
          <w:b/>
        </w:rPr>
      </w:pPr>
      <w:bookmarkStart w:id="33" w:name="_heading=h.31bprxm42kic" w:colFirst="0" w:colLast="0"/>
      <w:bookmarkEnd w:id="33"/>
    </w:p>
    <w:p w14:paraId="3F218E5B" w14:textId="77777777" w:rsidR="001A73E7" w:rsidRDefault="001A73E7">
      <w:pPr>
        <w:ind w:left="0" w:hanging="2"/>
        <w:rPr>
          <w:rFonts w:ascii="Calibri" w:eastAsia="Calibri" w:hAnsi="Calibri" w:cs="Calibri"/>
          <w:color w:val="0000FF"/>
        </w:rPr>
      </w:pPr>
    </w:p>
    <w:sdt>
      <w:sdtPr>
        <w:tag w:val="goog_rdk_13"/>
        <w:id w:val="-438527718"/>
        <w:lock w:val="contentLocked"/>
      </w:sdtPr>
      <w:sdtContent>
        <w:tbl>
          <w:tblPr>
            <w:tblStyle w:val="ae"/>
            <w:tblW w:w="9062" w:type="dxa"/>
            <w:tblInd w:w="427" w:type="dxa"/>
            <w:tblLayout w:type="fixed"/>
            <w:tblLook w:val="0000" w:firstRow="0" w:lastRow="0" w:firstColumn="0" w:lastColumn="0" w:noHBand="0" w:noVBand="0"/>
          </w:tblPr>
          <w:tblGrid>
            <w:gridCol w:w="1608"/>
            <w:gridCol w:w="7454"/>
          </w:tblGrid>
          <w:tr w:rsidR="001A73E7" w14:paraId="22C45AB0" w14:textId="77777777">
            <w:trPr>
              <w:trHeight w:val="354"/>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tcPr>
              <w:p w14:paraId="055F01D2" w14:textId="77777777" w:rsidR="001A73E7" w:rsidRDefault="00000000">
                <w:pPr>
                  <w:keepLines/>
                  <w:ind w:left="0" w:hanging="2"/>
                  <w:rPr>
                    <w:rFonts w:ascii="Calibri" w:eastAsia="Calibri" w:hAnsi="Calibri" w:cs="Calibri"/>
                  </w:rPr>
                </w:pPr>
                <w:r>
                  <w:rPr>
                    <w:rFonts w:ascii="Calibri" w:eastAsia="Calibri" w:hAnsi="Calibri" w:cs="Calibri"/>
                    <w:i/>
                  </w:rPr>
                  <w:t>Número:</w:t>
                </w:r>
              </w:p>
            </w:tc>
            <w:tc>
              <w:tcPr>
                <w:tcW w:w="7454" w:type="dxa"/>
                <w:tcBorders>
                  <w:top w:val="single" w:sz="5" w:space="0" w:color="000000"/>
                  <w:left w:val="single" w:sz="5" w:space="0" w:color="000000"/>
                  <w:bottom w:val="single" w:sz="5" w:space="0" w:color="000000"/>
                  <w:right w:val="single" w:sz="5" w:space="0" w:color="000000"/>
                </w:tcBorders>
                <w:tcMar>
                  <w:top w:w="80" w:type="dxa"/>
                  <w:left w:w="140" w:type="dxa"/>
                  <w:bottom w:w="80" w:type="dxa"/>
                  <w:right w:w="140" w:type="dxa"/>
                </w:tcMar>
              </w:tcPr>
              <w:p w14:paraId="28D587B8" w14:textId="77777777" w:rsidR="001A73E7" w:rsidRDefault="00000000">
                <w:pPr>
                  <w:keepLines/>
                  <w:spacing w:before="240" w:after="240"/>
                  <w:ind w:left="0" w:hanging="2"/>
                  <w:rPr>
                    <w:rFonts w:ascii="Calibri" w:eastAsia="Calibri" w:hAnsi="Calibri" w:cs="Calibri"/>
                    <w:b/>
                    <w:i/>
                  </w:rPr>
                </w:pPr>
                <w:r>
                  <w:rPr>
                    <w:rFonts w:ascii="Calibri" w:eastAsia="Calibri" w:hAnsi="Calibri" w:cs="Calibri"/>
                    <w:b/>
                    <w:i/>
                  </w:rPr>
                  <w:t>RF-13</w:t>
                </w:r>
              </w:p>
            </w:tc>
          </w:tr>
          <w:tr w:rsidR="001A73E7" w14:paraId="5E640B8C" w14:textId="77777777">
            <w:trPr>
              <w:trHeight w:val="390"/>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tcPr>
              <w:p w14:paraId="61D7D84B" w14:textId="77777777" w:rsidR="001A73E7" w:rsidRDefault="00000000">
                <w:pPr>
                  <w:keepLines/>
                  <w:ind w:left="0" w:hanging="2"/>
                  <w:rPr>
                    <w:rFonts w:ascii="Calibri" w:eastAsia="Calibri" w:hAnsi="Calibri" w:cs="Calibri"/>
                  </w:rPr>
                </w:pPr>
                <w:r>
                  <w:rPr>
                    <w:rFonts w:ascii="Calibri" w:eastAsia="Calibri" w:hAnsi="Calibri" w:cs="Calibri"/>
                    <w:i/>
                  </w:rPr>
                  <w:t>Título:</w:t>
                </w:r>
              </w:p>
            </w:tc>
            <w:tc>
              <w:tcPr>
                <w:tcW w:w="7454"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tcPr>
              <w:p w14:paraId="3091A497" w14:textId="77777777" w:rsidR="001A73E7" w:rsidRDefault="00000000">
                <w:pPr>
                  <w:ind w:left="0" w:hanging="2"/>
                </w:pPr>
                <w:r>
                  <w:t>Registrar servicios adicionales</w:t>
                </w:r>
              </w:p>
            </w:tc>
          </w:tr>
          <w:tr w:rsidR="001A73E7" w14:paraId="43CD6C90" w14:textId="77777777">
            <w:trPr>
              <w:trHeight w:val="284"/>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tcPr>
              <w:p w14:paraId="3F1BD9C5" w14:textId="77777777" w:rsidR="001A73E7" w:rsidRDefault="00000000">
                <w:pPr>
                  <w:keepLines/>
                  <w:ind w:left="0" w:hanging="2"/>
                  <w:rPr>
                    <w:rFonts w:ascii="Calibri" w:eastAsia="Calibri" w:hAnsi="Calibri" w:cs="Calibri"/>
                  </w:rPr>
                </w:pPr>
                <w:r>
                  <w:rPr>
                    <w:rFonts w:ascii="Calibri" w:eastAsia="Calibri" w:hAnsi="Calibri" w:cs="Calibri"/>
                    <w:i/>
                  </w:rPr>
                  <w:t>Texto:</w:t>
                </w:r>
              </w:p>
            </w:tc>
            <w:tc>
              <w:tcPr>
                <w:tcW w:w="7454"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tcPr>
              <w:p w14:paraId="2A7E213A" w14:textId="77777777" w:rsidR="001A73E7" w:rsidRDefault="00000000">
                <w:pPr>
                  <w:keepLines/>
                  <w:ind w:left="0" w:hanging="2"/>
                </w:pPr>
                <w:r>
                  <w:t>El sistema debe permitir la creación de un registro para cada servicio adicional que el cliente desee agregar al mantenimiento de su dispositivo móvil.</w:t>
                </w:r>
              </w:p>
            </w:tc>
          </w:tr>
          <w:tr w:rsidR="001A73E7" w14:paraId="789B9123" w14:textId="77777777">
            <w:trPr>
              <w:trHeight w:val="187"/>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tcPr>
              <w:p w14:paraId="3ACA9685" w14:textId="77777777" w:rsidR="001A73E7" w:rsidRDefault="00000000">
                <w:pPr>
                  <w:keepLines/>
                  <w:ind w:left="0" w:hanging="2"/>
                  <w:rPr>
                    <w:rFonts w:ascii="Calibri" w:eastAsia="Calibri" w:hAnsi="Calibri" w:cs="Calibri"/>
                  </w:rPr>
                </w:pPr>
                <w:r>
                  <w:rPr>
                    <w:rFonts w:ascii="Calibri" w:eastAsia="Calibri" w:hAnsi="Calibri" w:cs="Calibri"/>
                    <w:i/>
                  </w:rPr>
                  <w:t>Tipo:</w:t>
                </w:r>
              </w:p>
            </w:tc>
            <w:tc>
              <w:tcPr>
                <w:tcW w:w="7454"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tcPr>
              <w:p w14:paraId="08FD4DBA" w14:textId="77777777" w:rsidR="001A73E7" w:rsidRDefault="00000000">
                <w:pPr>
                  <w:keepLines/>
                  <w:ind w:left="0" w:hanging="2"/>
                  <w:rPr>
                    <w:rFonts w:ascii="Calibri" w:eastAsia="Calibri" w:hAnsi="Calibri" w:cs="Calibri"/>
                    <w:sz w:val="36"/>
                    <w:szCs w:val="36"/>
                  </w:rPr>
                </w:pPr>
                <w:r>
                  <w:rPr>
                    <w:rFonts w:ascii="Calibri" w:eastAsia="Calibri" w:hAnsi="Calibri" w:cs="Calibri"/>
                    <w:i/>
                  </w:rPr>
                  <w:t>Funcional - Datos</w:t>
                </w:r>
              </w:p>
            </w:tc>
          </w:tr>
          <w:tr w:rsidR="001A73E7" w14:paraId="27B709E9" w14:textId="77777777">
            <w:trPr>
              <w:trHeight w:val="1310"/>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tcPr>
              <w:p w14:paraId="031BF13E" w14:textId="77777777" w:rsidR="001A73E7" w:rsidRDefault="00000000">
                <w:pPr>
                  <w:keepLines/>
                  <w:ind w:left="0" w:hanging="2"/>
                  <w:rPr>
                    <w:rFonts w:ascii="Calibri" w:eastAsia="Calibri" w:hAnsi="Calibri" w:cs="Calibri"/>
                  </w:rPr>
                </w:pPr>
                <w:r>
                  <w:rPr>
                    <w:rFonts w:ascii="Calibri" w:eastAsia="Calibri" w:hAnsi="Calibri" w:cs="Calibri"/>
                    <w:i/>
                  </w:rPr>
                  <w:t>Detalles de requisitos y restricciones:</w:t>
                </w:r>
              </w:p>
            </w:tc>
            <w:tc>
              <w:tcPr>
                <w:tcW w:w="7454"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tcPr>
              <w:p w14:paraId="62027F02" w14:textId="77777777" w:rsidR="001A73E7" w:rsidRDefault="00000000">
                <w:pPr>
                  <w:ind w:left="0" w:hanging="2"/>
                </w:pPr>
                <w:r>
                  <w:t>El sistema debe permitir ingresar los siguientes datos:</w:t>
                </w:r>
              </w:p>
              <w:p w14:paraId="14CF655F" w14:textId="77777777" w:rsidR="001A73E7" w:rsidRDefault="00000000">
                <w:pPr>
                  <w:ind w:left="0" w:hanging="2"/>
                </w:pPr>
                <w:r>
                  <w:t>•</w:t>
                </w:r>
                <w:r>
                  <w:tab/>
                  <w:t>Id: dato tipo Integer.</w:t>
                </w:r>
              </w:p>
              <w:p w14:paraId="7370985E" w14:textId="77777777" w:rsidR="001A73E7" w:rsidRDefault="00000000">
                <w:pPr>
                  <w:ind w:left="0" w:hanging="2"/>
                </w:pPr>
                <w:r>
                  <w:t>•</w:t>
                </w:r>
                <w:r>
                  <w:tab/>
                  <w:t>Nombre del servicio adicional: Máximo 10 caracteres.</w:t>
                </w:r>
              </w:p>
              <w:p w14:paraId="41924A74" w14:textId="77777777" w:rsidR="001A73E7" w:rsidRDefault="00000000">
                <w:pPr>
                  <w:ind w:left="0" w:hanging="2"/>
                </w:pPr>
                <w:r>
                  <w:t>•          Categoría: Maximo 20 caracteres.</w:t>
                </w:r>
              </w:p>
              <w:p w14:paraId="243F2B2B" w14:textId="77777777" w:rsidR="001A73E7" w:rsidRDefault="00000000">
                <w:pPr>
                  <w:ind w:left="0" w:hanging="2"/>
                </w:pPr>
                <w:r>
                  <w:t>•           Código: Maximo 20 caracteres.</w:t>
                </w:r>
              </w:p>
              <w:p w14:paraId="2667E119" w14:textId="77777777" w:rsidR="001A73E7" w:rsidRDefault="00000000">
                <w:pPr>
                  <w:ind w:left="0" w:hanging="2"/>
                </w:pPr>
                <w:r>
                  <w:t>•</w:t>
                </w:r>
                <w:r>
                  <w:tab/>
                  <w:t>Precio: dato tipo float.</w:t>
                </w:r>
              </w:p>
              <w:p w14:paraId="7A3332B4" w14:textId="77777777" w:rsidR="001A73E7" w:rsidRDefault="001A73E7">
                <w:pPr>
                  <w:ind w:left="0" w:hanging="2"/>
                </w:pPr>
              </w:p>
              <w:p w14:paraId="192D0D31" w14:textId="77777777" w:rsidR="001A73E7" w:rsidRDefault="00000000">
                <w:pPr>
                  <w:ind w:left="0" w:hanging="2"/>
                </w:pPr>
                <w:r>
                  <w:t>Restricciones:</w:t>
                </w:r>
              </w:p>
              <w:p w14:paraId="705FD68E" w14:textId="77777777" w:rsidR="001A73E7" w:rsidRDefault="00000000">
                <w:pPr>
                  <w:ind w:left="0" w:hanging="2"/>
                </w:pPr>
                <w:r>
                  <w:t>•</w:t>
                </w:r>
                <w:r>
                  <w:tab/>
                  <w:t>En el campo "Nombre del servicio" no se permitirá caracteres especiales ni números.</w:t>
                </w:r>
              </w:p>
            </w:tc>
          </w:tr>
          <w:tr w:rsidR="001A73E7" w14:paraId="317B3450" w14:textId="77777777">
            <w:trPr>
              <w:trHeight w:val="942"/>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tcPr>
              <w:p w14:paraId="34040118" w14:textId="77777777" w:rsidR="001A73E7" w:rsidRDefault="00000000">
                <w:pPr>
                  <w:keepLines/>
                  <w:ind w:left="0" w:hanging="2"/>
                  <w:rPr>
                    <w:rFonts w:ascii="Calibri" w:eastAsia="Calibri" w:hAnsi="Calibri" w:cs="Calibri"/>
                  </w:rPr>
                </w:pPr>
                <w:r>
                  <w:rPr>
                    <w:rFonts w:ascii="Calibri" w:eastAsia="Calibri" w:hAnsi="Calibri" w:cs="Calibri"/>
                    <w:i/>
                  </w:rPr>
                  <w:t>Fecha de revisión y versión:</w:t>
                </w:r>
              </w:p>
            </w:tc>
            <w:tc>
              <w:tcPr>
                <w:tcW w:w="7454"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tcPr>
              <w:p w14:paraId="18AABA35" w14:textId="77777777" w:rsidR="001A73E7" w:rsidRDefault="00000000">
                <w:pPr>
                  <w:keepLines/>
                  <w:ind w:left="0" w:hanging="2"/>
                  <w:rPr>
                    <w:rFonts w:ascii="Calibri" w:eastAsia="Calibri" w:hAnsi="Calibri" w:cs="Calibri"/>
                    <w:sz w:val="36"/>
                    <w:szCs w:val="36"/>
                  </w:rPr>
                </w:pPr>
                <w:r>
                  <w:rPr>
                    <w:rFonts w:ascii="Calibri" w:eastAsia="Calibri" w:hAnsi="Calibri" w:cs="Calibri"/>
                    <w:i/>
                  </w:rPr>
                  <w:t>07/11/2024</w:t>
                </w:r>
              </w:p>
              <w:p w14:paraId="68B6377A" w14:textId="77777777" w:rsidR="001A73E7" w:rsidRDefault="00000000">
                <w:pPr>
                  <w:keepLines/>
                  <w:ind w:left="0" w:hanging="2"/>
                  <w:rPr>
                    <w:rFonts w:ascii="Calibri" w:eastAsia="Calibri" w:hAnsi="Calibri" w:cs="Calibri"/>
                    <w:sz w:val="36"/>
                    <w:szCs w:val="36"/>
                  </w:rPr>
                </w:pPr>
                <w:r>
                  <w:rPr>
                    <w:rFonts w:ascii="Calibri" w:eastAsia="Calibri" w:hAnsi="Calibri" w:cs="Calibri"/>
                    <w:i/>
                  </w:rPr>
                  <w:t>Versión 1.0</w:t>
                </w:r>
              </w:p>
            </w:tc>
          </w:tr>
          <w:tr w:rsidR="001A73E7" w14:paraId="6C44A40E" w14:textId="77777777">
            <w:trPr>
              <w:trHeight w:val="369"/>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tcPr>
              <w:p w14:paraId="5E92B79A" w14:textId="77777777" w:rsidR="001A73E7" w:rsidRDefault="00000000">
                <w:pPr>
                  <w:keepLines/>
                  <w:ind w:left="0" w:hanging="2"/>
                  <w:rPr>
                    <w:rFonts w:ascii="Calibri" w:eastAsia="Calibri" w:hAnsi="Calibri" w:cs="Calibri"/>
                  </w:rPr>
                </w:pPr>
                <w:r>
                  <w:rPr>
                    <w:rFonts w:ascii="Calibri" w:eastAsia="Calibri" w:hAnsi="Calibri" w:cs="Calibri"/>
                    <w:i/>
                  </w:rPr>
                  <w:t>Prioridad:</w:t>
                </w:r>
              </w:p>
            </w:tc>
            <w:tc>
              <w:tcPr>
                <w:tcW w:w="7454"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tcPr>
              <w:p w14:paraId="3D9A8748" w14:textId="77777777" w:rsidR="001A73E7" w:rsidRDefault="00000000">
                <w:pPr>
                  <w:keepLines/>
                  <w:ind w:left="0" w:hanging="2"/>
                  <w:rPr>
                    <w:rFonts w:ascii="Calibri" w:eastAsia="Calibri" w:hAnsi="Calibri" w:cs="Calibri"/>
                    <w:b/>
                    <w:i/>
                  </w:rPr>
                </w:pPr>
                <w:r>
                  <w:rPr>
                    <w:rFonts w:ascii="Calibri" w:eastAsia="Calibri" w:hAnsi="Calibri" w:cs="Calibri"/>
                    <w:b/>
                    <w:i/>
                  </w:rPr>
                  <w:t>Alta</w:t>
                </w:r>
              </w:p>
            </w:tc>
          </w:tr>
        </w:tbl>
      </w:sdtContent>
    </w:sdt>
    <w:p w14:paraId="20569131" w14:textId="77777777" w:rsidR="001A73E7" w:rsidRDefault="001A73E7">
      <w:pPr>
        <w:ind w:left="0" w:hanging="2"/>
        <w:rPr>
          <w:rFonts w:ascii="Calibri" w:eastAsia="Calibri" w:hAnsi="Calibri" w:cs="Calibri"/>
          <w:b/>
        </w:rPr>
      </w:pPr>
    </w:p>
    <w:p w14:paraId="340CD20E" w14:textId="77777777" w:rsidR="001A73E7" w:rsidRDefault="001A73E7">
      <w:pPr>
        <w:ind w:left="0" w:hanging="2"/>
        <w:rPr>
          <w:rFonts w:ascii="Calibri" w:eastAsia="Calibri" w:hAnsi="Calibri" w:cs="Calibri"/>
          <w:b/>
        </w:rPr>
      </w:pPr>
    </w:p>
    <w:p w14:paraId="6AE320F9" w14:textId="77777777" w:rsidR="001A73E7" w:rsidRDefault="001A73E7">
      <w:pPr>
        <w:ind w:left="0" w:hanging="2"/>
        <w:rPr>
          <w:rFonts w:ascii="Calibri" w:eastAsia="Calibri" w:hAnsi="Calibri" w:cs="Calibri"/>
          <w:color w:val="0000FF"/>
        </w:rPr>
      </w:pPr>
    </w:p>
    <w:sdt>
      <w:sdtPr>
        <w:tag w:val="goog_rdk_14"/>
        <w:id w:val="-546458169"/>
        <w:lock w:val="contentLocked"/>
      </w:sdtPr>
      <w:sdtContent>
        <w:tbl>
          <w:tblPr>
            <w:tblStyle w:val="af"/>
            <w:tblW w:w="9062" w:type="dxa"/>
            <w:tblInd w:w="427" w:type="dxa"/>
            <w:tblLayout w:type="fixed"/>
            <w:tblLook w:val="0000" w:firstRow="0" w:lastRow="0" w:firstColumn="0" w:lastColumn="0" w:noHBand="0" w:noVBand="0"/>
          </w:tblPr>
          <w:tblGrid>
            <w:gridCol w:w="1608"/>
            <w:gridCol w:w="7454"/>
          </w:tblGrid>
          <w:tr w:rsidR="001A73E7" w14:paraId="795F9877" w14:textId="77777777">
            <w:trPr>
              <w:trHeight w:val="354"/>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tcPr>
              <w:p w14:paraId="2674F203" w14:textId="77777777" w:rsidR="001A73E7" w:rsidRDefault="00000000">
                <w:pPr>
                  <w:keepLines/>
                  <w:ind w:left="0" w:hanging="2"/>
                  <w:rPr>
                    <w:rFonts w:ascii="Calibri" w:eastAsia="Calibri" w:hAnsi="Calibri" w:cs="Calibri"/>
                  </w:rPr>
                </w:pPr>
                <w:r>
                  <w:rPr>
                    <w:rFonts w:ascii="Calibri" w:eastAsia="Calibri" w:hAnsi="Calibri" w:cs="Calibri"/>
                    <w:i/>
                  </w:rPr>
                  <w:t>Número:</w:t>
                </w:r>
              </w:p>
            </w:tc>
            <w:tc>
              <w:tcPr>
                <w:tcW w:w="7454" w:type="dxa"/>
                <w:tcBorders>
                  <w:top w:val="single" w:sz="5" w:space="0" w:color="000000"/>
                  <w:left w:val="single" w:sz="5" w:space="0" w:color="000000"/>
                  <w:bottom w:val="single" w:sz="5" w:space="0" w:color="000000"/>
                  <w:right w:val="single" w:sz="5" w:space="0" w:color="000000"/>
                </w:tcBorders>
                <w:tcMar>
                  <w:top w:w="80" w:type="dxa"/>
                  <w:left w:w="140" w:type="dxa"/>
                  <w:bottom w:w="80" w:type="dxa"/>
                  <w:right w:w="140" w:type="dxa"/>
                </w:tcMar>
              </w:tcPr>
              <w:p w14:paraId="6F7512D0" w14:textId="77777777" w:rsidR="001A73E7" w:rsidRDefault="00000000">
                <w:pPr>
                  <w:keepLines/>
                  <w:spacing w:before="240" w:after="240"/>
                  <w:ind w:left="0" w:hanging="2"/>
                  <w:rPr>
                    <w:rFonts w:ascii="Calibri" w:eastAsia="Calibri" w:hAnsi="Calibri" w:cs="Calibri"/>
                    <w:b/>
                    <w:i/>
                  </w:rPr>
                </w:pPr>
                <w:r>
                  <w:rPr>
                    <w:rFonts w:ascii="Calibri" w:eastAsia="Calibri" w:hAnsi="Calibri" w:cs="Calibri"/>
                    <w:b/>
                    <w:i/>
                  </w:rPr>
                  <w:t>RF-14</w:t>
                </w:r>
              </w:p>
            </w:tc>
          </w:tr>
          <w:tr w:rsidR="001A73E7" w14:paraId="720D4904" w14:textId="77777777">
            <w:trPr>
              <w:trHeight w:val="390"/>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tcPr>
              <w:p w14:paraId="63690471" w14:textId="77777777" w:rsidR="001A73E7" w:rsidRDefault="00000000">
                <w:pPr>
                  <w:keepLines/>
                  <w:ind w:left="0" w:hanging="2"/>
                  <w:rPr>
                    <w:rFonts w:ascii="Calibri" w:eastAsia="Calibri" w:hAnsi="Calibri" w:cs="Calibri"/>
                  </w:rPr>
                </w:pPr>
                <w:r>
                  <w:rPr>
                    <w:rFonts w:ascii="Calibri" w:eastAsia="Calibri" w:hAnsi="Calibri" w:cs="Calibri"/>
                    <w:i/>
                  </w:rPr>
                  <w:t>Título:</w:t>
                </w:r>
              </w:p>
            </w:tc>
            <w:tc>
              <w:tcPr>
                <w:tcW w:w="7454"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tcPr>
              <w:p w14:paraId="4EDC3C97" w14:textId="77777777" w:rsidR="001A73E7" w:rsidRDefault="00000000">
                <w:pPr>
                  <w:ind w:left="0" w:hanging="2"/>
                </w:pPr>
                <w:r>
                  <w:t>Consultar servicios adicionales</w:t>
                </w:r>
              </w:p>
            </w:tc>
          </w:tr>
          <w:tr w:rsidR="001A73E7" w14:paraId="72A1433C" w14:textId="77777777">
            <w:trPr>
              <w:trHeight w:val="284"/>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tcPr>
              <w:p w14:paraId="02B70855" w14:textId="77777777" w:rsidR="001A73E7" w:rsidRDefault="00000000">
                <w:pPr>
                  <w:keepLines/>
                  <w:ind w:left="0" w:hanging="2"/>
                  <w:rPr>
                    <w:rFonts w:ascii="Calibri" w:eastAsia="Calibri" w:hAnsi="Calibri" w:cs="Calibri"/>
                  </w:rPr>
                </w:pPr>
                <w:r>
                  <w:rPr>
                    <w:rFonts w:ascii="Calibri" w:eastAsia="Calibri" w:hAnsi="Calibri" w:cs="Calibri"/>
                    <w:i/>
                  </w:rPr>
                  <w:t>Texto:</w:t>
                </w:r>
              </w:p>
            </w:tc>
            <w:tc>
              <w:tcPr>
                <w:tcW w:w="7454"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tcPr>
              <w:p w14:paraId="42C74B51" w14:textId="77777777" w:rsidR="001A73E7" w:rsidRDefault="00000000">
                <w:pPr>
                  <w:keepLines/>
                  <w:ind w:left="0" w:hanging="2"/>
                </w:pPr>
                <w:r>
                  <w:t>El sistema debe permitir buscar los servicios adicionales que el cliente desee agregar al mantenimiento de su dispositivo móvil.</w:t>
                </w:r>
              </w:p>
            </w:tc>
          </w:tr>
          <w:tr w:rsidR="001A73E7" w14:paraId="57A467F6" w14:textId="77777777">
            <w:trPr>
              <w:trHeight w:val="187"/>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tcPr>
              <w:p w14:paraId="2F9D395A" w14:textId="77777777" w:rsidR="001A73E7" w:rsidRDefault="00000000">
                <w:pPr>
                  <w:keepLines/>
                  <w:ind w:left="0" w:hanging="2"/>
                  <w:rPr>
                    <w:rFonts w:ascii="Calibri" w:eastAsia="Calibri" w:hAnsi="Calibri" w:cs="Calibri"/>
                  </w:rPr>
                </w:pPr>
                <w:r>
                  <w:rPr>
                    <w:rFonts w:ascii="Calibri" w:eastAsia="Calibri" w:hAnsi="Calibri" w:cs="Calibri"/>
                    <w:i/>
                  </w:rPr>
                  <w:t>Tipo:</w:t>
                </w:r>
              </w:p>
            </w:tc>
            <w:tc>
              <w:tcPr>
                <w:tcW w:w="7454"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tcPr>
              <w:p w14:paraId="3DAE028B" w14:textId="77777777" w:rsidR="001A73E7" w:rsidRDefault="00000000">
                <w:pPr>
                  <w:keepLines/>
                  <w:ind w:left="0" w:hanging="2"/>
                  <w:rPr>
                    <w:rFonts w:ascii="Calibri" w:eastAsia="Calibri" w:hAnsi="Calibri" w:cs="Calibri"/>
                    <w:sz w:val="36"/>
                    <w:szCs w:val="36"/>
                  </w:rPr>
                </w:pPr>
                <w:r>
                  <w:rPr>
                    <w:rFonts w:ascii="Calibri" w:eastAsia="Calibri" w:hAnsi="Calibri" w:cs="Calibri"/>
                    <w:i/>
                  </w:rPr>
                  <w:t>Funcional - Datos</w:t>
                </w:r>
              </w:p>
            </w:tc>
          </w:tr>
          <w:tr w:rsidR="001A73E7" w14:paraId="1E985843" w14:textId="77777777">
            <w:trPr>
              <w:trHeight w:val="1310"/>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tcPr>
              <w:p w14:paraId="59351D8F" w14:textId="77777777" w:rsidR="001A73E7" w:rsidRDefault="00000000">
                <w:pPr>
                  <w:keepLines/>
                  <w:ind w:left="0" w:hanging="2"/>
                  <w:rPr>
                    <w:rFonts w:ascii="Calibri" w:eastAsia="Calibri" w:hAnsi="Calibri" w:cs="Calibri"/>
                  </w:rPr>
                </w:pPr>
                <w:r>
                  <w:rPr>
                    <w:rFonts w:ascii="Calibri" w:eastAsia="Calibri" w:hAnsi="Calibri" w:cs="Calibri"/>
                    <w:i/>
                  </w:rPr>
                  <w:t>Detalles de requisitos y restricciones:</w:t>
                </w:r>
              </w:p>
            </w:tc>
            <w:tc>
              <w:tcPr>
                <w:tcW w:w="7454"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tcPr>
              <w:p w14:paraId="65BBE4F1" w14:textId="77777777" w:rsidR="001A73E7" w:rsidRDefault="00000000">
                <w:pPr>
                  <w:ind w:left="0" w:hanging="2"/>
                </w:pPr>
                <w:r>
                  <w:t>El sistema deberá permitir la búsqueda por medio de esta información:</w:t>
                </w:r>
              </w:p>
              <w:p w14:paraId="744AE443" w14:textId="77777777" w:rsidR="001A73E7" w:rsidRDefault="00000000">
                <w:pPr>
                  <w:ind w:left="0" w:hanging="2"/>
                </w:pPr>
                <w:r>
                  <w:t>•</w:t>
                </w:r>
                <w:r>
                  <w:tab/>
                  <w:t>Barra de búsqueda por Nombre del servicio adicional: Máximo 10 caracteres.</w:t>
                </w:r>
              </w:p>
              <w:p w14:paraId="7823E210" w14:textId="77777777" w:rsidR="001A73E7" w:rsidRDefault="001A73E7">
                <w:pPr>
                  <w:ind w:left="0" w:hanging="2"/>
                </w:pPr>
              </w:p>
              <w:p w14:paraId="13A4663E" w14:textId="77777777" w:rsidR="001A73E7" w:rsidRDefault="00000000">
                <w:pPr>
                  <w:ind w:left="0" w:hanging="2"/>
                </w:pPr>
                <w:r>
                  <w:t>Restricciones:</w:t>
                </w:r>
              </w:p>
              <w:p w14:paraId="24F317B1" w14:textId="77777777" w:rsidR="001A73E7" w:rsidRDefault="00000000">
                <w:pPr>
                  <w:ind w:left="0" w:hanging="2"/>
                </w:pPr>
                <w:r>
                  <w:t>•</w:t>
                </w:r>
                <w:r>
                  <w:tab/>
                  <w:t>El sistema no debe revelar datos confidenciales, como archivos adjuntos, direcciones o números de teléfono, durante las consultas</w:t>
                </w:r>
              </w:p>
              <w:p w14:paraId="1CE09980" w14:textId="77777777" w:rsidR="001A73E7" w:rsidRDefault="001A73E7">
                <w:pPr>
                  <w:ind w:left="0" w:hanging="2"/>
                </w:pPr>
              </w:p>
              <w:p w14:paraId="6F6D7FD1" w14:textId="77777777" w:rsidR="001A73E7" w:rsidRDefault="001A73E7">
                <w:pPr>
                  <w:ind w:left="0" w:hanging="2"/>
                </w:pPr>
              </w:p>
              <w:p w14:paraId="56CD573B" w14:textId="77777777" w:rsidR="001A73E7" w:rsidRDefault="001A73E7">
                <w:pPr>
                  <w:ind w:left="0" w:hanging="2"/>
                </w:pPr>
              </w:p>
            </w:tc>
          </w:tr>
          <w:tr w:rsidR="001A73E7" w14:paraId="41A158E3" w14:textId="77777777">
            <w:trPr>
              <w:trHeight w:val="942"/>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tcPr>
              <w:p w14:paraId="557ED669" w14:textId="77777777" w:rsidR="001A73E7" w:rsidRDefault="00000000">
                <w:pPr>
                  <w:keepLines/>
                  <w:ind w:left="0" w:hanging="2"/>
                  <w:rPr>
                    <w:rFonts w:ascii="Calibri" w:eastAsia="Calibri" w:hAnsi="Calibri" w:cs="Calibri"/>
                  </w:rPr>
                </w:pPr>
                <w:r>
                  <w:rPr>
                    <w:rFonts w:ascii="Calibri" w:eastAsia="Calibri" w:hAnsi="Calibri" w:cs="Calibri"/>
                    <w:i/>
                  </w:rPr>
                  <w:t>Fecha de revisión y versión:</w:t>
                </w:r>
              </w:p>
            </w:tc>
            <w:tc>
              <w:tcPr>
                <w:tcW w:w="7454"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tcPr>
              <w:p w14:paraId="7DF44C56" w14:textId="77777777" w:rsidR="001A73E7" w:rsidRDefault="00000000">
                <w:pPr>
                  <w:keepLines/>
                  <w:ind w:left="0" w:hanging="2"/>
                  <w:rPr>
                    <w:rFonts w:ascii="Calibri" w:eastAsia="Calibri" w:hAnsi="Calibri" w:cs="Calibri"/>
                    <w:sz w:val="36"/>
                    <w:szCs w:val="36"/>
                  </w:rPr>
                </w:pPr>
                <w:r>
                  <w:rPr>
                    <w:rFonts w:ascii="Calibri" w:eastAsia="Calibri" w:hAnsi="Calibri" w:cs="Calibri"/>
                    <w:i/>
                  </w:rPr>
                  <w:t>07/11/2024</w:t>
                </w:r>
              </w:p>
              <w:p w14:paraId="2021896A" w14:textId="77777777" w:rsidR="001A73E7" w:rsidRDefault="00000000">
                <w:pPr>
                  <w:keepLines/>
                  <w:ind w:left="0" w:hanging="2"/>
                  <w:rPr>
                    <w:rFonts w:ascii="Calibri" w:eastAsia="Calibri" w:hAnsi="Calibri" w:cs="Calibri"/>
                    <w:sz w:val="36"/>
                    <w:szCs w:val="36"/>
                  </w:rPr>
                </w:pPr>
                <w:r>
                  <w:rPr>
                    <w:rFonts w:ascii="Calibri" w:eastAsia="Calibri" w:hAnsi="Calibri" w:cs="Calibri"/>
                    <w:i/>
                  </w:rPr>
                  <w:t>Versión 1.0</w:t>
                </w:r>
              </w:p>
            </w:tc>
          </w:tr>
          <w:tr w:rsidR="001A73E7" w14:paraId="1EC41CD9" w14:textId="77777777">
            <w:trPr>
              <w:trHeight w:val="369"/>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tcPr>
              <w:p w14:paraId="65DBCAD6" w14:textId="77777777" w:rsidR="001A73E7" w:rsidRDefault="00000000">
                <w:pPr>
                  <w:keepLines/>
                  <w:ind w:left="0" w:hanging="2"/>
                  <w:rPr>
                    <w:rFonts w:ascii="Calibri" w:eastAsia="Calibri" w:hAnsi="Calibri" w:cs="Calibri"/>
                  </w:rPr>
                </w:pPr>
                <w:r>
                  <w:rPr>
                    <w:rFonts w:ascii="Calibri" w:eastAsia="Calibri" w:hAnsi="Calibri" w:cs="Calibri"/>
                    <w:i/>
                  </w:rPr>
                  <w:t>Prioridad:</w:t>
                </w:r>
              </w:p>
            </w:tc>
            <w:tc>
              <w:tcPr>
                <w:tcW w:w="7454"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tcPr>
              <w:p w14:paraId="3C0173CC" w14:textId="77777777" w:rsidR="001A73E7" w:rsidRDefault="00000000">
                <w:pPr>
                  <w:keepLines/>
                  <w:ind w:left="0" w:hanging="2"/>
                  <w:rPr>
                    <w:rFonts w:ascii="Calibri" w:eastAsia="Calibri" w:hAnsi="Calibri" w:cs="Calibri"/>
                    <w:b/>
                    <w:i/>
                  </w:rPr>
                </w:pPr>
                <w:r>
                  <w:rPr>
                    <w:rFonts w:ascii="Calibri" w:eastAsia="Calibri" w:hAnsi="Calibri" w:cs="Calibri"/>
                    <w:b/>
                    <w:i/>
                  </w:rPr>
                  <w:t>Alta</w:t>
                </w:r>
              </w:p>
            </w:tc>
          </w:tr>
        </w:tbl>
      </w:sdtContent>
    </w:sdt>
    <w:p w14:paraId="64936C19" w14:textId="77777777" w:rsidR="001A73E7" w:rsidRDefault="001A73E7">
      <w:pPr>
        <w:ind w:left="0" w:hanging="2"/>
        <w:rPr>
          <w:rFonts w:ascii="Calibri" w:eastAsia="Calibri" w:hAnsi="Calibri" w:cs="Calibri"/>
          <w:b/>
        </w:rPr>
      </w:pPr>
    </w:p>
    <w:p w14:paraId="06A6EEED" w14:textId="77777777" w:rsidR="001A73E7" w:rsidRDefault="001A73E7">
      <w:pPr>
        <w:ind w:left="0" w:hanging="2"/>
        <w:rPr>
          <w:rFonts w:ascii="Calibri" w:eastAsia="Calibri" w:hAnsi="Calibri" w:cs="Calibri"/>
          <w:b/>
        </w:rPr>
      </w:pPr>
    </w:p>
    <w:p w14:paraId="4D28A688" w14:textId="77777777" w:rsidR="001A73E7" w:rsidRDefault="001A73E7">
      <w:pPr>
        <w:ind w:left="0" w:hanging="2"/>
        <w:rPr>
          <w:rFonts w:ascii="Calibri" w:eastAsia="Calibri" w:hAnsi="Calibri" w:cs="Calibri"/>
          <w:color w:val="0000FF"/>
        </w:rPr>
      </w:pPr>
    </w:p>
    <w:sdt>
      <w:sdtPr>
        <w:tag w:val="goog_rdk_15"/>
        <w:id w:val="-402759410"/>
        <w:lock w:val="contentLocked"/>
      </w:sdtPr>
      <w:sdtContent>
        <w:tbl>
          <w:tblPr>
            <w:tblStyle w:val="af0"/>
            <w:tblW w:w="9062" w:type="dxa"/>
            <w:tblInd w:w="427" w:type="dxa"/>
            <w:tblLayout w:type="fixed"/>
            <w:tblLook w:val="0000" w:firstRow="0" w:lastRow="0" w:firstColumn="0" w:lastColumn="0" w:noHBand="0" w:noVBand="0"/>
          </w:tblPr>
          <w:tblGrid>
            <w:gridCol w:w="1608"/>
            <w:gridCol w:w="7454"/>
          </w:tblGrid>
          <w:tr w:rsidR="001A73E7" w14:paraId="5DB70469" w14:textId="77777777">
            <w:trPr>
              <w:trHeight w:val="354"/>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tcPr>
              <w:p w14:paraId="2B897E3B" w14:textId="77777777" w:rsidR="001A73E7" w:rsidRDefault="00000000">
                <w:pPr>
                  <w:keepLines/>
                  <w:ind w:left="0" w:hanging="2"/>
                  <w:rPr>
                    <w:rFonts w:ascii="Calibri" w:eastAsia="Calibri" w:hAnsi="Calibri" w:cs="Calibri"/>
                  </w:rPr>
                </w:pPr>
                <w:r>
                  <w:rPr>
                    <w:rFonts w:ascii="Calibri" w:eastAsia="Calibri" w:hAnsi="Calibri" w:cs="Calibri"/>
                    <w:i/>
                  </w:rPr>
                  <w:t>Número:</w:t>
                </w:r>
              </w:p>
            </w:tc>
            <w:tc>
              <w:tcPr>
                <w:tcW w:w="7454" w:type="dxa"/>
                <w:tcBorders>
                  <w:top w:val="single" w:sz="5" w:space="0" w:color="000000"/>
                  <w:left w:val="single" w:sz="5" w:space="0" w:color="000000"/>
                  <w:bottom w:val="single" w:sz="5" w:space="0" w:color="000000"/>
                  <w:right w:val="single" w:sz="5" w:space="0" w:color="000000"/>
                </w:tcBorders>
                <w:tcMar>
                  <w:top w:w="80" w:type="dxa"/>
                  <w:left w:w="140" w:type="dxa"/>
                  <w:bottom w:w="80" w:type="dxa"/>
                  <w:right w:w="140" w:type="dxa"/>
                </w:tcMar>
              </w:tcPr>
              <w:p w14:paraId="54BC7A92" w14:textId="77777777" w:rsidR="001A73E7" w:rsidRDefault="00000000">
                <w:pPr>
                  <w:keepLines/>
                  <w:spacing w:before="240" w:after="240"/>
                  <w:ind w:left="0" w:hanging="2"/>
                  <w:rPr>
                    <w:rFonts w:ascii="Calibri" w:eastAsia="Calibri" w:hAnsi="Calibri" w:cs="Calibri"/>
                    <w:b/>
                    <w:i/>
                  </w:rPr>
                </w:pPr>
                <w:r>
                  <w:rPr>
                    <w:rFonts w:ascii="Calibri" w:eastAsia="Calibri" w:hAnsi="Calibri" w:cs="Calibri"/>
                    <w:b/>
                    <w:i/>
                  </w:rPr>
                  <w:t>RF-15</w:t>
                </w:r>
              </w:p>
            </w:tc>
          </w:tr>
          <w:tr w:rsidR="001A73E7" w14:paraId="6193DD15" w14:textId="77777777">
            <w:trPr>
              <w:trHeight w:val="390"/>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tcPr>
              <w:p w14:paraId="51311406" w14:textId="77777777" w:rsidR="001A73E7" w:rsidRDefault="00000000">
                <w:pPr>
                  <w:keepLines/>
                  <w:ind w:left="0" w:hanging="2"/>
                  <w:rPr>
                    <w:rFonts w:ascii="Calibri" w:eastAsia="Calibri" w:hAnsi="Calibri" w:cs="Calibri"/>
                  </w:rPr>
                </w:pPr>
                <w:r>
                  <w:rPr>
                    <w:rFonts w:ascii="Calibri" w:eastAsia="Calibri" w:hAnsi="Calibri" w:cs="Calibri"/>
                    <w:i/>
                  </w:rPr>
                  <w:t>Título:</w:t>
                </w:r>
              </w:p>
            </w:tc>
            <w:tc>
              <w:tcPr>
                <w:tcW w:w="7454"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tcPr>
              <w:p w14:paraId="62DA08E3" w14:textId="77777777" w:rsidR="001A73E7" w:rsidRDefault="00000000">
                <w:pPr>
                  <w:ind w:left="0" w:hanging="2"/>
                </w:pPr>
                <w:r>
                  <w:t>Eliminar servicios adicionales</w:t>
                </w:r>
              </w:p>
            </w:tc>
          </w:tr>
          <w:tr w:rsidR="001A73E7" w14:paraId="35E648C4" w14:textId="77777777">
            <w:trPr>
              <w:trHeight w:val="284"/>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tcPr>
              <w:p w14:paraId="009548B2" w14:textId="77777777" w:rsidR="001A73E7" w:rsidRDefault="00000000">
                <w:pPr>
                  <w:keepLines/>
                  <w:ind w:left="0" w:hanging="2"/>
                  <w:rPr>
                    <w:rFonts w:ascii="Calibri" w:eastAsia="Calibri" w:hAnsi="Calibri" w:cs="Calibri"/>
                  </w:rPr>
                </w:pPr>
                <w:r>
                  <w:rPr>
                    <w:rFonts w:ascii="Calibri" w:eastAsia="Calibri" w:hAnsi="Calibri" w:cs="Calibri"/>
                    <w:i/>
                  </w:rPr>
                  <w:t>Texto:</w:t>
                </w:r>
              </w:p>
            </w:tc>
            <w:tc>
              <w:tcPr>
                <w:tcW w:w="7454"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tcPr>
              <w:p w14:paraId="7A1294E0" w14:textId="77777777" w:rsidR="001A73E7" w:rsidRDefault="00000000">
                <w:pPr>
                  <w:keepLines/>
                  <w:ind w:left="0" w:hanging="2"/>
                </w:pPr>
                <w:r>
                  <w:t>El sistema permitirá eliminar un servicio adicional existente.</w:t>
                </w:r>
              </w:p>
            </w:tc>
          </w:tr>
          <w:tr w:rsidR="001A73E7" w14:paraId="71E6A7FA" w14:textId="77777777">
            <w:trPr>
              <w:trHeight w:val="187"/>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tcPr>
              <w:p w14:paraId="5E826217" w14:textId="77777777" w:rsidR="001A73E7" w:rsidRDefault="00000000">
                <w:pPr>
                  <w:keepLines/>
                  <w:ind w:left="0" w:hanging="2"/>
                  <w:rPr>
                    <w:rFonts w:ascii="Calibri" w:eastAsia="Calibri" w:hAnsi="Calibri" w:cs="Calibri"/>
                  </w:rPr>
                </w:pPr>
                <w:r>
                  <w:rPr>
                    <w:rFonts w:ascii="Calibri" w:eastAsia="Calibri" w:hAnsi="Calibri" w:cs="Calibri"/>
                    <w:i/>
                  </w:rPr>
                  <w:t>Tipo:</w:t>
                </w:r>
              </w:p>
            </w:tc>
            <w:tc>
              <w:tcPr>
                <w:tcW w:w="7454"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tcPr>
              <w:p w14:paraId="4AF9F2DB" w14:textId="77777777" w:rsidR="001A73E7" w:rsidRDefault="00000000">
                <w:pPr>
                  <w:keepLines/>
                  <w:ind w:left="0" w:hanging="2"/>
                  <w:rPr>
                    <w:rFonts w:ascii="Calibri" w:eastAsia="Calibri" w:hAnsi="Calibri" w:cs="Calibri"/>
                    <w:sz w:val="36"/>
                    <w:szCs w:val="36"/>
                  </w:rPr>
                </w:pPr>
                <w:r>
                  <w:rPr>
                    <w:rFonts w:ascii="Calibri" w:eastAsia="Calibri" w:hAnsi="Calibri" w:cs="Calibri"/>
                    <w:i/>
                  </w:rPr>
                  <w:t>Funcional - Datos</w:t>
                </w:r>
              </w:p>
            </w:tc>
          </w:tr>
          <w:tr w:rsidR="001A73E7" w14:paraId="78BAE7BD" w14:textId="77777777">
            <w:trPr>
              <w:trHeight w:val="1310"/>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tcPr>
              <w:p w14:paraId="38C71BA8" w14:textId="77777777" w:rsidR="001A73E7" w:rsidRDefault="00000000">
                <w:pPr>
                  <w:keepLines/>
                  <w:ind w:left="0" w:hanging="2"/>
                  <w:rPr>
                    <w:rFonts w:ascii="Calibri" w:eastAsia="Calibri" w:hAnsi="Calibri" w:cs="Calibri"/>
                  </w:rPr>
                </w:pPr>
                <w:r>
                  <w:rPr>
                    <w:rFonts w:ascii="Calibri" w:eastAsia="Calibri" w:hAnsi="Calibri" w:cs="Calibri"/>
                    <w:i/>
                  </w:rPr>
                  <w:t>Detalles de requisitos y restricciones:</w:t>
                </w:r>
              </w:p>
            </w:tc>
            <w:tc>
              <w:tcPr>
                <w:tcW w:w="7454"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tcPr>
              <w:p w14:paraId="497CBCFE" w14:textId="77777777" w:rsidR="001A73E7" w:rsidRDefault="00000000">
                <w:pPr>
                  <w:ind w:left="0" w:hanging="2"/>
                </w:pPr>
                <w:r>
                  <w:t>El sistema debe permitir la eliminación de la siguiente información: Nombre del servicio adicional,Categoría, Código y Precio.</w:t>
                </w:r>
              </w:p>
              <w:p w14:paraId="516B489E" w14:textId="77777777" w:rsidR="001A73E7" w:rsidRDefault="001A73E7">
                <w:pPr>
                  <w:ind w:left="0" w:hanging="2"/>
                </w:pPr>
              </w:p>
              <w:p w14:paraId="1BCDC844" w14:textId="77777777" w:rsidR="001A73E7" w:rsidRDefault="00000000">
                <w:pPr>
                  <w:ind w:left="0" w:hanging="2"/>
                </w:pPr>
                <w:r>
                  <w:t xml:space="preserve">Restricciones: </w:t>
                </w:r>
              </w:p>
              <w:p w14:paraId="40889DA3" w14:textId="77777777" w:rsidR="001A73E7" w:rsidRDefault="00000000">
                <w:pPr>
                  <w:ind w:left="0" w:hanging="2"/>
                </w:pPr>
                <w:r>
                  <w:t>•</w:t>
                </w:r>
                <w:r>
                  <w:tab/>
                  <w:t>Solo los usuarios con el rol de administrador deben tener permiso para eliminar datos del servicio adicional.</w:t>
                </w:r>
              </w:p>
              <w:p w14:paraId="54145440" w14:textId="77777777" w:rsidR="001A73E7" w:rsidRDefault="001A73E7">
                <w:pPr>
                  <w:ind w:left="0" w:hanging="2"/>
                </w:pPr>
              </w:p>
              <w:p w14:paraId="2AF0F384" w14:textId="77777777" w:rsidR="001A73E7" w:rsidRDefault="001A73E7">
                <w:pPr>
                  <w:ind w:left="0" w:hanging="2"/>
                </w:pPr>
              </w:p>
            </w:tc>
          </w:tr>
          <w:tr w:rsidR="001A73E7" w14:paraId="0EAA4244" w14:textId="77777777">
            <w:trPr>
              <w:trHeight w:val="942"/>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tcPr>
              <w:p w14:paraId="3559473B" w14:textId="77777777" w:rsidR="001A73E7" w:rsidRDefault="00000000">
                <w:pPr>
                  <w:keepLines/>
                  <w:ind w:left="0" w:hanging="2"/>
                  <w:rPr>
                    <w:rFonts w:ascii="Calibri" w:eastAsia="Calibri" w:hAnsi="Calibri" w:cs="Calibri"/>
                  </w:rPr>
                </w:pPr>
                <w:r>
                  <w:rPr>
                    <w:rFonts w:ascii="Calibri" w:eastAsia="Calibri" w:hAnsi="Calibri" w:cs="Calibri"/>
                    <w:i/>
                  </w:rPr>
                  <w:lastRenderedPageBreak/>
                  <w:t>Fecha de revisión y versión:</w:t>
                </w:r>
              </w:p>
            </w:tc>
            <w:tc>
              <w:tcPr>
                <w:tcW w:w="7454"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tcPr>
              <w:p w14:paraId="3D0E68CB" w14:textId="77777777" w:rsidR="001A73E7" w:rsidRDefault="00000000">
                <w:pPr>
                  <w:keepLines/>
                  <w:ind w:left="0" w:hanging="2"/>
                  <w:rPr>
                    <w:rFonts w:ascii="Calibri" w:eastAsia="Calibri" w:hAnsi="Calibri" w:cs="Calibri"/>
                    <w:sz w:val="36"/>
                    <w:szCs w:val="36"/>
                  </w:rPr>
                </w:pPr>
                <w:r>
                  <w:rPr>
                    <w:rFonts w:ascii="Calibri" w:eastAsia="Calibri" w:hAnsi="Calibri" w:cs="Calibri"/>
                    <w:i/>
                  </w:rPr>
                  <w:t>07/11/2024</w:t>
                </w:r>
              </w:p>
              <w:p w14:paraId="6CD6FCB9" w14:textId="77777777" w:rsidR="001A73E7" w:rsidRDefault="00000000">
                <w:pPr>
                  <w:keepLines/>
                  <w:ind w:left="0" w:hanging="2"/>
                  <w:rPr>
                    <w:rFonts w:ascii="Calibri" w:eastAsia="Calibri" w:hAnsi="Calibri" w:cs="Calibri"/>
                    <w:sz w:val="36"/>
                    <w:szCs w:val="36"/>
                  </w:rPr>
                </w:pPr>
                <w:r>
                  <w:rPr>
                    <w:rFonts w:ascii="Calibri" w:eastAsia="Calibri" w:hAnsi="Calibri" w:cs="Calibri"/>
                    <w:i/>
                  </w:rPr>
                  <w:t>Versión 1.0</w:t>
                </w:r>
              </w:p>
            </w:tc>
          </w:tr>
          <w:tr w:rsidR="001A73E7" w14:paraId="2B06E007" w14:textId="77777777">
            <w:trPr>
              <w:trHeight w:val="369"/>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tcPr>
              <w:p w14:paraId="34BCE453" w14:textId="77777777" w:rsidR="001A73E7" w:rsidRDefault="00000000">
                <w:pPr>
                  <w:keepLines/>
                  <w:ind w:left="0" w:hanging="2"/>
                  <w:rPr>
                    <w:rFonts w:ascii="Calibri" w:eastAsia="Calibri" w:hAnsi="Calibri" w:cs="Calibri"/>
                  </w:rPr>
                </w:pPr>
                <w:r>
                  <w:rPr>
                    <w:rFonts w:ascii="Calibri" w:eastAsia="Calibri" w:hAnsi="Calibri" w:cs="Calibri"/>
                    <w:i/>
                  </w:rPr>
                  <w:t>Prioridad:</w:t>
                </w:r>
              </w:p>
            </w:tc>
            <w:tc>
              <w:tcPr>
                <w:tcW w:w="7454"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tcPr>
              <w:p w14:paraId="4D9011C7" w14:textId="77777777" w:rsidR="001A73E7" w:rsidRDefault="00000000">
                <w:pPr>
                  <w:keepLines/>
                  <w:ind w:left="0" w:hanging="2"/>
                  <w:rPr>
                    <w:rFonts w:ascii="Calibri" w:eastAsia="Calibri" w:hAnsi="Calibri" w:cs="Calibri"/>
                    <w:b/>
                    <w:i/>
                  </w:rPr>
                </w:pPr>
                <w:r>
                  <w:rPr>
                    <w:rFonts w:ascii="Calibri" w:eastAsia="Calibri" w:hAnsi="Calibri" w:cs="Calibri"/>
                    <w:b/>
                    <w:i/>
                  </w:rPr>
                  <w:t>Alta</w:t>
                </w:r>
              </w:p>
            </w:tc>
          </w:tr>
        </w:tbl>
      </w:sdtContent>
    </w:sdt>
    <w:p w14:paraId="41CD3320" w14:textId="77777777" w:rsidR="001A73E7" w:rsidRDefault="001A73E7">
      <w:pPr>
        <w:ind w:left="0" w:hanging="2"/>
        <w:rPr>
          <w:rFonts w:ascii="Calibri" w:eastAsia="Calibri" w:hAnsi="Calibri" w:cs="Calibri"/>
          <w:b/>
        </w:rPr>
      </w:pPr>
    </w:p>
    <w:p w14:paraId="782F3082" w14:textId="77777777" w:rsidR="001A73E7" w:rsidRDefault="001A73E7">
      <w:pPr>
        <w:ind w:left="0" w:hanging="2"/>
        <w:rPr>
          <w:rFonts w:ascii="Calibri" w:eastAsia="Calibri" w:hAnsi="Calibri" w:cs="Calibri"/>
          <w:color w:val="0000FF"/>
        </w:rPr>
      </w:pPr>
    </w:p>
    <w:sdt>
      <w:sdtPr>
        <w:tag w:val="goog_rdk_16"/>
        <w:id w:val="-1068335486"/>
        <w:lock w:val="contentLocked"/>
      </w:sdtPr>
      <w:sdtContent>
        <w:tbl>
          <w:tblPr>
            <w:tblStyle w:val="af1"/>
            <w:tblW w:w="9062" w:type="dxa"/>
            <w:tblInd w:w="427" w:type="dxa"/>
            <w:tblLayout w:type="fixed"/>
            <w:tblLook w:val="0000" w:firstRow="0" w:lastRow="0" w:firstColumn="0" w:lastColumn="0" w:noHBand="0" w:noVBand="0"/>
          </w:tblPr>
          <w:tblGrid>
            <w:gridCol w:w="1608"/>
            <w:gridCol w:w="7454"/>
          </w:tblGrid>
          <w:tr w:rsidR="001A73E7" w14:paraId="7603FCDF" w14:textId="77777777">
            <w:trPr>
              <w:trHeight w:val="354"/>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tcPr>
              <w:p w14:paraId="4564DBEB" w14:textId="77777777" w:rsidR="001A73E7" w:rsidRDefault="00000000">
                <w:pPr>
                  <w:keepLines/>
                  <w:ind w:left="0" w:hanging="2"/>
                  <w:rPr>
                    <w:rFonts w:ascii="Calibri" w:eastAsia="Calibri" w:hAnsi="Calibri" w:cs="Calibri"/>
                  </w:rPr>
                </w:pPr>
                <w:r>
                  <w:rPr>
                    <w:rFonts w:ascii="Calibri" w:eastAsia="Calibri" w:hAnsi="Calibri" w:cs="Calibri"/>
                    <w:i/>
                  </w:rPr>
                  <w:t>Número:</w:t>
                </w:r>
              </w:p>
            </w:tc>
            <w:tc>
              <w:tcPr>
                <w:tcW w:w="7454" w:type="dxa"/>
                <w:tcBorders>
                  <w:top w:val="single" w:sz="5" w:space="0" w:color="000000"/>
                  <w:left w:val="single" w:sz="5" w:space="0" w:color="000000"/>
                  <w:bottom w:val="single" w:sz="5" w:space="0" w:color="000000"/>
                  <w:right w:val="single" w:sz="5" w:space="0" w:color="000000"/>
                </w:tcBorders>
                <w:tcMar>
                  <w:top w:w="80" w:type="dxa"/>
                  <w:left w:w="140" w:type="dxa"/>
                  <w:bottom w:w="80" w:type="dxa"/>
                  <w:right w:w="140" w:type="dxa"/>
                </w:tcMar>
              </w:tcPr>
              <w:p w14:paraId="4955A767" w14:textId="77777777" w:rsidR="001A73E7" w:rsidRDefault="00000000">
                <w:pPr>
                  <w:keepLines/>
                  <w:spacing w:before="240" w:after="240"/>
                  <w:ind w:left="0" w:hanging="2"/>
                  <w:rPr>
                    <w:rFonts w:ascii="Calibri" w:eastAsia="Calibri" w:hAnsi="Calibri" w:cs="Calibri"/>
                    <w:b/>
                    <w:i/>
                  </w:rPr>
                </w:pPr>
                <w:r>
                  <w:rPr>
                    <w:rFonts w:ascii="Calibri" w:eastAsia="Calibri" w:hAnsi="Calibri" w:cs="Calibri"/>
                    <w:b/>
                    <w:i/>
                  </w:rPr>
                  <w:t>RF-16</w:t>
                </w:r>
              </w:p>
            </w:tc>
          </w:tr>
          <w:tr w:rsidR="001A73E7" w14:paraId="20C57815" w14:textId="77777777">
            <w:trPr>
              <w:trHeight w:val="390"/>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tcPr>
              <w:p w14:paraId="1208EAC7" w14:textId="77777777" w:rsidR="001A73E7" w:rsidRDefault="00000000">
                <w:pPr>
                  <w:keepLines/>
                  <w:ind w:left="0" w:hanging="2"/>
                  <w:rPr>
                    <w:rFonts w:ascii="Calibri" w:eastAsia="Calibri" w:hAnsi="Calibri" w:cs="Calibri"/>
                  </w:rPr>
                </w:pPr>
                <w:r>
                  <w:rPr>
                    <w:rFonts w:ascii="Calibri" w:eastAsia="Calibri" w:hAnsi="Calibri" w:cs="Calibri"/>
                    <w:i/>
                  </w:rPr>
                  <w:t>Título:</w:t>
                </w:r>
              </w:p>
            </w:tc>
            <w:tc>
              <w:tcPr>
                <w:tcW w:w="7454"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tcPr>
              <w:p w14:paraId="7B23A031" w14:textId="77777777" w:rsidR="001A73E7" w:rsidRDefault="00000000">
                <w:pPr>
                  <w:ind w:left="0" w:hanging="2"/>
                </w:pPr>
                <w:r>
                  <w:t>Registrar repuestos</w:t>
                </w:r>
              </w:p>
            </w:tc>
          </w:tr>
          <w:tr w:rsidR="001A73E7" w14:paraId="37E8ABD3" w14:textId="77777777">
            <w:trPr>
              <w:trHeight w:val="284"/>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tcPr>
              <w:p w14:paraId="529C6FE8" w14:textId="77777777" w:rsidR="001A73E7" w:rsidRDefault="00000000">
                <w:pPr>
                  <w:keepLines/>
                  <w:ind w:left="0" w:hanging="2"/>
                  <w:rPr>
                    <w:rFonts w:ascii="Calibri" w:eastAsia="Calibri" w:hAnsi="Calibri" w:cs="Calibri"/>
                  </w:rPr>
                </w:pPr>
                <w:r>
                  <w:rPr>
                    <w:rFonts w:ascii="Calibri" w:eastAsia="Calibri" w:hAnsi="Calibri" w:cs="Calibri"/>
                    <w:i/>
                  </w:rPr>
                  <w:t>Texto:</w:t>
                </w:r>
              </w:p>
            </w:tc>
            <w:tc>
              <w:tcPr>
                <w:tcW w:w="7454"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tcPr>
              <w:p w14:paraId="567DEC8C" w14:textId="77777777" w:rsidR="001A73E7" w:rsidRDefault="00000000">
                <w:pPr>
                  <w:keepLines/>
                  <w:ind w:left="0" w:hanging="2"/>
                </w:pPr>
                <w:r>
                  <w:t>El sistema debe permitir la creación de un registro para cada repuesto utilizado en la reparación de su dispositivo móvil.</w:t>
                </w:r>
              </w:p>
            </w:tc>
          </w:tr>
          <w:tr w:rsidR="001A73E7" w14:paraId="70365092" w14:textId="77777777">
            <w:trPr>
              <w:trHeight w:val="187"/>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tcPr>
              <w:p w14:paraId="741485E1" w14:textId="77777777" w:rsidR="001A73E7" w:rsidRDefault="00000000">
                <w:pPr>
                  <w:keepLines/>
                  <w:ind w:left="0" w:hanging="2"/>
                  <w:rPr>
                    <w:rFonts w:ascii="Calibri" w:eastAsia="Calibri" w:hAnsi="Calibri" w:cs="Calibri"/>
                  </w:rPr>
                </w:pPr>
                <w:r>
                  <w:rPr>
                    <w:rFonts w:ascii="Calibri" w:eastAsia="Calibri" w:hAnsi="Calibri" w:cs="Calibri"/>
                    <w:i/>
                  </w:rPr>
                  <w:t>Tipo:</w:t>
                </w:r>
              </w:p>
            </w:tc>
            <w:tc>
              <w:tcPr>
                <w:tcW w:w="7454"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tcPr>
              <w:p w14:paraId="52610CD6" w14:textId="77777777" w:rsidR="001A73E7" w:rsidRDefault="00000000">
                <w:pPr>
                  <w:keepLines/>
                  <w:ind w:left="0" w:hanging="2"/>
                  <w:rPr>
                    <w:rFonts w:ascii="Calibri" w:eastAsia="Calibri" w:hAnsi="Calibri" w:cs="Calibri"/>
                    <w:sz w:val="36"/>
                    <w:szCs w:val="36"/>
                  </w:rPr>
                </w:pPr>
                <w:r>
                  <w:rPr>
                    <w:rFonts w:ascii="Calibri" w:eastAsia="Calibri" w:hAnsi="Calibri" w:cs="Calibri"/>
                    <w:i/>
                  </w:rPr>
                  <w:t>Funcional - Datos</w:t>
                </w:r>
              </w:p>
            </w:tc>
          </w:tr>
          <w:tr w:rsidR="001A73E7" w14:paraId="692296B2" w14:textId="77777777">
            <w:trPr>
              <w:trHeight w:val="1310"/>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tcPr>
              <w:p w14:paraId="6EBDE147" w14:textId="77777777" w:rsidR="001A73E7" w:rsidRDefault="00000000">
                <w:pPr>
                  <w:keepLines/>
                  <w:ind w:left="0" w:hanging="2"/>
                  <w:rPr>
                    <w:rFonts w:ascii="Calibri" w:eastAsia="Calibri" w:hAnsi="Calibri" w:cs="Calibri"/>
                  </w:rPr>
                </w:pPr>
                <w:r>
                  <w:rPr>
                    <w:rFonts w:ascii="Calibri" w:eastAsia="Calibri" w:hAnsi="Calibri" w:cs="Calibri"/>
                    <w:i/>
                  </w:rPr>
                  <w:t>Detalles de requisitos y restricciones:</w:t>
                </w:r>
              </w:p>
            </w:tc>
            <w:tc>
              <w:tcPr>
                <w:tcW w:w="7454"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tcPr>
              <w:p w14:paraId="057864E5" w14:textId="77777777" w:rsidR="001A73E7" w:rsidRDefault="00000000">
                <w:pPr>
                  <w:ind w:left="0" w:hanging="2"/>
                </w:pPr>
                <w:r>
                  <w:t>El sistema debe permitir ingresar los siguientes datos:</w:t>
                </w:r>
              </w:p>
              <w:p w14:paraId="76C361A8" w14:textId="77777777" w:rsidR="001A73E7" w:rsidRDefault="00000000">
                <w:pPr>
                  <w:ind w:left="0" w:hanging="2"/>
                </w:pPr>
                <w:r>
                  <w:t>•</w:t>
                </w:r>
                <w:r>
                  <w:tab/>
                  <w:t>Id: dato tipo Integer.</w:t>
                </w:r>
              </w:p>
              <w:p w14:paraId="40865A46" w14:textId="77777777" w:rsidR="001A73E7" w:rsidRDefault="00000000">
                <w:pPr>
                  <w:ind w:left="0" w:hanging="2"/>
                </w:pPr>
                <w:r>
                  <w:t>•</w:t>
                </w:r>
                <w:r>
                  <w:tab/>
                  <w:t>Código: Maximo 10 caracteres.</w:t>
                </w:r>
              </w:p>
              <w:p w14:paraId="7D420D29" w14:textId="77777777" w:rsidR="001A73E7" w:rsidRDefault="00000000">
                <w:pPr>
                  <w:ind w:left="0" w:hanging="2"/>
                </w:pPr>
                <w:r>
                  <w:t>•</w:t>
                </w:r>
                <w:r>
                  <w:tab/>
                  <w:t>Nombre del repuesto: Máximo 10 caracteres.</w:t>
                </w:r>
              </w:p>
              <w:p w14:paraId="69FFE703" w14:textId="77777777" w:rsidR="001A73E7" w:rsidRDefault="00000000">
                <w:pPr>
                  <w:ind w:left="0" w:hanging="2"/>
                </w:pPr>
                <w:r>
                  <w:t>•</w:t>
                </w:r>
                <w:r>
                  <w:tab/>
                  <w:t>Precio: dato tipo float.</w:t>
                </w:r>
              </w:p>
              <w:p w14:paraId="194E4784" w14:textId="77777777" w:rsidR="001A73E7" w:rsidRDefault="001A73E7">
                <w:pPr>
                  <w:ind w:left="0" w:hanging="2"/>
                </w:pPr>
              </w:p>
              <w:p w14:paraId="6B1A5C3B" w14:textId="77777777" w:rsidR="001A73E7" w:rsidRDefault="00000000">
                <w:pPr>
                  <w:ind w:left="0" w:hanging="2"/>
                </w:pPr>
                <w:r>
                  <w:t>Restricciones:</w:t>
                </w:r>
              </w:p>
              <w:p w14:paraId="6D5135FF" w14:textId="77777777" w:rsidR="001A73E7" w:rsidRDefault="00000000">
                <w:pPr>
                  <w:ind w:left="0" w:hanging="2"/>
                </w:pPr>
                <w:r>
                  <w:t>•</w:t>
                </w:r>
                <w:r>
                  <w:tab/>
                  <w:t>En el campo "Nombre del repuesto" no se permitirá caracteres especiales ni números.</w:t>
                </w:r>
              </w:p>
              <w:p w14:paraId="5F916D7F" w14:textId="77777777" w:rsidR="001A73E7" w:rsidRDefault="001A73E7">
                <w:pPr>
                  <w:ind w:left="0" w:hanging="2"/>
                </w:pPr>
              </w:p>
            </w:tc>
          </w:tr>
          <w:tr w:rsidR="001A73E7" w14:paraId="35AF7133" w14:textId="77777777">
            <w:trPr>
              <w:trHeight w:val="942"/>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tcPr>
              <w:p w14:paraId="6EFC2AA4" w14:textId="77777777" w:rsidR="001A73E7" w:rsidRDefault="00000000">
                <w:pPr>
                  <w:keepLines/>
                  <w:ind w:left="0" w:hanging="2"/>
                  <w:rPr>
                    <w:rFonts w:ascii="Calibri" w:eastAsia="Calibri" w:hAnsi="Calibri" w:cs="Calibri"/>
                  </w:rPr>
                </w:pPr>
                <w:r>
                  <w:rPr>
                    <w:rFonts w:ascii="Calibri" w:eastAsia="Calibri" w:hAnsi="Calibri" w:cs="Calibri"/>
                    <w:i/>
                  </w:rPr>
                  <w:t>Fecha de revisión y versión:</w:t>
                </w:r>
              </w:p>
            </w:tc>
            <w:tc>
              <w:tcPr>
                <w:tcW w:w="7454"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tcPr>
              <w:p w14:paraId="5AFCB8B5" w14:textId="77777777" w:rsidR="001A73E7" w:rsidRDefault="00000000">
                <w:pPr>
                  <w:keepLines/>
                  <w:ind w:left="0" w:hanging="2"/>
                  <w:rPr>
                    <w:rFonts w:ascii="Calibri" w:eastAsia="Calibri" w:hAnsi="Calibri" w:cs="Calibri"/>
                    <w:sz w:val="36"/>
                    <w:szCs w:val="36"/>
                  </w:rPr>
                </w:pPr>
                <w:r>
                  <w:rPr>
                    <w:rFonts w:ascii="Calibri" w:eastAsia="Calibri" w:hAnsi="Calibri" w:cs="Calibri"/>
                    <w:i/>
                  </w:rPr>
                  <w:t>07/11/2024</w:t>
                </w:r>
              </w:p>
              <w:p w14:paraId="2C46DD95" w14:textId="77777777" w:rsidR="001A73E7" w:rsidRDefault="00000000">
                <w:pPr>
                  <w:keepLines/>
                  <w:ind w:left="0" w:hanging="2"/>
                  <w:rPr>
                    <w:rFonts w:ascii="Calibri" w:eastAsia="Calibri" w:hAnsi="Calibri" w:cs="Calibri"/>
                    <w:sz w:val="36"/>
                    <w:szCs w:val="36"/>
                  </w:rPr>
                </w:pPr>
                <w:r>
                  <w:rPr>
                    <w:rFonts w:ascii="Calibri" w:eastAsia="Calibri" w:hAnsi="Calibri" w:cs="Calibri"/>
                    <w:i/>
                  </w:rPr>
                  <w:t>Versión 1.0</w:t>
                </w:r>
              </w:p>
            </w:tc>
          </w:tr>
          <w:tr w:rsidR="001A73E7" w14:paraId="28002ED5" w14:textId="77777777">
            <w:trPr>
              <w:trHeight w:val="369"/>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tcPr>
              <w:p w14:paraId="269683BA" w14:textId="77777777" w:rsidR="001A73E7" w:rsidRDefault="00000000">
                <w:pPr>
                  <w:keepLines/>
                  <w:ind w:left="0" w:hanging="2"/>
                  <w:rPr>
                    <w:rFonts w:ascii="Calibri" w:eastAsia="Calibri" w:hAnsi="Calibri" w:cs="Calibri"/>
                  </w:rPr>
                </w:pPr>
                <w:r>
                  <w:rPr>
                    <w:rFonts w:ascii="Calibri" w:eastAsia="Calibri" w:hAnsi="Calibri" w:cs="Calibri"/>
                    <w:i/>
                  </w:rPr>
                  <w:t>Prioridad:</w:t>
                </w:r>
              </w:p>
            </w:tc>
            <w:tc>
              <w:tcPr>
                <w:tcW w:w="7454"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tcPr>
              <w:p w14:paraId="77483402" w14:textId="77777777" w:rsidR="001A73E7" w:rsidRDefault="00000000">
                <w:pPr>
                  <w:keepLines/>
                  <w:ind w:left="0" w:hanging="2"/>
                  <w:rPr>
                    <w:rFonts w:ascii="Calibri" w:eastAsia="Calibri" w:hAnsi="Calibri" w:cs="Calibri"/>
                    <w:b/>
                    <w:i/>
                  </w:rPr>
                </w:pPr>
                <w:r>
                  <w:rPr>
                    <w:rFonts w:ascii="Calibri" w:eastAsia="Calibri" w:hAnsi="Calibri" w:cs="Calibri"/>
                    <w:b/>
                    <w:i/>
                  </w:rPr>
                  <w:t>Alta</w:t>
                </w:r>
              </w:p>
            </w:tc>
          </w:tr>
        </w:tbl>
      </w:sdtContent>
    </w:sdt>
    <w:p w14:paraId="2A116FD5" w14:textId="77777777" w:rsidR="001A73E7" w:rsidRDefault="001A73E7">
      <w:pPr>
        <w:ind w:left="0" w:hanging="2"/>
        <w:rPr>
          <w:rFonts w:ascii="Calibri" w:eastAsia="Calibri" w:hAnsi="Calibri" w:cs="Calibri"/>
          <w:b/>
        </w:rPr>
      </w:pPr>
    </w:p>
    <w:p w14:paraId="79FBF8AB" w14:textId="77777777" w:rsidR="001A73E7" w:rsidRDefault="001A73E7">
      <w:pPr>
        <w:keepNext/>
        <w:spacing w:before="240" w:after="60"/>
        <w:ind w:left="0" w:hanging="2"/>
        <w:rPr>
          <w:rFonts w:ascii="Calibri" w:eastAsia="Calibri" w:hAnsi="Calibri" w:cs="Calibri"/>
          <w:b/>
        </w:rPr>
      </w:pPr>
      <w:bookmarkStart w:id="34" w:name="_heading=h.u5t7ms3lbrti" w:colFirst="0" w:colLast="0"/>
      <w:bookmarkEnd w:id="34"/>
    </w:p>
    <w:p w14:paraId="527FC476" w14:textId="77777777" w:rsidR="001A73E7" w:rsidRDefault="001A73E7">
      <w:pPr>
        <w:ind w:left="0" w:hanging="2"/>
        <w:rPr>
          <w:rFonts w:ascii="Calibri" w:eastAsia="Calibri" w:hAnsi="Calibri" w:cs="Calibri"/>
          <w:color w:val="0000FF"/>
        </w:rPr>
      </w:pPr>
    </w:p>
    <w:p w14:paraId="0AA0C4F4" w14:textId="77777777" w:rsidR="001A73E7" w:rsidRDefault="001A73E7">
      <w:pPr>
        <w:ind w:left="0" w:hanging="2"/>
        <w:rPr>
          <w:rFonts w:ascii="Calibri" w:eastAsia="Calibri" w:hAnsi="Calibri" w:cs="Calibri"/>
          <w:color w:val="0000FF"/>
        </w:rPr>
      </w:pPr>
    </w:p>
    <w:sdt>
      <w:sdtPr>
        <w:tag w:val="goog_rdk_17"/>
        <w:id w:val="-1472507449"/>
        <w:lock w:val="contentLocked"/>
      </w:sdtPr>
      <w:sdtContent>
        <w:tbl>
          <w:tblPr>
            <w:tblStyle w:val="af2"/>
            <w:tblW w:w="9062" w:type="dxa"/>
            <w:tblInd w:w="427" w:type="dxa"/>
            <w:tblLayout w:type="fixed"/>
            <w:tblLook w:val="0000" w:firstRow="0" w:lastRow="0" w:firstColumn="0" w:lastColumn="0" w:noHBand="0" w:noVBand="0"/>
          </w:tblPr>
          <w:tblGrid>
            <w:gridCol w:w="1608"/>
            <w:gridCol w:w="7454"/>
          </w:tblGrid>
          <w:tr w:rsidR="001A73E7" w14:paraId="0EB7C971" w14:textId="77777777">
            <w:trPr>
              <w:trHeight w:val="354"/>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tcPr>
              <w:p w14:paraId="54B06F33" w14:textId="77777777" w:rsidR="001A73E7" w:rsidRDefault="00000000">
                <w:pPr>
                  <w:keepLines/>
                  <w:ind w:left="0" w:hanging="2"/>
                  <w:rPr>
                    <w:rFonts w:ascii="Calibri" w:eastAsia="Calibri" w:hAnsi="Calibri" w:cs="Calibri"/>
                  </w:rPr>
                </w:pPr>
                <w:r>
                  <w:rPr>
                    <w:rFonts w:ascii="Calibri" w:eastAsia="Calibri" w:hAnsi="Calibri" w:cs="Calibri"/>
                    <w:i/>
                  </w:rPr>
                  <w:t>Número:</w:t>
                </w:r>
              </w:p>
            </w:tc>
            <w:tc>
              <w:tcPr>
                <w:tcW w:w="7454" w:type="dxa"/>
                <w:tcBorders>
                  <w:top w:val="single" w:sz="5" w:space="0" w:color="000000"/>
                  <w:left w:val="single" w:sz="5" w:space="0" w:color="000000"/>
                  <w:bottom w:val="single" w:sz="5" w:space="0" w:color="000000"/>
                  <w:right w:val="single" w:sz="5" w:space="0" w:color="000000"/>
                </w:tcBorders>
                <w:tcMar>
                  <w:top w:w="80" w:type="dxa"/>
                  <w:left w:w="140" w:type="dxa"/>
                  <w:bottom w:w="80" w:type="dxa"/>
                  <w:right w:w="140" w:type="dxa"/>
                </w:tcMar>
              </w:tcPr>
              <w:p w14:paraId="0FA6D7F7" w14:textId="77777777" w:rsidR="001A73E7" w:rsidRDefault="00000000">
                <w:pPr>
                  <w:keepLines/>
                  <w:spacing w:before="240" w:after="240"/>
                  <w:ind w:left="0" w:hanging="2"/>
                  <w:rPr>
                    <w:rFonts w:ascii="Calibri" w:eastAsia="Calibri" w:hAnsi="Calibri" w:cs="Calibri"/>
                    <w:b/>
                    <w:i/>
                  </w:rPr>
                </w:pPr>
                <w:r>
                  <w:rPr>
                    <w:rFonts w:ascii="Calibri" w:eastAsia="Calibri" w:hAnsi="Calibri" w:cs="Calibri"/>
                    <w:b/>
                    <w:i/>
                  </w:rPr>
                  <w:t>RF-17</w:t>
                </w:r>
              </w:p>
            </w:tc>
          </w:tr>
          <w:tr w:rsidR="001A73E7" w14:paraId="77CC16E9" w14:textId="77777777">
            <w:trPr>
              <w:trHeight w:val="390"/>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tcPr>
              <w:p w14:paraId="3BB7BC0F" w14:textId="77777777" w:rsidR="001A73E7" w:rsidRDefault="00000000">
                <w:pPr>
                  <w:keepLines/>
                  <w:ind w:left="0" w:hanging="2"/>
                  <w:rPr>
                    <w:rFonts w:ascii="Calibri" w:eastAsia="Calibri" w:hAnsi="Calibri" w:cs="Calibri"/>
                  </w:rPr>
                </w:pPr>
                <w:r>
                  <w:rPr>
                    <w:rFonts w:ascii="Calibri" w:eastAsia="Calibri" w:hAnsi="Calibri" w:cs="Calibri"/>
                    <w:i/>
                  </w:rPr>
                  <w:t>Título:</w:t>
                </w:r>
              </w:p>
            </w:tc>
            <w:tc>
              <w:tcPr>
                <w:tcW w:w="7454" w:type="dxa"/>
                <w:tcBorders>
                  <w:top w:val="single" w:sz="5" w:space="0" w:color="000000"/>
                  <w:left w:val="single" w:sz="5" w:space="0" w:color="000000"/>
                  <w:bottom w:val="single" w:sz="5" w:space="0" w:color="000000"/>
                  <w:right w:val="single" w:sz="5" w:space="0" w:color="000000"/>
                </w:tcBorders>
                <w:tcMar>
                  <w:top w:w="80" w:type="dxa"/>
                  <w:left w:w="140" w:type="dxa"/>
                  <w:bottom w:w="80" w:type="dxa"/>
                  <w:right w:w="140" w:type="dxa"/>
                </w:tcMar>
              </w:tcPr>
              <w:p w14:paraId="12B65448" w14:textId="77777777" w:rsidR="001A73E7" w:rsidRDefault="00000000">
                <w:pPr>
                  <w:ind w:left="0" w:hanging="2"/>
                </w:pPr>
                <w:r>
                  <w:t>Consultar repuestos</w:t>
                </w:r>
              </w:p>
            </w:tc>
          </w:tr>
          <w:tr w:rsidR="001A73E7" w14:paraId="27A48D2B" w14:textId="77777777">
            <w:trPr>
              <w:trHeight w:val="284"/>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tcPr>
              <w:p w14:paraId="6B97D0CB" w14:textId="77777777" w:rsidR="001A73E7" w:rsidRDefault="00000000">
                <w:pPr>
                  <w:keepLines/>
                  <w:ind w:left="0" w:hanging="2"/>
                  <w:rPr>
                    <w:rFonts w:ascii="Calibri" w:eastAsia="Calibri" w:hAnsi="Calibri" w:cs="Calibri"/>
                  </w:rPr>
                </w:pPr>
                <w:r>
                  <w:rPr>
                    <w:rFonts w:ascii="Calibri" w:eastAsia="Calibri" w:hAnsi="Calibri" w:cs="Calibri"/>
                    <w:i/>
                  </w:rPr>
                  <w:t>Texto:</w:t>
                </w:r>
              </w:p>
            </w:tc>
            <w:tc>
              <w:tcPr>
                <w:tcW w:w="7454"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tcPr>
              <w:p w14:paraId="3A31E82B" w14:textId="77777777" w:rsidR="001A73E7" w:rsidRDefault="00000000">
                <w:pPr>
                  <w:keepLines/>
                  <w:ind w:left="0" w:hanging="2"/>
                </w:pPr>
                <w:r>
                  <w:t>El sistema debe permitir buscar los repuestos utilizados en la reparación de su dispositivo móvil.</w:t>
                </w:r>
              </w:p>
            </w:tc>
          </w:tr>
          <w:tr w:rsidR="001A73E7" w14:paraId="2CCFFBF3" w14:textId="77777777">
            <w:trPr>
              <w:trHeight w:val="187"/>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tcPr>
              <w:p w14:paraId="6EC87266" w14:textId="77777777" w:rsidR="001A73E7" w:rsidRDefault="00000000">
                <w:pPr>
                  <w:keepLines/>
                  <w:ind w:left="0" w:hanging="2"/>
                  <w:rPr>
                    <w:rFonts w:ascii="Calibri" w:eastAsia="Calibri" w:hAnsi="Calibri" w:cs="Calibri"/>
                  </w:rPr>
                </w:pPr>
                <w:r>
                  <w:rPr>
                    <w:rFonts w:ascii="Calibri" w:eastAsia="Calibri" w:hAnsi="Calibri" w:cs="Calibri"/>
                    <w:i/>
                  </w:rPr>
                  <w:t>Tipo:</w:t>
                </w:r>
              </w:p>
            </w:tc>
            <w:tc>
              <w:tcPr>
                <w:tcW w:w="7454"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tcPr>
              <w:p w14:paraId="1AD9B3B6" w14:textId="77777777" w:rsidR="001A73E7" w:rsidRDefault="00000000">
                <w:pPr>
                  <w:keepLines/>
                  <w:ind w:left="0" w:hanging="2"/>
                  <w:rPr>
                    <w:rFonts w:ascii="Calibri" w:eastAsia="Calibri" w:hAnsi="Calibri" w:cs="Calibri"/>
                    <w:sz w:val="36"/>
                    <w:szCs w:val="36"/>
                  </w:rPr>
                </w:pPr>
                <w:r>
                  <w:rPr>
                    <w:rFonts w:ascii="Calibri" w:eastAsia="Calibri" w:hAnsi="Calibri" w:cs="Calibri"/>
                    <w:i/>
                  </w:rPr>
                  <w:t>Funcional - Datos</w:t>
                </w:r>
              </w:p>
            </w:tc>
          </w:tr>
          <w:tr w:rsidR="001A73E7" w14:paraId="3155596C" w14:textId="77777777">
            <w:trPr>
              <w:trHeight w:val="1310"/>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tcPr>
              <w:p w14:paraId="420160E9" w14:textId="77777777" w:rsidR="001A73E7" w:rsidRDefault="00000000">
                <w:pPr>
                  <w:keepLines/>
                  <w:ind w:left="0" w:hanging="2"/>
                  <w:rPr>
                    <w:rFonts w:ascii="Calibri" w:eastAsia="Calibri" w:hAnsi="Calibri" w:cs="Calibri"/>
                  </w:rPr>
                </w:pPr>
                <w:r>
                  <w:rPr>
                    <w:rFonts w:ascii="Calibri" w:eastAsia="Calibri" w:hAnsi="Calibri" w:cs="Calibri"/>
                    <w:i/>
                  </w:rPr>
                  <w:lastRenderedPageBreak/>
                  <w:t>Detalles de requisitos y restricciones:</w:t>
                </w:r>
              </w:p>
            </w:tc>
            <w:tc>
              <w:tcPr>
                <w:tcW w:w="7454"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tcPr>
              <w:p w14:paraId="49EF96FF" w14:textId="77777777" w:rsidR="001A73E7" w:rsidRDefault="00000000">
                <w:pPr>
                  <w:ind w:left="0" w:hanging="2"/>
                </w:pPr>
                <w:r>
                  <w:t>El sistema deberá permitir la búsqueda por medio de esta información:</w:t>
                </w:r>
              </w:p>
              <w:p w14:paraId="07809200" w14:textId="77777777" w:rsidR="001A73E7" w:rsidRDefault="00000000">
                <w:pPr>
                  <w:ind w:left="0" w:hanging="2"/>
                </w:pPr>
                <w:r>
                  <w:t>•</w:t>
                </w:r>
                <w:r>
                  <w:tab/>
                  <w:t>Barra de búsqueda por Nombre del repuesto: Máximo 10 caracteres.</w:t>
                </w:r>
              </w:p>
              <w:p w14:paraId="6A6DC9E9" w14:textId="77777777" w:rsidR="001A73E7" w:rsidRDefault="001A73E7">
                <w:pPr>
                  <w:ind w:left="0" w:hanging="2"/>
                </w:pPr>
              </w:p>
              <w:p w14:paraId="10E7ED87" w14:textId="77777777" w:rsidR="001A73E7" w:rsidRDefault="00000000">
                <w:pPr>
                  <w:ind w:left="0" w:hanging="2"/>
                </w:pPr>
                <w:r>
                  <w:t>Restricciones:</w:t>
                </w:r>
              </w:p>
              <w:p w14:paraId="2C900D84" w14:textId="77777777" w:rsidR="001A73E7" w:rsidRDefault="00000000">
                <w:pPr>
                  <w:ind w:left="0" w:hanging="2"/>
                </w:pPr>
                <w:r>
                  <w:t>•</w:t>
                </w:r>
                <w:r>
                  <w:tab/>
                  <w:t>El sistema no debe revelar datos confidenciales, como archivos adjuntos, direcciones o números de teléfono, durante las consultas</w:t>
                </w:r>
              </w:p>
              <w:p w14:paraId="2D6340A5" w14:textId="77777777" w:rsidR="001A73E7" w:rsidRDefault="001A73E7">
                <w:pPr>
                  <w:ind w:left="0" w:hanging="2"/>
                </w:pPr>
              </w:p>
              <w:p w14:paraId="53B3BC8D" w14:textId="77777777" w:rsidR="001A73E7" w:rsidRDefault="001A73E7">
                <w:pPr>
                  <w:ind w:left="0" w:hanging="2"/>
                </w:pPr>
              </w:p>
            </w:tc>
          </w:tr>
          <w:tr w:rsidR="001A73E7" w14:paraId="7878E029" w14:textId="77777777">
            <w:trPr>
              <w:trHeight w:val="942"/>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tcPr>
              <w:p w14:paraId="325442CD" w14:textId="77777777" w:rsidR="001A73E7" w:rsidRDefault="00000000">
                <w:pPr>
                  <w:keepLines/>
                  <w:ind w:left="0" w:hanging="2"/>
                  <w:rPr>
                    <w:rFonts w:ascii="Calibri" w:eastAsia="Calibri" w:hAnsi="Calibri" w:cs="Calibri"/>
                  </w:rPr>
                </w:pPr>
                <w:r>
                  <w:rPr>
                    <w:rFonts w:ascii="Calibri" w:eastAsia="Calibri" w:hAnsi="Calibri" w:cs="Calibri"/>
                    <w:i/>
                  </w:rPr>
                  <w:t>Fecha de revisión y versión:</w:t>
                </w:r>
              </w:p>
            </w:tc>
            <w:tc>
              <w:tcPr>
                <w:tcW w:w="7454"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tcPr>
              <w:p w14:paraId="65937FA6" w14:textId="77777777" w:rsidR="001A73E7" w:rsidRDefault="00000000">
                <w:pPr>
                  <w:keepLines/>
                  <w:ind w:left="0" w:hanging="2"/>
                  <w:rPr>
                    <w:rFonts w:ascii="Calibri" w:eastAsia="Calibri" w:hAnsi="Calibri" w:cs="Calibri"/>
                    <w:sz w:val="36"/>
                    <w:szCs w:val="36"/>
                  </w:rPr>
                </w:pPr>
                <w:r>
                  <w:rPr>
                    <w:rFonts w:ascii="Calibri" w:eastAsia="Calibri" w:hAnsi="Calibri" w:cs="Calibri"/>
                    <w:i/>
                  </w:rPr>
                  <w:t>07/11/2024</w:t>
                </w:r>
              </w:p>
              <w:p w14:paraId="6694E097" w14:textId="77777777" w:rsidR="001A73E7" w:rsidRDefault="00000000">
                <w:pPr>
                  <w:keepLines/>
                  <w:ind w:left="0" w:hanging="2"/>
                  <w:rPr>
                    <w:rFonts w:ascii="Calibri" w:eastAsia="Calibri" w:hAnsi="Calibri" w:cs="Calibri"/>
                    <w:sz w:val="36"/>
                    <w:szCs w:val="36"/>
                  </w:rPr>
                </w:pPr>
                <w:r>
                  <w:rPr>
                    <w:rFonts w:ascii="Calibri" w:eastAsia="Calibri" w:hAnsi="Calibri" w:cs="Calibri"/>
                    <w:i/>
                  </w:rPr>
                  <w:t>Versión 1.0</w:t>
                </w:r>
              </w:p>
            </w:tc>
          </w:tr>
          <w:tr w:rsidR="001A73E7" w14:paraId="24E04FC0" w14:textId="77777777">
            <w:trPr>
              <w:trHeight w:val="369"/>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tcPr>
              <w:p w14:paraId="503C86E5" w14:textId="77777777" w:rsidR="001A73E7" w:rsidRDefault="00000000">
                <w:pPr>
                  <w:keepLines/>
                  <w:ind w:left="0" w:hanging="2"/>
                  <w:rPr>
                    <w:rFonts w:ascii="Calibri" w:eastAsia="Calibri" w:hAnsi="Calibri" w:cs="Calibri"/>
                  </w:rPr>
                </w:pPr>
                <w:r>
                  <w:rPr>
                    <w:rFonts w:ascii="Calibri" w:eastAsia="Calibri" w:hAnsi="Calibri" w:cs="Calibri"/>
                    <w:i/>
                  </w:rPr>
                  <w:t>Prioridad:</w:t>
                </w:r>
              </w:p>
            </w:tc>
            <w:tc>
              <w:tcPr>
                <w:tcW w:w="7454"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tcPr>
              <w:p w14:paraId="3D0FDEBA" w14:textId="77777777" w:rsidR="001A73E7" w:rsidRDefault="00000000">
                <w:pPr>
                  <w:keepLines/>
                  <w:ind w:left="0" w:hanging="2"/>
                  <w:rPr>
                    <w:rFonts w:ascii="Calibri" w:eastAsia="Calibri" w:hAnsi="Calibri" w:cs="Calibri"/>
                    <w:b/>
                    <w:i/>
                  </w:rPr>
                </w:pPr>
                <w:r>
                  <w:rPr>
                    <w:rFonts w:ascii="Calibri" w:eastAsia="Calibri" w:hAnsi="Calibri" w:cs="Calibri"/>
                    <w:b/>
                    <w:i/>
                  </w:rPr>
                  <w:t>Alta</w:t>
                </w:r>
              </w:p>
            </w:tc>
          </w:tr>
        </w:tbl>
      </w:sdtContent>
    </w:sdt>
    <w:p w14:paraId="4C604BD8" w14:textId="77777777" w:rsidR="001A73E7" w:rsidRDefault="001A73E7">
      <w:pPr>
        <w:ind w:left="0" w:hanging="2"/>
        <w:rPr>
          <w:rFonts w:ascii="Calibri" w:eastAsia="Calibri" w:hAnsi="Calibri" w:cs="Calibri"/>
          <w:b/>
        </w:rPr>
      </w:pPr>
    </w:p>
    <w:p w14:paraId="254A882B" w14:textId="77777777" w:rsidR="001A73E7" w:rsidRDefault="001A73E7">
      <w:pPr>
        <w:ind w:left="0" w:hanging="2"/>
        <w:rPr>
          <w:rFonts w:ascii="Calibri" w:eastAsia="Calibri" w:hAnsi="Calibri" w:cs="Calibri"/>
          <w:color w:val="0000FF"/>
        </w:rPr>
      </w:pPr>
    </w:p>
    <w:sdt>
      <w:sdtPr>
        <w:tag w:val="goog_rdk_18"/>
        <w:id w:val="-1501726775"/>
        <w:lock w:val="contentLocked"/>
      </w:sdtPr>
      <w:sdtContent>
        <w:tbl>
          <w:tblPr>
            <w:tblStyle w:val="af3"/>
            <w:tblW w:w="9062" w:type="dxa"/>
            <w:tblInd w:w="427" w:type="dxa"/>
            <w:tblLayout w:type="fixed"/>
            <w:tblLook w:val="0000" w:firstRow="0" w:lastRow="0" w:firstColumn="0" w:lastColumn="0" w:noHBand="0" w:noVBand="0"/>
          </w:tblPr>
          <w:tblGrid>
            <w:gridCol w:w="1608"/>
            <w:gridCol w:w="7454"/>
          </w:tblGrid>
          <w:tr w:rsidR="001A73E7" w14:paraId="2E06C5C4" w14:textId="77777777">
            <w:trPr>
              <w:trHeight w:val="354"/>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tcPr>
              <w:p w14:paraId="3756A646" w14:textId="77777777" w:rsidR="001A73E7" w:rsidRDefault="00000000">
                <w:pPr>
                  <w:keepLines/>
                  <w:ind w:left="0" w:hanging="2"/>
                  <w:rPr>
                    <w:rFonts w:ascii="Calibri" w:eastAsia="Calibri" w:hAnsi="Calibri" w:cs="Calibri"/>
                  </w:rPr>
                </w:pPr>
                <w:r>
                  <w:rPr>
                    <w:rFonts w:ascii="Calibri" w:eastAsia="Calibri" w:hAnsi="Calibri" w:cs="Calibri"/>
                    <w:i/>
                  </w:rPr>
                  <w:t>Número:</w:t>
                </w:r>
              </w:p>
            </w:tc>
            <w:tc>
              <w:tcPr>
                <w:tcW w:w="7454" w:type="dxa"/>
                <w:tcBorders>
                  <w:top w:val="single" w:sz="5" w:space="0" w:color="000000"/>
                  <w:left w:val="single" w:sz="5" w:space="0" w:color="000000"/>
                  <w:bottom w:val="single" w:sz="5" w:space="0" w:color="000000"/>
                  <w:right w:val="single" w:sz="5" w:space="0" w:color="000000"/>
                </w:tcBorders>
                <w:tcMar>
                  <w:top w:w="80" w:type="dxa"/>
                  <w:left w:w="140" w:type="dxa"/>
                  <w:bottom w:w="80" w:type="dxa"/>
                  <w:right w:w="140" w:type="dxa"/>
                </w:tcMar>
              </w:tcPr>
              <w:p w14:paraId="12359E4E" w14:textId="77777777" w:rsidR="001A73E7" w:rsidRDefault="00000000">
                <w:pPr>
                  <w:keepLines/>
                  <w:spacing w:before="240" w:after="240"/>
                  <w:ind w:left="0" w:hanging="2"/>
                  <w:rPr>
                    <w:rFonts w:ascii="Calibri" w:eastAsia="Calibri" w:hAnsi="Calibri" w:cs="Calibri"/>
                    <w:b/>
                    <w:i/>
                  </w:rPr>
                </w:pPr>
                <w:r>
                  <w:rPr>
                    <w:rFonts w:ascii="Calibri" w:eastAsia="Calibri" w:hAnsi="Calibri" w:cs="Calibri"/>
                    <w:b/>
                    <w:i/>
                  </w:rPr>
                  <w:t>RF-18</w:t>
                </w:r>
              </w:p>
            </w:tc>
          </w:tr>
          <w:tr w:rsidR="001A73E7" w14:paraId="6E50C1B6" w14:textId="77777777">
            <w:trPr>
              <w:trHeight w:val="390"/>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tcPr>
              <w:p w14:paraId="54DDC938" w14:textId="77777777" w:rsidR="001A73E7" w:rsidRDefault="00000000">
                <w:pPr>
                  <w:keepLines/>
                  <w:ind w:left="0" w:hanging="2"/>
                  <w:rPr>
                    <w:rFonts w:ascii="Calibri" w:eastAsia="Calibri" w:hAnsi="Calibri" w:cs="Calibri"/>
                  </w:rPr>
                </w:pPr>
                <w:r>
                  <w:rPr>
                    <w:rFonts w:ascii="Calibri" w:eastAsia="Calibri" w:hAnsi="Calibri" w:cs="Calibri"/>
                    <w:i/>
                  </w:rPr>
                  <w:t>Título:</w:t>
                </w:r>
              </w:p>
            </w:tc>
            <w:tc>
              <w:tcPr>
                <w:tcW w:w="7454"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tcPr>
              <w:p w14:paraId="5B7D3B17" w14:textId="77777777" w:rsidR="001A73E7" w:rsidRDefault="00000000">
                <w:pPr>
                  <w:ind w:left="0" w:hanging="2"/>
                </w:pPr>
                <w:r>
                  <w:t>Eliminar repuestos</w:t>
                </w:r>
              </w:p>
            </w:tc>
          </w:tr>
          <w:tr w:rsidR="001A73E7" w14:paraId="51281516" w14:textId="77777777">
            <w:trPr>
              <w:trHeight w:val="284"/>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tcPr>
              <w:p w14:paraId="2B245396" w14:textId="77777777" w:rsidR="001A73E7" w:rsidRDefault="00000000">
                <w:pPr>
                  <w:keepLines/>
                  <w:ind w:left="0" w:hanging="2"/>
                  <w:rPr>
                    <w:rFonts w:ascii="Calibri" w:eastAsia="Calibri" w:hAnsi="Calibri" w:cs="Calibri"/>
                  </w:rPr>
                </w:pPr>
                <w:r>
                  <w:rPr>
                    <w:rFonts w:ascii="Calibri" w:eastAsia="Calibri" w:hAnsi="Calibri" w:cs="Calibri"/>
                    <w:i/>
                  </w:rPr>
                  <w:t>Texto:</w:t>
                </w:r>
              </w:p>
            </w:tc>
            <w:tc>
              <w:tcPr>
                <w:tcW w:w="7454"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tcPr>
              <w:p w14:paraId="2BA76DB2" w14:textId="77777777" w:rsidR="001A73E7" w:rsidRDefault="00000000">
                <w:pPr>
                  <w:keepLines/>
                  <w:ind w:left="0" w:hanging="2"/>
                </w:pPr>
                <w:r>
                  <w:t>El sistema permitirá eliminar un repuesto existente.</w:t>
                </w:r>
              </w:p>
            </w:tc>
          </w:tr>
          <w:tr w:rsidR="001A73E7" w14:paraId="7D7614EF" w14:textId="77777777">
            <w:trPr>
              <w:trHeight w:val="187"/>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tcPr>
              <w:p w14:paraId="09BDDB84" w14:textId="77777777" w:rsidR="001A73E7" w:rsidRDefault="00000000">
                <w:pPr>
                  <w:keepLines/>
                  <w:ind w:left="0" w:hanging="2"/>
                  <w:rPr>
                    <w:rFonts w:ascii="Calibri" w:eastAsia="Calibri" w:hAnsi="Calibri" w:cs="Calibri"/>
                  </w:rPr>
                </w:pPr>
                <w:r>
                  <w:rPr>
                    <w:rFonts w:ascii="Calibri" w:eastAsia="Calibri" w:hAnsi="Calibri" w:cs="Calibri"/>
                    <w:i/>
                  </w:rPr>
                  <w:t>Tipo:</w:t>
                </w:r>
              </w:p>
            </w:tc>
            <w:tc>
              <w:tcPr>
                <w:tcW w:w="7454"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tcPr>
              <w:p w14:paraId="539B075B" w14:textId="77777777" w:rsidR="001A73E7" w:rsidRDefault="00000000">
                <w:pPr>
                  <w:keepLines/>
                  <w:ind w:left="0" w:hanging="2"/>
                  <w:rPr>
                    <w:rFonts w:ascii="Calibri" w:eastAsia="Calibri" w:hAnsi="Calibri" w:cs="Calibri"/>
                    <w:sz w:val="36"/>
                    <w:szCs w:val="36"/>
                  </w:rPr>
                </w:pPr>
                <w:r>
                  <w:rPr>
                    <w:rFonts w:ascii="Calibri" w:eastAsia="Calibri" w:hAnsi="Calibri" w:cs="Calibri"/>
                    <w:i/>
                  </w:rPr>
                  <w:t>Funcional - Datos</w:t>
                </w:r>
              </w:p>
            </w:tc>
          </w:tr>
          <w:tr w:rsidR="001A73E7" w14:paraId="1409FCE6" w14:textId="77777777">
            <w:trPr>
              <w:trHeight w:val="1310"/>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tcPr>
              <w:p w14:paraId="360DFDBA" w14:textId="77777777" w:rsidR="001A73E7" w:rsidRDefault="00000000">
                <w:pPr>
                  <w:keepLines/>
                  <w:ind w:left="0" w:hanging="2"/>
                  <w:rPr>
                    <w:rFonts w:ascii="Calibri" w:eastAsia="Calibri" w:hAnsi="Calibri" w:cs="Calibri"/>
                  </w:rPr>
                </w:pPr>
                <w:r>
                  <w:rPr>
                    <w:rFonts w:ascii="Calibri" w:eastAsia="Calibri" w:hAnsi="Calibri" w:cs="Calibri"/>
                    <w:i/>
                  </w:rPr>
                  <w:t>Detalles de requisitos y restricciones:</w:t>
                </w:r>
              </w:p>
            </w:tc>
            <w:tc>
              <w:tcPr>
                <w:tcW w:w="7454"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tcPr>
              <w:p w14:paraId="51CB876F" w14:textId="77777777" w:rsidR="001A73E7" w:rsidRDefault="00000000">
                <w:pPr>
                  <w:ind w:left="0" w:hanging="2"/>
                </w:pPr>
                <w:r>
                  <w:t>El sistema debe permitir la eliminación de la siguiente información: Nombre del repuesto y Precio.</w:t>
                </w:r>
              </w:p>
              <w:p w14:paraId="08179661" w14:textId="77777777" w:rsidR="001A73E7" w:rsidRDefault="001A73E7">
                <w:pPr>
                  <w:ind w:left="0" w:hanging="2"/>
                </w:pPr>
              </w:p>
              <w:p w14:paraId="0BF0ADAE" w14:textId="77777777" w:rsidR="001A73E7" w:rsidRDefault="00000000">
                <w:pPr>
                  <w:ind w:left="0" w:hanging="2"/>
                </w:pPr>
                <w:r>
                  <w:t xml:space="preserve">Restricciones: </w:t>
                </w:r>
              </w:p>
              <w:p w14:paraId="2B43A6A8" w14:textId="77777777" w:rsidR="001A73E7" w:rsidRDefault="00000000">
                <w:pPr>
                  <w:ind w:left="0" w:hanging="2"/>
                </w:pPr>
                <w:r>
                  <w:t>•</w:t>
                </w:r>
                <w:r>
                  <w:tab/>
                  <w:t>Solo los usuarios con el rol de administrador deben tener permiso para eliminar datos del repuesto.</w:t>
                </w:r>
              </w:p>
              <w:p w14:paraId="5D5D4895" w14:textId="77777777" w:rsidR="001A73E7" w:rsidRDefault="001A73E7">
                <w:pPr>
                  <w:ind w:left="0" w:hanging="2"/>
                </w:pPr>
              </w:p>
              <w:p w14:paraId="5EB655E4" w14:textId="77777777" w:rsidR="001A73E7" w:rsidRDefault="001A73E7">
                <w:pPr>
                  <w:ind w:left="0" w:hanging="2"/>
                </w:pPr>
              </w:p>
            </w:tc>
          </w:tr>
          <w:tr w:rsidR="001A73E7" w14:paraId="117568B2" w14:textId="77777777">
            <w:trPr>
              <w:trHeight w:val="942"/>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tcPr>
              <w:p w14:paraId="5E37BAB3" w14:textId="77777777" w:rsidR="001A73E7" w:rsidRDefault="00000000">
                <w:pPr>
                  <w:keepLines/>
                  <w:ind w:left="0" w:hanging="2"/>
                  <w:rPr>
                    <w:rFonts w:ascii="Calibri" w:eastAsia="Calibri" w:hAnsi="Calibri" w:cs="Calibri"/>
                  </w:rPr>
                </w:pPr>
                <w:r>
                  <w:rPr>
                    <w:rFonts w:ascii="Calibri" w:eastAsia="Calibri" w:hAnsi="Calibri" w:cs="Calibri"/>
                    <w:i/>
                  </w:rPr>
                  <w:t>Fecha de revisión y versión:</w:t>
                </w:r>
              </w:p>
            </w:tc>
            <w:tc>
              <w:tcPr>
                <w:tcW w:w="7454"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tcPr>
              <w:p w14:paraId="1B02593E" w14:textId="77777777" w:rsidR="001A73E7" w:rsidRDefault="00000000">
                <w:pPr>
                  <w:keepLines/>
                  <w:ind w:left="0" w:hanging="2"/>
                  <w:rPr>
                    <w:rFonts w:ascii="Calibri" w:eastAsia="Calibri" w:hAnsi="Calibri" w:cs="Calibri"/>
                    <w:sz w:val="36"/>
                    <w:szCs w:val="36"/>
                  </w:rPr>
                </w:pPr>
                <w:r>
                  <w:rPr>
                    <w:rFonts w:ascii="Calibri" w:eastAsia="Calibri" w:hAnsi="Calibri" w:cs="Calibri"/>
                    <w:i/>
                  </w:rPr>
                  <w:t>07/11/2024</w:t>
                </w:r>
              </w:p>
              <w:p w14:paraId="44266ECC" w14:textId="77777777" w:rsidR="001A73E7" w:rsidRDefault="00000000">
                <w:pPr>
                  <w:keepLines/>
                  <w:ind w:left="0" w:hanging="2"/>
                  <w:rPr>
                    <w:rFonts w:ascii="Calibri" w:eastAsia="Calibri" w:hAnsi="Calibri" w:cs="Calibri"/>
                    <w:sz w:val="36"/>
                    <w:szCs w:val="36"/>
                  </w:rPr>
                </w:pPr>
                <w:r>
                  <w:rPr>
                    <w:rFonts w:ascii="Calibri" w:eastAsia="Calibri" w:hAnsi="Calibri" w:cs="Calibri"/>
                    <w:i/>
                  </w:rPr>
                  <w:t>Versión 1.0</w:t>
                </w:r>
              </w:p>
            </w:tc>
          </w:tr>
          <w:tr w:rsidR="001A73E7" w14:paraId="2A1B2F99" w14:textId="77777777">
            <w:trPr>
              <w:trHeight w:val="369"/>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tcPr>
              <w:p w14:paraId="603E2D4F" w14:textId="77777777" w:rsidR="001A73E7" w:rsidRDefault="00000000">
                <w:pPr>
                  <w:keepLines/>
                  <w:ind w:left="0" w:hanging="2"/>
                  <w:rPr>
                    <w:rFonts w:ascii="Calibri" w:eastAsia="Calibri" w:hAnsi="Calibri" w:cs="Calibri"/>
                  </w:rPr>
                </w:pPr>
                <w:r>
                  <w:rPr>
                    <w:rFonts w:ascii="Calibri" w:eastAsia="Calibri" w:hAnsi="Calibri" w:cs="Calibri"/>
                    <w:i/>
                  </w:rPr>
                  <w:t>Prioridad:</w:t>
                </w:r>
              </w:p>
            </w:tc>
            <w:tc>
              <w:tcPr>
                <w:tcW w:w="7454"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tcPr>
              <w:p w14:paraId="4C5D15D3" w14:textId="77777777" w:rsidR="001A73E7" w:rsidRDefault="00000000">
                <w:pPr>
                  <w:keepLines/>
                  <w:ind w:left="0" w:hanging="2"/>
                  <w:rPr>
                    <w:rFonts w:ascii="Calibri" w:eastAsia="Calibri" w:hAnsi="Calibri" w:cs="Calibri"/>
                    <w:b/>
                    <w:i/>
                  </w:rPr>
                </w:pPr>
                <w:r>
                  <w:rPr>
                    <w:rFonts w:ascii="Calibri" w:eastAsia="Calibri" w:hAnsi="Calibri" w:cs="Calibri"/>
                    <w:b/>
                    <w:i/>
                  </w:rPr>
                  <w:t>Alta</w:t>
                </w:r>
              </w:p>
            </w:tc>
          </w:tr>
        </w:tbl>
      </w:sdtContent>
    </w:sdt>
    <w:p w14:paraId="6FFDC24B" w14:textId="77777777" w:rsidR="001A73E7" w:rsidRDefault="001A73E7">
      <w:pPr>
        <w:ind w:left="0" w:hanging="2"/>
        <w:rPr>
          <w:rFonts w:ascii="Calibri" w:eastAsia="Calibri" w:hAnsi="Calibri" w:cs="Calibri"/>
          <w:b/>
        </w:rPr>
      </w:pPr>
    </w:p>
    <w:p w14:paraId="75139C8C" w14:textId="77777777" w:rsidR="001A73E7" w:rsidRDefault="001A73E7">
      <w:pPr>
        <w:keepNext/>
        <w:spacing w:before="240" w:after="60"/>
        <w:ind w:left="0" w:hanging="2"/>
        <w:rPr>
          <w:rFonts w:ascii="Calibri" w:eastAsia="Calibri" w:hAnsi="Calibri" w:cs="Calibri"/>
          <w:b/>
        </w:rPr>
      </w:pPr>
      <w:bookmarkStart w:id="35" w:name="_heading=h.ympsvv9g2jqh" w:colFirst="0" w:colLast="0"/>
      <w:bookmarkEnd w:id="35"/>
    </w:p>
    <w:p w14:paraId="0C6996E1" w14:textId="77777777" w:rsidR="001A73E7" w:rsidRDefault="001A73E7">
      <w:pPr>
        <w:ind w:left="0" w:hanging="2"/>
        <w:rPr>
          <w:rFonts w:ascii="Calibri" w:eastAsia="Calibri" w:hAnsi="Calibri" w:cs="Calibri"/>
          <w:color w:val="0000FF"/>
        </w:rPr>
      </w:pPr>
    </w:p>
    <w:sdt>
      <w:sdtPr>
        <w:tag w:val="goog_rdk_19"/>
        <w:id w:val="-985859456"/>
        <w:lock w:val="contentLocked"/>
      </w:sdtPr>
      <w:sdtContent>
        <w:tbl>
          <w:tblPr>
            <w:tblStyle w:val="af4"/>
            <w:tblW w:w="9062" w:type="dxa"/>
            <w:tblInd w:w="427" w:type="dxa"/>
            <w:tblLayout w:type="fixed"/>
            <w:tblLook w:val="0000" w:firstRow="0" w:lastRow="0" w:firstColumn="0" w:lastColumn="0" w:noHBand="0" w:noVBand="0"/>
          </w:tblPr>
          <w:tblGrid>
            <w:gridCol w:w="1608"/>
            <w:gridCol w:w="7454"/>
          </w:tblGrid>
          <w:tr w:rsidR="001A73E7" w14:paraId="36D4BD02" w14:textId="77777777">
            <w:trPr>
              <w:trHeight w:val="354"/>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tcPr>
              <w:p w14:paraId="49CDFE7E" w14:textId="77777777" w:rsidR="001A73E7" w:rsidRDefault="00000000">
                <w:pPr>
                  <w:keepLines/>
                  <w:ind w:left="0" w:hanging="2"/>
                  <w:rPr>
                    <w:rFonts w:ascii="Calibri" w:eastAsia="Calibri" w:hAnsi="Calibri" w:cs="Calibri"/>
                  </w:rPr>
                </w:pPr>
                <w:r>
                  <w:rPr>
                    <w:rFonts w:ascii="Calibri" w:eastAsia="Calibri" w:hAnsi="Calibri" w:cs="Calibri"/>
                    <w:i/>
                  </w:rPr>
                  <w:t>Número:</w:t>
                </w:r>
              </w:p>
            </w:tc>
            <w:tc>
              <w:tcPr>
                <w:tcW w:w="7454" w:type="dxa"/>
                <w:tcBorders>
                  <w:top w:val="single" w:sz="5" w:space="0" w:color="000000"/>
                  <w:left w:val="single" w:sz="5" w:space="0" w:color="000000"/>
                  <w:bottom w:val="single" w:sz="5" w:space="0" w:color="000000"/>
                  <w:right w:val="single" w:sz="5" w:space="0" w:color="000000"/>
                </w:tcBorders>
                <w:tcMar>
                  <w:top w:w="80" w:type="dxa"/>
                  <w:left w:w="140" w:type="dxa"/>
                  <w:bottom w:w="80" w:type="dxa"/>
                  <w:right w:w="140" w:type="dxa"/>
                </w:tcMar>
              </w:tcPr>
              <w:p w14:paraId="7EA90FEC" w14:textId="77777777" w:rsidR="001A73E7" w:rsidRDefault="00000000">
                <w:pPr>
                  <w:keepLines/>
                  <w:spacing w:before="240" w:after="240"/>
                  <w:ind w:left="0" w:hanging="2"/>
                  <w:rPr>
                    <w:rFonts w:ascii="Calibri" w:eastAsia="Calibri" w:hAnsi="Calibri" w:cs="Calibri"/>
                    <w:b/>
                    <w:i/>
                  </w:rPr>
                </w:pPr>
                <w:r>
                  <w:rPr>
                    <w:rFonts w:ascii="Calibri" w:eastAsia="Calibri" w:hAnsi="Calibri" w:cs="Calibri"/>
                    <w:b/>
                    <w:i/>
                  </w:rPr>
                  <w:t>RF-19</w:t>
                </w:r>
              </w:p>
            </w:tc>
          </w:tr>
          <w:tr w:rsidR="001A73E7" w14:paraId="225BE43F" w14:textId="77777777">
            <w:trPr>
              <w:trHeight w:val="390"/>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tcPr>
              <w:p w14:paraId="1A63BB56" w14:textId="77777777" w:rsidR="001A73E7" w:rsidRDefault="00000000">
                <w:pPr>
                  <w:keepLines/>
                  <w:ind w:left="0" w:hanging="2"/>
                  <w:rPr>
                    <w:rFonts w:ascii="Calibri" w:eastAsia="Calibri" w:hAnsi="Calibri" w:cs="Calibri"/>
                  </w:rPr>
                </w:pPr>
                <w:r>
                  <w:rPr>
                    <w:rFonts w:ascii="Calibri" w:eastAsia="Calibri" w:hAnsi="Calibri" w:cs="Calibri"/>
                    <w:i/>
                  </w:rPr>
                  <w:lastRenderedPageBreak/>
                  <w:t>Título:</w:t>
                </w:r>
              </w:p>
            </w:tc>
            <w:tc>
              <w:tcPr>
                <w:tcW w:w="7454"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tcPr>
              <w:p w14:paraId="7F16A243" w14:textId="77777777" w:rsidR="001A73E7" w:rsidRDefault="00000000">
                <w:pPr>
                  <w:ind w:left="0" w:hanging="2"/>
                </w:pPr>
                <w:r>
                  <w:t>Registrar Reparación</w:t>
                </w:r>
              </w:p>
            </w:tc>
          </w:tr>
          <w:tr w:rsidR="001A73E7" w14:paraId="102B7366" w14:textId="77777777">
            <w:trPr>
              <w:trHeight w:val="284"/>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tcPr>
              <w:p w14:paraId="3A4FFAC3" w14:textId="77777777" w:rsidR="001A73E7" w:rsidRDefault="00000000">
                <w:pPr>
                  <w:keepLines/>
                  <w:ind w:left="0" w:hanging="2"/>
                  <w:rPr>
                    <w:rFonts w:ascii="Calibri" w:eastAsia="Calibri" w:hAnsi="Calibri" w:cs="Calibri"/>
                  </w:rPr>
                </w:pPr>
                <w:r>
                  <w:rPr>
                    <w:rFonts w:ascii="Calibri" w:eastAsia="Calibri" w:hAnsi="Calibri" w:cs="Calibri"/>
                    <w:i/>
                  </w:rPr>
                  <w:t>Texto:</w:t>
                </w:r>
              </w:p>
            </w:tc>
            <w:tc>
              <w:tcPr>
                <w:tcW w:w="7454"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tcPr>
              <w:p w14:paraId="2953D552" w14:textId="77777777" w:rsidR="001A73E7" w:rsidRDefault="00000000">
                <w:pPr>
                  <w:keepLines/>
                  <w:ind w:left="0" w:hanging="2"/>
                </w:pPr>
                <w:r>
                  <w:t>El sistema debe permitir la creación de un registro para cada reparación de dispositivos móviles.</w:t>
                </w:r>
              </w:p>
            </w:tc>
          </w:tr>
          <w:tr w:rsidR="001A73E7" w14:paraId="0CC78C30" w14:textId="77777777">
            <w:trPr>
              <w:trHeight w:val="187"/>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tcPr>
              <w:p w14:paraId="6DF6C3E7" w14:textId="77777777" w:rsidR="001A73E7" w:rsidRDefault="00000000">
                <w:pPr>
                  <w:keepLines/>
                  <w:ind w:left="0" w:hanging="2"/>
                  <w:rPr>
                    <w:rFonts w:ascii="Calibri" w:eastAsia="Calibri" w:hAnsi="Calibri" w:cs="Calibri"/>
                  </w:rPr>
                </w:pPr>
                <w:r>
                  <w:rPr>
                    <w:rFonts w:ascii="Calibri" w:eastAsia="Calibri" w:hAnsi="Calibri" w:cs="Calibri"/>
                    <w:i/>
                  </w:rPr>
                  <w:t>Tipo:</w:t>
                </w:r>
              </w:p>
            </w:tc>
            <w:tc>
              <w:tcPr>
                <w:tcW w:w="7454"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tcPr>
              <w:p w14:paraId="2EC6696F" w14:textId="77777777" w:rsidR="001A73E7" w:rsidRDefault="00000000">
                <w:pPr>
                  <w:keepLines/>
                  <w:ind w:left="0" w:hanging="2"/>
                  <w:rPr>
                    <w:rFonts w:ascii="Calibri" w:eastAsia="Calibri" w:hAnsi="Calibri" w:cs="Calibri"/>
                    <w:sz w:val="36"/>
                    <w:szCs w:val="36"/>
                  </w:rPr>
                </w:pPr>
                <w:r>
                  <w:rPr>
                    <w:rFonts w:ascii="Calibri" w:eastAsia="Calibri" w:hAnsi="Calibri" w:cs="Calibri"/>
                    <w:i/>
                  </w:rPr>
                  <w:t>Funcional - Datos</w:t>
                </w:r>
              </w:p>
            </w:tc>
          </w:tr>
          <w:tr w:rsidR="001A73E7" w14:paraId="107A201B" w14:textId="77777777">
            <w:trPr>
              <w:trHeight w:val="1310"/>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tcPr>
              <w:p w14:paraId="5E59BE24" w14:textId="77777777" w:rsidR="001A73E7" w:rsidRDefault="00000000">
                <w:pPr>
                  <w:keepLines/>
                  <w:ind w:left="0" w:hanging="2"/>
                  <w:rPr>
                    <w:rFonts w:ascii="Calibri" w:eastAsia="Calibri" w:hAnsi="Calibri" w:cs="Calibri"/>
                  </w:rPr>
                </w:pPr>
                <w:r>
                  <w:rPr>
                    <w:rFonts w:ascii="Calibri" w:eastAsia="Calibri" w:hAnsi="Calibri" w:cs="Calibri"/>
                    <w:i/>
                  </w:rPr>
                  <w:t>Detalles de requisitos y restricciones:</w:t>
                </w:r>
              </w:p>
            </w:tc>
            <w:tc>
              <w:tcPr>
                <w:tcW w:w="7454"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tcPr>
              <w:p w14:paraId="33E04777" w14:textId="77777777" w:rsidR="001A73E7" w:rsidRDefault="00000000">
                <w:pPr>
                  <w:ind w:left="0" w:hanging="2"/>
                </w:pPr>
                <w:r>
                  <w:t>El sistema debe permitir ingresar los siguientes datos:</w:t>
                </w:r>
              </w:p>
              <w:p w14:paraId="3E2278A5" w14:textId="77777777" w:rsidR="001A73E7" w:rsidRDefault="00000000">
                <w:pPr>
                  <w:ind w:left="0" w:hanging="2"/>
                </w:pPr>
                <w:r>
                  <w:t>•</w:t>
                </w:r>
                <w:r>
                  <w:tab/>
                  <w:t>Id: dato tipo Integer.</w:t>
                </w:r>
              </w:p>
              <w:p w14:paraId="4B7B38AB" w14:textId="77777777" w:rsidR="001A73E7" w:rsidRDefault="00000000">
                <w:pPr>
                  <w:ind w:left="0" w:hanging="2"/>
                </w:pPr>
                <w:r>
                  <w:t>•</w:t>
                </w:r>
                <w:r>
                  <w:tab/>
                  <w:t>Fecha: dato tipo date.</w:t>
                </w:r>
              </w:p>
              <w:p w14:paraId="5139D315" w14:textId="77777777" w:rsidR="001A73E7" w:rsidRDefault="00000000">
                <w:pPr>
                  <w:ind w:left="0" w:hanging="2"/>
                </w:pPr>
                <w:r>
                  <w:t>•</w:t>
                </w:r>
                <w:r>
                  <w:tab/>
                  <w:t>Cliente: mínimo 30, máximo 40 caracteres.</w:t>
                </w:r>
              </w:p>
              <w:p w14:paraId="3263BA1A" w14:textId="77777777" w:rsidR="001A73E7" w:rsidRDefault="00000000">
                <w:pPr>
                  <w:ind w:left="0" w:hanging="2"/>
                </w:pPr>
                <w:r>
                  <w:t>•</w:t>
                </w:r>
                <w:r>
                  <w:tab/>
                  <w:t>Técnico: mínimo 30, máximo 40 caracteres.</w:t>
                </w:r>
              </w:p>
              <w:p w14:paraId="36E73962" w14:textId="77777777" w:rsidR="001A73E7" w:rsidRDefault="00000000">
                <w:pPr>
                  <w:ind w:left="0" w:hanging="2"/>
                </w:pPr>
                <w:r>
                  <w:t>•</w:t>
                </w:r>
                <w:r>
                  <w:tab/>
                  <w:t>Repuesto: mínimo 17, máximo 20 caracteres.</w:t>
                </w:r>
              </w:p>
              <w:p w14:paraId="5F913872" w14:textId="77777777" w:rsidR="001A73E7" w:rsidRDefault="00000000">
                <w:pPr>
                  <w:ind w:left="0" w:hanging="2"/>
                </w:pPr>
                <w:r>
                  <w:t>•</w:t>
                </w:r>
                <w:r>
                  <w:tab/>
                  <w:t>Diagnóstico: hasta 100 caracteres.</w:t>
                </w:r>
              </w:p>
              <w:p w14:paraId="612F5111" w14:textId="77777777" w:rsidR="001A73E7" w:rsidRDefault="00000000">
                <w:pPr>
                  <w:ind w:left="0" w:hanging="2"/>
                </w:pPr>
                <w:r>
                  <w:t>•</w:t>
                </w:r>
                <w:r>
                  <w:tab/>
                  <w:t>Servicios adicionales: dato tipo float.</w:t>
                </w:r>
              </w:p>
              <w:p w14:paraId="6F45E957" w14:textId="77777777" w:rsidR="001A73E7" w:rsidRDefault="001A73E7">
                <w:pPr>
                  <w:ind w:left="0" w:hanging="2"/>
                </w:pPr>
              </w:p>
              <w:p w14:paraId="6815AB95" w14:textId="77777777" w:rsidR="001A73E7" w:rsidRDefault="00000000">
                <w:pPr>
                  <w:ind w:left="0" w:hanging="2"/>
                </w:pPr>
                <w:r>
                  <w:t>Restricciones:</w:t>
                </w:r>
              </w:p>
              <w:p w14:paraId="2264726F" w14:textId="77777777" w:rsidR="001A73E7" w:rsidRDefault="00000000">
                <w:pPr>
                  <w:ind w:left="0" w:hanging="2"/>
                </w:pPr>
                <w:r>
                  <w:t>•</w:t>
                </w:r>
                <w:r>
                  <w:tab/>
                  <w:t>En el campo "Cliente" no se permitirá caracteres especiales ni números.</w:t>
                </w:r>
              </w:p>
              <w:p w14:paraId="0286D71B" w14:textId="77777777" w:rsidR="001A73E7" w:rsidRDefault="00000000">
                <w:pPr>
                  <w:ind w:left="0" w:hanging="2"/>
                </w:pPr>
                <w:r>
                  <w:t>•</w:t>
                </w:r>
                <w:r>
                  <w:tab/>
                  <w:t>En el campo "Técnico" no se permitirá caracteres especiales ni números.</w:t>
                </w:r>
              </w:p>
              <w:p w14:paraId="09F6E4EE" w14:textId="77777777" w:rsidR="001A73E7" w:rsidRDefault="00000000">
                <w:pPr>
                  <w:ind w:left="0" w:hanging="2"/>
                </w:pPr>
                <w:r>
                  <w:t>•</w:t>
                </w:r>
                <w:r>
                  <w:tab/>
                  <w:t>En el campo "Repuesto" no se permitirá caracteres especiales ni números.</w:t>
                </w:r>
              </w:p>
              <w:p w14:paraId="5FB921D4" w14:textId="77777777" w:rsidR="001A73E7" w:rsidRDefault="001A73E7">
                <w:pPr>
                  <w:ind w:left="0" w:hanging="2"/>
                </w:pPr>
              </w:p>
              <w:p w14:paraId="5C53A8A8" w14:textId="77777777" w:rsidR="001A73E7" w:rsidRDefault="001A73E7">
                <w:pPr>
                  <w:ind w:left="0" w:hanging="2"/>
                </w:pPr>
              </w:p>
            </w:tc>
          </w:tr>
          <w:tr w:rsidR="001A73E7" w14:paraId="57D7AAA0" w14:textId="77777777">
            <w:trPr>
              <w:trHeight w:val="942"/>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tcPr>
              <w:p w14:paraId="382E74F0" w14:textId="77777777" w:rsidR="001A73E7" w:rsidRDefault="00000000">
                <w:pPr>
                  <w:keepLines/>
                  <w:ind w:left="0" w:hanging="2"/>
                  <w:rPr>
                    <w:rFonts w:ascii="Calibri" w:eastAsia="Calibri" w:hAnsi="Calibri" w:cs="Calibri"/>
                  </w:rPr>
                </w:pPr>
                <w:r>
                  <w:rPr>
                    <w:rFonts w:ascii="Calibri" w:eastAsia="Calibri" w:hAnsi="Calibri" w:cs="Calibri"/>
                    <w:i/>
                  </w:rPr>
                  <w:t>Fecha de revisión y versión:</w:t>
                </w:r>
              </w:p>
            </w:tc>
            <w:tc>
              <w:tcPr>
                <w:tcW w:w="7454"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tcPr>
              <w:p w14:paraId="6948FFD0" w14:textId="77777777" w:rsidR="001A73E7" w:rsidRDefault="00000000">
                <w:pPr>
                  <w:keepLines/>
                  <w:ind w:left="0" w:hanging="2"/>
                  <w:rPr>
                    <w:rFonts w:ascii="Calibri" w:eastAsia="Calibri" w:hAnsi="Calibri" w:cs="Calibri"/>
                    <w:sz w:val="36"/>
                    <w:szCs w:val="36"/>
                  </w:rPr>
                </w:pPr>
                <w:r>
                  <w:rPr>
                    <w:rFonts w:ascii="Calibri" w:eastAsia="Calibri" w:hAnsi="Calibri" w:cs="Calibri"/>
                    <w:i/>
                  </w:rPr>
                  <w:t>07/11/2024</w:t>
                </w:r>
              </w:p>
              <w:p w14:paraId="308ACC98" w14:textId="77777777" w:rsidR="001A73E7" w:rsidRDefault="00000000">
                <w:pPr>
                  <w:keepLines/>
                  <w:ind w:left="0" w:hanging="2"/>
                  <w:rPr>
                    <w:rFonts w:ascii="Calibri" w:eastAsia="Calibri" w:hAnsi="Calibri" w:cs="Calibri"/>
                    <w:sz w:val="36"/>
                    <w:szCs w:val="36"/>
                  </w:rPr>
                </w:pPr>
                <w:r>
                  <w:rPr>
                    <w:rFonts w:ascii="Calibri" w:eastAsia="Calibri" w:hAnsi="Calibri" w:cs="Calibri"/>
                    <w:i/>
                  </w:rPr>
                  <w:t>Versión 1.0</w:t>
                </w:r>
              </w:p>
            </w:tc>
          </w:tr>
          <w:tr w:rsidR="001A73E7" w14:paraId="751F9302" w14:textId="77777777">
            <w:trPr>
              <w:trHeight w:val="369"/>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tcPr>
              <w:p w14:paraId="07B999F0" w14:textId="77777777" w:rsidR="001A73E7" w:rsidRDefault="00000000">
                <w:pPr>
                  <w:keepLines/>
                  <w:ind w:left="0" w:hanging="2"/>
                  <w:rPr>
                    <w:rFonts w:ascii="Calibri" w:eastAsia="Calibri" w:hAnsi="Calibri" w:cs="Calibri"/>
                  </w:rPr>
                </w:pPr>
                <w:r>
                  <w:rPr>
                    <w:rFonts w:ascii="Calibri" w:eastAsia="Calibri" w:hAnsi="Calibri" w:cs="Calibri"/>
                    <w:i/>
                  </w:rPr>
                  <w:t>Prioridad:</w:t>
                </w:r>
              </w:p>
            </w:tc>
            <w:tc>
              <w:tcPr>
                <w:tcW w:w="7454"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tcPr>
              <w:p w14:paraId="76534F8C" w14:textId="77777777" w:rsidR="001A73E7" w:rsidRDefault="00000000">
                <w:pPr>
                  <w:keepLines/>
                  <w:ind w:left="0" w:hanging="2"/>
                  <w:rPr>
                    <w:rFonts w:ascii="Calibri" w:eastAsia="Calibri" w:hAnsi="Calibri" w:cs="Calibri"/>
                    <w:b/>
                    <w:i/>
                  </w:rPr>
                </w:pPr>
                <w:r>
                  <w:rPr>
                    <w:rFonts w:ascii="Calibri" w:eastAsia="Calibri" w:hAnsi="Calibri" w:cs="Calibri"/>
                    <w:b/>
                    <w:i/>
                  </w:rPr>
                  <w:t>Alta</w:t>
                </w:r>
              </w:p>
            </w:tc>
          </w:tr>
        </w:tbl>
      </w:sdtContent>
    </w:sdt>
    <w:p w14:paraId="7B98C978" w14:textId="77777777" w:rsidR="001A73E7" w:rsidRDefault="001A73E7" w:rsidP="006B4556">
      <w:pPr>
        <w:ind w:leftChars="0" w:left="0" w:firstLineChars="0" w:firstLine="0"/>
        <w:rPr>
          <w:rFonts w:ascii="Calibri" w:eastAsia="Calibri" w:hAnsi="Calibri" w:cs="Calibri"/>
          <w:color w:val="0000FF"/>
        </w:rPr>
      </w:pPr>
    </w:p>
    <w:sdt>
      <w:sdtPr>
        <w:tag w:val="goog_rdk_20"/>
        <w:id w:val="-2120287805"/>
        <w:lock w:val="contentLocked"/>
      </w:sdtPr>
      <w:sdtContent>
        <w:tbl>
          <w:tblPr>
            <w:tblStyle w:val="af5"/>
            <w:tblW w:w="9062" w:type="dxa"/>
            <w:tblInd w:w="427" w:type="dxa"/>
            <w:tblLayout w:type="fixed"/>
            <w:tblLook w:val="0000" w:firstRow="0" w:lastRow="0" w:firstColumn="0" w:lastColumn="0" w:noHBand="0" w:noVBand="0"/>
          </w:tblPr>
          <w:tblGrid>
            <w:gridCol w:w="1608"/>
            <w:gridCol w:w="7454"/>
          </w:tblGrid>
          <w:tr w:rsidR="001A73E7" w14:paraId="3109BE9E" w14:textId="77777777">
            <w:trPr>
              <w:trHeight w:val="354"/>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tcPr>
              <w:p w14:paraId="2F75F363" w14:textId="77777777" w:rsidR="001A73E7" w:rsidRDefault="00000000">
                <w:pPr>
                  <w:keepLines/>
                  <w:ind w:left="0" w:hanging="2"/>
                  <w:rPr>
                    <w:rFonts w:ascii="Calibri" w:eastAsia="Calibri" w:hAnsi="Calibri" w:cs="Calibri"/>
                  </w:rPr>
                </w:pPr>
                <w:r>
                  <w:rPr>
                    <w:rFonts w:ascii="Calibri" w:eastAsia="Calibri" w:hAnsi="Calibri" w:cs="Calibri"/>
                    <w:i/>
                  </w:rPr>
                  <w:t>Número:</w:t>
                </w:r>
              </w:p>
            </w:tc>
            <w:tc>
              <w:tcPr>
                <w:tcW w:w="7454" w:type="dxa"/>
                <w:tcBorders>
                  <w:top w:val="single" w:sz="5" w:space="0" w:color="000000"/>
                  <w:left w:val="single" w:sz="5" w:space="0" w:color="000000"/>
                  <w:bottom w:val="single" w:sz="5" w:space="0" w:color="000000"/>
                  <w:right w:val="single" w:sz="5" w:space="0" w:color="000000"/>
                </w:tcBorders>
                <w:tcMar>
                  <w:top w:w="80" w:type="dxa"/>
                  <w:left w:w="140" w:type="dxa"/>
                  <w:bottom w:w="80" w:type="dxa"/>
                  <w:right w:w="140" w:type="dxa"/>
                </w:tcMar>
              </w:tcPr>
              <w:p w14:paraId="5B06DAEE" w14:textId="77777777" w:rsidR="001A73E7" w:rsidRDefault="00000000">
                <w:pPr>
                  <w:keepLines/>
                  <w:spacing w:before="240" w:after="240"/>
                  <w:ind w:left="0" w:hanging="2"/>
                  <w:rPr>
                    <w:rFonts w:ascii="Calibri" w:eastAsia="Calibri" w:hAnsi="Calibri" w:cs="Calibri"/>
                    <w:b/>
                    <w:i/>
                  </w:rPr>
                </w:pPr>
                <w:r>
                  <w:rPr>
                    <w:rFonts w:ascii="Calibri" w:eastAsia="Calibri" w:hAnsi="Calibri" w:cs="Calibri"/>
                    <w:b/>
                    <w:i/>
                  </w:rPr>
                  <w:t>RF-20</w:t>
                </w:r>
              </w:p>
            </w:tc>
          </w:tr>
          <w:tr w:rsidR="001A73E7" w14:paraId="2D57B99D" w14:textId="77777777">
            <w:trPr>
              <w:trHeight w:val="390"/>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tcPr>
              <w:p w14:paraId="5DE28B4A" w14:textId="77777777" w:rsidR="001A73E7" w:rsidRDefault="00000000">
                <w:pPr>
                  <w:keepLines/>
                  <w:ind w:left="0" w:hanging="2"/>
                  <w:rPr>
                    <w:rFonts w:ascii="Calibri" w:eastAsia="Calibri" w:hAnsi="Calibri" w:cs="Calibri"/>
                  </w:rPr>
                </w:pPr>
                <w:r>
                  <w:rPr>
                    <w:rFonts w:ascii="Calibri" w:eastAsia="Calibri" w:hAnsi="Calibri" w:cs="Calibri"/>
                    <w:i/>
                  </w:rPr>
                  <w:t>Título:</w:t>
                </w:r>
              </w:p>
            </w:tc>
            <w:tc>
              <w:tcPr>
                <w:tcW w:w="7454"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tcPr>
              <w:p w14:paraId="57067232" w14:textId="77777777" w:rsidR="001A73E7" w:rsidRDefault="00000000">
                <w:pPr>
                  <w:ind w:left="0" w:hanging="2"/>
                </w:pPr>
                <w:r>
                  <w:t>Consultar reparación</w:t>
                </w:r>
              </w:p>
            </w:tc>
          </w:tr>
          <w:tr w:rsidR="001A73E7" w14:paraId="49E4B6E9" w14:textId="77777777">
            <w:trPr>
              <w:trHeight w:val="284"/>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tcPr>
              <w:p w14:paraId="19788086" w14:textId="77777777" w:rsidR="001A73E7" w:rsidRDefault="00000000">
                <w:pPr>
                  <w:keepLines/>
                  <w:ind w:left="0" w:hanging="2"/>
                  <w:rPr>
                    <w:rFonts w:ascii="Calibri" w:eastAsia="Calibri" w:hAnsi="Calibri" w:cs="Calibri"/>
                  </w:rPr>
                </w:pPr>
                <w:r>
                  <w:rPr>
                    <w:rFonts w:ascii="Calibri" w:eastAsia="Calibri" w:hAnsi="Calibri" w:cs="Calibri"/>
                    <w:i/>
                  </w:rPr>
                  <w:t>Texto:</w:t>
                </w:r>
              </w:p>
            </w:tc>
            <w:tc>
              <w:tcPr>
                <w:tcW w:w="7454"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tcPr>
              <w:p w14:paraId="3EE748E8" w14:textId="77777777" w:rsidR="001A73E7" w:rsidRDefault="00000000">
                <w:pPr>
                  <w:keepLines/>
                  <w:ind w:left="0" w:hanging="2"/>
                </w:pPr>
                <w:r>
                  <w:t>El sistema debe permitir buscar los datos del cliente para la factura con respectiva reparación del dispositivo móvil.</w:t>
                </w:r>
              </w:p>
            </w:tc>
          </w:tr>
          <w:tr w:rsidR="001A73E7" w14:paraId="2476B90C" w14:textId="77777777">
            <w:trPr>
              <w:trHeight w:val="187"/>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tcPr>
              <w:p w14:paraId="6649DF2F" w14:textId="77777777" w:rsidR="001A73E7" w:rsidRDefault="00000000">
                <w:pPr>
                  <w:keepLines/>
                  <w:ind w:left="0" w:hanging="2"/>
                  <w:rPr>
                    <w:rFonts w:ascii="Calibri" w:eastAsia="Calibri" w:hAnsi="Calibri" w:cs="Calibri"/>
                  </w:rPr>
                </w:pPr>
                <w:r>
                  <w:rPr>
                    <w:rFonts w:ascii="Calibri" w:eastAsia="Calibri" w:hAnsi="Calibri" w:cs="Calibri"/>
                    <w:i/>
                  </w:rPr>
                  <w:t>Tipo:</w:t>
                </w:r>
              </w:p>
            </w:tc>
            <w:tc>
              <w:tcPr>
                <w:tcW w:w="7454"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tcPr>
              <w:p w14:paraId="3B040669" w14:textId="77777777" w:rsidR="001A73E7" w:rsidRDefault="00000000">
                <w:pPr>
                  <w:keepLines/>
                  <w:ind w:left="0" w:hanging="2"/>
                  <w:rPr>
                    <w:rFonts w:ascii="Calibri" w:eastAsia="Calibri" w:hAnsi="Calibri" w:cs="Calibri"/>
                    <w:sz w:val="36"/>
                    <w:szCs w:val="36"/>
                  </w:rPr>
                </w:pPr>
                <w:r>
                  <w:rPr>
                    <w:rFonts w:ascii="Calibri" w:eastAsia="Calibri" w:hAnsi="Calibri" w:cs="Calibri"/>
                    <w:i/>
                  </w:rPr>
                  <w:t>Funcional - Datos</w:t>
                </w:r>
              </w:p>
            </w:tc>
          </w:tr>
          <w:tr w:rsidR="001A73E7" w14:paraId="7829203F" w14:textId="77777777">
            <w:trPr>
              <w:trHeight w:val="1310"/>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tcPr>
              <w:p w14:paraId="79A5BF19" w14:textId="77777777" w:rsidR="001A73E7" w:rsidRDefault="00000000">
                <w:pPr>
                  <w:keepLines/>
                  <w:ind w:left="0" w:hanging="2"/>
                  <w:rPr>
                    <w:rFonts w:ascii="Calibri" w:eastAsia="Calibri" w:hAnsi="Calibri" w:cs="Calibri"/>
                  </w:rPr>
                </w:pPr>
                <w:r>
                  <w:rPr>
                    <w:rFonts w:ascii="Calibri" w:eastAsia="Calibri" w:hAnsi="Calibri" w:cs="Calibri"/>
                    <w:i/>
                  </w:rPr>
                  <w:t>Detalles de requisitos y restricciones:</w:t>
                </w:r>
              </w:p>
            </w:tc>
            <w:tc>
              <w:tcPr>
                <w:tcW w:w="7454"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tcPr>
              <w:p w14:paraId="66A115B2" w14:textId="77777777" w:rsidR="001A73E7" w:rsidRDefault="00000000">
                <w:pPr>
                  <w:ind w:left="0" w:hanging="2"/>
                </w:pPr>
                <w:r>
                  <w:t>El sistema deberá permitir la búsqueda por medio de esta información:</w:t>
                </w:r>
              </w:p>
              <w:p w14:paraId="4CCA31FE" w14:textId="77777777" w:rsidR="001A73E7" w:rsidRDefault="00000000">
                <w:pPr>
                  <w:ind w:left="0" w:hanging="2"/>
                </w:pPr>
                <w:r>
                  <w:t>•</w:t>
                </w:r>
                <w:r>
                  <w:tab/>
                  <w:t>Barra de búsqueda por cliente: Máximo 30 caracteres.</w:t>
                </w:r>
              </w:p>
              <w:p w14:paraId="03ECBF6F" w14:textId="77777777" w:rsidR="001A73E7" w:rsidRDefault="00000000">
                <w:pPr>
                  <w:ind w:left="0" w:hanging="2"/>
                </w:pPr>
                <w:r>
                  <w:t>•</w:t>
                </w:r>
                <w:r>
                  <w:tab/>
                  <w:t>Barra de búsqueda por Técnico: Máximo 30 caracteres.</w:t>
                </w:r>
              </w:p>
              <w:p w14:paraId="2C78B6DA" w14:textId="77777777" w:rsidR="001A73E7" w:rsidRDefault="00000000">
                <w:pPr>
                  <w:ind w:left="0" w:hanging="2"/>
                </w:pPr>
                <w:r>
                  <w:t>•</w:t>
                </w:r>
                <w:r>
                  <w:tab/>
                  <w:t>Barra de búsqueda por Equipo: Máximo 17 caracteres.</w:t>
                </w:r>
              </w:p>
              <w:p w14:paraId="2E0BA582" w14:textId="77777777" w:rsidR="001A73E7" w:rsidRDefault="00000000">
                <w:pPr>
                  <w:ind w:left="0" w:hanging="2"/>
                </w:pPr>
                <w:r>
                  <w:t>•</w:t>
                </w:r>
                <w:r>
                  <w:tab/>
                  <w:t>Barra de búsqueda por Repuestos: Máximo 17 caracteres.</w:t>
                </w:r>
              </w:p>
              <w:p w14:paraId="0FD93DAD" w14:textId="77777777" w:rsidR="001A73E7" w:rsidRDefault="00000000">
                <w:pPr>
                  <w:ind w:left="0" w:hanging="2"/>
                </w:pPr>
                <w:r>
                  <w:t>•</w:t>
                </w:r>
                <w:r>
                  <w:tab/>
                  <w:t>Barra de búsqueda por Servicios adicionales: dato tipo float.</w:t>
                </w:r>
              </w:p>
              <w:p w14:paraId="1C1FDA56" w14:textId="77777777" w:rsidR="001A73E7" w:rsidRDefault="001A73E7">
                <w:pPr>
                  <w:ind w:left="0" w:hanging="2"/>
                </w:pPr>
              </w:p>
              <w:p w14:paraId="0D07C978" w14:textId="77777777" w:rsidR="001A73E7" w:rsidRDefault="00000000">
                <w:pPr>
                  <w:ind w:left="0" w:hanging="2"/>
                </w:pPr>
                <w:r>
                  <w:lastRenderedPageBreak/>
                  <w:t>Restricciones:</w:t>
                </w:r>
              </w:p>
              <w:p w14:paraId="7EC8CB38" w14:textId="77777777" w:rsidR="001A73E7" w:rsidRDefault="00000000">
                <w:pPr>
                  <w:ind w:left="0" w:hanging="2"/>
                </w:pPr>
                <w:r>
                  <w:t>•</w:t>
                </w:r>
                <w:r>
                  <w:tab/>
                  <w:t>El sistema no debe revelar datos confidenciales, como archivos adjuntos, direcciones o números de teléfono, durante las consultas.</w:t>
                </w:r>
              </w:p>
            </w:tc>
          </w:tr>
          <w:tr w:rsidR="001A73E7" w14:paraId="6CA55DDA" w14:textId="77777777">
            <w:trPr>
              <w:trHeight w:val="942"/>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tcPr>
              <w:p w14:paraId="5CC7094C" w14:textId="77777777" w:rsidR="001A73E7" w:rsidRDefault="00000000">
                <w:pPr>
                  <w:keepLines/>
                  <w:ind w:left="0" w:hanging="2"/>
                  <w:rPr>
                    <w:rFonts w:ascii="Calibri" w:eastAsia="Calibri" w:hAnsi="Calibri" w:cs="Calibri"/>
                  </w:rPr>
                </w:pPr>
                <w:r>
                  <w:rPr>
                    <w:rFonts w:ascii="Calibri" w:eastAsia="Calibri" w:hAnsi="Calibri" w:cs="Calibri"/>
                    <w:i/>
                  </w:rPr>
                  <w:lastRenderedPageBreak/>
                  <w:t>Fecha de revisión y versión:</w:t>
                </w:r>
              </w:p>
            </w:tc>
            <w:tc>
              <w:tcPr>
                <w:tcW w:w="7454"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tcPr>
              <w:p w14:paraId="5ABC7E8D" w14:textId="77777777" w:rsidR="001A73E7" w:rsidRDefault="00000000">
                <w:pPr>
                  <w:keepLines/>
                  <w:ind w:left="0" w:hanging="2"/>
                  <w:rPr>
                    <w:rFonts w:ascii="Calibri" w:eastAsia="Calibri" w:hAnsi="Calibri" w:cs="Calibri"/>
                    <w:sz w:val="36"/>
                    <w:szCs w:val="36"/>
                  </w:rPr>
                </w:pPr>
                <w:r>
                  <w:rPr>
                    <w:rFonts w:ascii="Calibri" w:eastAsia="Calibri" w:hAnsi="Calibri" w:cs="Calibri"/>
                    <w:i/>
                  </w:rPr>
                  <w:t>07/11/2024</w:t>
                </w:r>
              </w:p>
              <w:p w14:paraId="0C4FCE2D" w14:textId="77777777" w:rsidR="001A73E7" w:rsidRDefault="00000000">
                <w:pPr>
                  <w:keepLines/>
                  <w:ind w:left="0" w:hanging="2"/>
                  <w:rPr>
                    <w:rFonts w:ascii="Calibri" w:eastAsia="Calibri" w:hAnsi="Calibri" w:cs="Calibri"/>
                    <w:sz w:val="36"/>
                    <w:szCs w:val="36"/>
                  </w:rPr>
                </w:pPr>
                <w:r>
                  <w:rPr>
                    <w:rFonts w:ascii="Calibri" w:eastAsia="Calibri" w:hAnsi="Calibri" w:cs="Calibri"/>
                    <w:i/>
                  </w:rPr>
                  <w:t>Versión 1.0</w:t>
                </w:r>
              </w:p>
            </w:tc>
          </w:tr>
          <w:tr w:rsidR="001A73E7" w14:paraId="76119655" w14:textId="77777777">
            <w:trPr>
              <w:trHeight w:val="369"/>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tcPr>
              <w:p w14:paraId="1F0E554E" w14:textId="77777777" w:rsidR="001A73E7" w:rsidRDefault="00000000">
                <w:pPr>
                  <w:keepLines/>
                  <w:ind w:left="0" w:hanging="2"/>
                  <w:rPr>
                    <w:rFonts w:ascii="Calibri" w:eastAsia="Calibri" w:hAnsi="Calibri" w:cs="Calibri"/>
                  </w:rPr>
                </w:pPr>
                <w:r>
                  <w:rPr>
                    <w:rFonts w:ascii="Calibri" w:eastAsia="Calibri" w:hAnsi="Calibri" w:cs="Calibri"/>
                    <w:i/>
                  </w:rPr>
                  <w:t>Prioridad:</w:t>
                </w:r>
              </w:p>
            </w:tc>
            <w:tc>
              <w:tcPr>
                <w:tcW w:w="7454"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tcPr>
              <w:p w14:paraId="03EB5467" w14:textId="77777777" w:rsidR="001A73E7" w:rsidRDefault="00000000">
                <w:pPr>
                  <w:keepLines/>
                  <w:ind w:left="0" w:hanging="2"/>
                  <w:rPr>
                    <w:rFonts w:ascii="Calibri" w:eastAsia="Calibri" w:hAnsi="Calibri" w:cs="Calibri"/>
                    <w:b/>
                    <w:i/>
                  </w:rPr>
                </w:pPr>
                <w:r>
                  <w:rPr>
                    <w:rFonts w:ascii="Calibri" w:eastAsia="Calibri" w:hAnsi="Calibri" w:cs="Calibri"/>
                    <w:b/>
                    <w:i/>
                  </w:rPr>
                  <w:t>Alta</w:t>
                </w:r>
              </w:p>
            </w:tc>
          </w:tr>
        </w:tbl>
      </w:sdtContent>
    </w:sdt>
    <w:p w14:paraId="1BC12D72" w14:textId="77777777" w:rsidR="001A73E7" w:rsidRDefault="001A73E7">
      <w:pPr>
        <w:keepNext/>
        <w:spacing w:before="240" w:after="60"/>
        <w:ind w:left="0" w:hanging="2"/>
        <w:rPr>
          <w:rFonts w:ascii="Calibri" w:eastAsia="Calibri" w:hAnsi="Calibri" w:cs="Calibri"/>
          <w:b/>
        </w:rPr>
      </w:pPr>
      <w:bookmarkStart w:id="36" w:name="_heading=h.q683ui3hdsj6" w:colFirst="0" w:colLast="0"/>
      <w:bookmarkEnd w:id="36"/>
    </w:p>
    <w:p w14:paraId="5CF93DE9" w14:textId="77777777" w:rsidR="001A73E7" w:rsidRDefault="00000000">
      <w:pPr>
        <w:keepNext/>
        <w:numPr>
          <w:ilvl w:val="1"/>
          <w:numId w:val="2"/>
        </w:numPr>
        <w:pBdr>
          <w:top w:val="nil"/>
          <w:left w:val="nil"/>
          <w:bottom w:val="nil"/>
          <w:right w:val="nil"/>
          <w:between w:val="nil"/>
        </w:pBdr>
        <w:spacing w:before="240" w:after="60" w:line="240" w:lineRule="auto"/>
        <w:ind w:left="0" w:hanging="2"/>
        <w:rPr>
          <w:rFonts w:ascii="Calibri" w:eastAsia="Calibri" w:hAnsi="Calibri" w:cs="Calibri"/>
          <w:b/>
          <w:color w:val="000000"/>
        </w:rPr>
      </w:pPr>
      <w:bookmarkStart w:id="37" w:name="_heading=h.z337ya" w:colFirst="0" w:colLast="0"/>
      <w:bookmarkEnd w:id="37"/>
      <w:r>
        <w:rPr>
          <w:rFonts w:ascii="Calibri" w:eastAsia="Calibri" w:hAnsi="Calibri" w:cs="Calibri"/>
          <w:b/>
          <w:color w:val="000000"/>
        </w:rPr>
        <w:t>No funcionales</w:t>
      </w:r>
    </w:p>
    <w:p w14:paraId="60C90921" w14:textId="77777777" w:rsidR="001A73E7" w:rsidRDefault="001A73E7">
      <w:pPr>
        <w:pBdr>
          <w:top w:val="nil"/>
          <w:left w:val="nil"/>
          <w:bottom w:val="nil"/>
          <w:right w:val="nil"/>
          <w:between w:val="nil"/>
        </w:pBdr>
        <w:spacing w:line="240" w:lineRule="auto"/>
        <w:ind w:left="0" w:hanging="2"/>
        <w:jc w:val="both"/>
        <w:rPr>
          <w:rFonts w:ascii="Calibri" w:eastAsia="Calibri" w:hAnsi="Calibri" w:cs="Calibri"/>
          <w:color w:val="0000FF"/>
        </w:rPr>
      </w:pPr>
    </w:p>
    <w:tbl>
      <w:tblPr>
        <w:tblStyle w:val="af6"/>
        <w:tblW w:w="7934" w:type="dxa"/>
        <w:jc w:val="center"/>
        <w:tblInd w:w="0" w:type="dxa"/>
        <w:tblLayout w:type="fixed"/>
        <w:tblLook w:val="0000" w:firstRow="0" w:lastRow="0" w:firstColumn="0" w:lastColumn="0" w:noHBand="0" w:noVBand="0"/>
      </w:tblPr>
      <w:tblGrid>
        <w:gridCol w:w="1608"/>
        <w:gridCol w:w="6326"/>
      </w:tblGrid>
      <w:tr w:rsidR="001A73E7" w14:paraId="01D659D9" w14:textId="77777777">
        <w:trPr>
          <w:trHeight w:val="354"/>
          <w:jc w:val="center"/>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tcPr>
          <w:p w14:paraId="1B703000" w14:textId="77777777" w:rsidR="001A73E7" w:rsidRDefault="00000000">
            <w:pPr>
              <w:ind w:left="0" w:hanging="2"/>
              <w:rPr>
                <w:rFonts w:ascii="Calibri" w:eastAsia="Calibri" w:hAnsi="Calibri" w:cs="Calibri"/>
              </w:rPr>
            </w:pPr>
            <w:r>
              <w:rPr>
                <w:rFonts w:ascii="Calibri" w:eastAsia="Calibri" w:hAnsi="Calibri" w:cs="Calibri"/>
                <w:i/>
              </w:rPr>
              <w:t>Número:</w:t>
            </w:r>
          </w:p>
        </w:tc>
        <w:tc>
          <w:tcPr>
            <w:tcW w:w="6326"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tcPr>
          <w:p w14:paraId="39EE30E3" w14:textId="77777777" w:rsidR="001A73E7" w:rsidRDefault="00000000">
            <w:pPr>
              <w:ind w:left="0" w:hanging="2"/>
              <w:rPr>
                <w:rFonts w:ascii="Calibri" w:eastAsia="Calibri" w:hAnsi="Calibri" w:cs="Calibri"/>
              </w:rPr>
            </w:pPr>
            <w:r>
              <w:rPr>
                <w:rFonts w:ascii="Calibri" w:eastAsia="Calibri" w:hAnsi="Calibri" w:cs="Calibri"/>
                <w:b/>
                <w:i/>
              </w:rPr>
              <w:t>RN-1</w:t>
            </w:r>
          </w:p>
        </w:tc>
      </w:tr>
      <w:tr w:rsidR="001A73E7" w14:paraId="7ABC0959" w14:textId="77777777">
        <w:trPr>
          <w:trHeight w:val="326"/>
          <w:jc w:val="center"/>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tcPr>
          <w:p w14:paraId="17418418" w14:textId="77777777" w:rsidR="001A73E7" w:rsidRDefault="00000000">
            <w:pPr>
              <w:ind w:left="0" w:hanging="2"/>
              <w:rPr>
                <w:rFonts w:ascii="Calibri" w:eastAsia="Calibri" w:hAnsi="Calibri" w:cs="Calibri"/>
              </w:rPr>
            </w:pPr>
            <w:r>
              <w:rPr>
                <w:rFonts w:ascii="Calibri" w:eastAsia="Calibri" w:hAnsi="Calibri" w:cs="Calibri"/>
                <w:i/>
              </w:rPr>
              <w:t>Título:</w:t>
            </w:r>
          </w:p>
        </w:tc>
        <w:tc>
          <w:tcPr>
            <w:tcW w:w="6326"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tcPr>
          <w:p w14:paraId="47755148" w14:textId="77777777" w:rsidR="001A73E7" w:rsidRDefault="00000000">
            <w:pPr>
              <w:pBdr>
                <w:top w:val="nil"/>
                <w:left w:val="nil"/>
                <w:bottom w:val="nil"/>
                <w:right w:val="nil"/>
                <w:between w:val="nil"/>
              </w:pBdr>
              <w:spacing w:line="240" w:lineRule="auto"/>
              <w:ind w:left="0" w:hanging="2"/>
              <w:rPr>
                <w:rFonts w:ascii="Calibri" w:eastAsia="Calibri" w:hAnsi="Calibri" w:cs="Calibri"/>
                <w:color w:val="000000"/>
              </w:rPr>
            </w:pPr>
            <w:r>
              <w:rPr>
                <w:rFonts w:ascii="Calibri" w:eastAsia="Calibri" w:hAnsi="Calibri" w:cs="Calibri"/>
              </w:rPr>
              <w:t>Seguridad</w:t>
            </w:r>
          </w:p>
        </w:tc>
      </w:tr>
      <w:tr w:rsidR="001A73E7" w14:paraId="4EE5D3E6" w14:textId="77777777">
        <w:trPr>
          <w:trHeight w:val="284"/>
          <w:jc w:val="center"/>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tcPr>
          <w:p w14:paraId="1ABFA581" w14:textId="77777777" w:rsidR="001A73E7" w:rsidRDefault="00000000">
            <w:pPr>
              <w:ind w:left="0" w:hanging="2"/>
              <w:rPr>
                <w:rFonts w:ascii="Calibri" w:eastAsia="Calibri" w:hAnsi="Calibri" w:cs="Calibri"/>
              </w:rPr>
            </w:pPr>
            <w:r>
              <w:rPr>
                <w:rFonts w:ascii="Calibri" w:eastAsia="Calibri" w:hAnsi="Calibri" w:cs="Calibri"/>
                <w:i/>
              </w:rPr>
              <w:t>Texto:</w:t>
            </w:r>
          </w:p>
        </w:tc>
        <w:tc>
          <w:tcPr>
            <w:tcW w:w="6326"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tcPr>
          <w:p w14:paraId="453CF73E" w14:textId="77777777" w:rsidR="001A73E7" w:rsidRDefault="00000000">
            <w:pPr>
              <w:pBdr>
                <w:top w:val="nil"/>
                <w:left w:val="nil"/>
                <w:bottom w:val="nil"/>
                <w:right w:val="nil"/>
                <w:between w:val="nil"/>
              </w:pBdr>
              <w:spacing w:line="240" w:lineRule="auto"/>
              <w:ind w:left="0" w:hanging="2"/>
              <w:rPr>
                <w:rFonts w:ascii="Calibri" w:eastAsia="Calibri" w:hAnsi="Calibri" w:cs="Calibri"/>
                <w:color w:val="000000"/>
              </w:rPr>
            </w:pPr>
            <w:r>
              <w:rPr>
                <w:rFonts w:ascii="Calibri" w:eastAsia="Calibri" w:hAnsi="Calibri" w:cs="Calibri"/>
              </w:rPr>
              <w:t>El sistema debe proteger los datos de los usuarios (personal y financiera) generando un respaldo cada 24 horas.</w:t>
            </w:r>
          </w:p>
        </w:tc>
      </w:tr>
      <w:tr w:rsidR="001A73E7" w14:paraId="74365164" w14:textId="77777777">
        <w:trPr>
          <w:trHeight w:val="347"/>
          <w:jc w:val="center"/>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tcPr>
          <w:p w14:paraId="61FEF83E" w14:textId="77777777" w:rsidR="001A73E7" w:rsidRDefault="00000000">
            <w:pPr>
              <w:ind w:left="0" w:hanging="2"/>
              <w:rPr>
                <w:rFonts w:ascii="Calibri" w:eastAsia="Calibri" w:hAnsi="Calibri" w:cs="Calibri"/>
              </w:rPr>
            </w:pPr>
            <w:r>
              <w:rPr>
                <w:rFonts w:ascii="Calibri" w:eastAsia="Calibri" w:hAnsi="Calibri" w:cs="Calibri"/>
                <w:i/>
              </w:rPr>
              <w:t>Tipo:</w:t>
            </w:r>
          </w:p>
        </w:tc>
        <w:tc>
          <w:tcPr>
            <w:tcW w:w="6326"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tcPr>
          <w:p w14:paraId="0D864CA0" w14:textId="77777777" w:rsidR="001A73E7" w:rsidRDefault="00000000">
            <w:pPr>
              <w:pBdr>
                <w:top w:val="nil"/>
                <w:left w:val="nil"/>
                <w:bottom w:val="nil"/>
                <w:right w:val="nil"/>
                <w:between w:val="nil"/>
              </w:pBdr>
              <w:spacing w:line="240" w:lineRule="auto"/>
              <w:ind w:left="0" w:hanging="2"/>
              <w:rPr>
                <w:rFonts w:ascii="Calibri" w:eastAsia="Calibri" w:hAnsi="Calibri" w:cs="Calibri"/>
                <w:color w:val="000000"/>
              </w:rPr>
            </w:pPr>
            <w:r>
              <w:rPr>
                <w:rFonts w:ascii="Calibri" w:eastAsia="Calibri" w:hAnsi="Calibri" w:cs="Calibri"/>
              </w:rPr>
              <w:t>No funcional – Seguridad</w:t>
            </w:r>
          </w:p>
        </w:tc>
      </w:tr>
      <w:tr w:rsidR="001A73E7" w14:paraId="239F1717" w14:textId="77777777">
        <w:trPr>
          <w:trHeight w:val="1001"/>
          <w:jc w:val="center"/>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tcPr>
          <w:p w14:paraId="62DD5D2A" w14:textId="77777777" w:rsidR="001A73E7" w:rsidRDefault="00000000">
            <w:pPr>
              <w:ind w:left="0" w:hanging="2"/>
              <w:rPr>
                <w:rFonts w:ascii="Calibri" w:eastAsia="Calibri" w:hAnsi="Calibri" w:cs="Calibri"/>
              </w:rPr>
            </w:pPr>
            <w:r>
              <w:rPr>
                <w:rFonts w:ascii="Calibri" w:eastAsia="Calibri" w:hAnsi="Calibri" w:cs="Calibri"/>
                <w:i/>
              </w:rPr>
              <w:t>Detalles de requisitos y restricciones:</w:t>
            </w:r>
          </w:p>
        </w:tc>
        <w:tc>
          <w:tcPr>
            <w:tcW w:w="6326"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tcPr>
          <w:p w14:paraId="614C0D91" w14:textId="77777777" w:rsidR="001A73E7" w:rsidRDefault="00000000">
            <w:pPr>
              <w:numPr>
                <w:ilvl w:val="0"/>
                <w:numId w:val="5"/>
              </w:numPr>
              <w:ind w:left="0" w:hanging="2"/>
            </w:pPr>
            <w:r>
              <w:t>El sistema debe permitir el uso de:</w:t>
            </w:r>
          </w:p>
          <w:p w14:paraId="3DB15070" w14:textId="77777777" w:rsidR="001A73E7" w:rsidRDefault="00000000">
            <w:pPr>
              <w:numPr>
                <w:ilvl w:val="0"/>
                <w:numId w:val="5"/>
              </w:numPr>
              <w:ind w:left="0" w:hanging="2"/>
            </w:pPr>
            <w:r>
              <w:rPr>
                <w:b/>
              </w:rPr>
              <w:t>Autenticación segura:</w:t>
            </w:r>
            <w:r>
              <w:t xml:space="preserve"> Cumplir con las medidas y estándares de la protección de datos, como autenticación de dos factores y/o biometría. </w:t>
            </w:r>
          </w:p>
          <w:p w14:paraId="5667AD95" w14:textId="77777777" w:rsidR="001A73E7" w:rsidRDefault="00000000">
            <w:pPr>
              <w:numPr>
                <w:ilvl w:val="0"/>
                <w:numId w:val="5"/>
              </w:numPr>
              <w:ind w:left="0" w:hanging="2"/>
            </w:pPr>
            <w:r>
              <w:rPr>
                <w:b/>
              </w:rPr>
              <w:t>Firewalls</w:t>
            </w:r>
            <w:r>
              <w:t>: Debe ser capaz de repeler ataques cibernéticos, como el phishing, robo de identidad, spyware.</w:t>
            </w:r>
          </w:p>
          <w:p w14:paraId="627AFF40" w14:textId="77777777" w:rsidR="001A73E7" w:rsidRDefault="00000000">
            <w:pPr>
              <w:numPr>
                <w:ilvl w:val="0"/>
                <w:numId w:val="5"/>
              </w:numPr>
              <w:ind w:left="0" w:hanging="2"/>
            </w:pPr>
            <w:r>
              <w:rPr>
                <w:b/>
              </w:rPr>
              <w:t>Copia de seguridad:</w:t>
            </w:r>
            <w:r>
              <w:t xml:space="preserve"> Realizar copias de seguridad y establecer un plan de recuperación de datos en caso de fallos.</w:t>
            </w:r>
          </w:p>
        </w:tc>
      </w:tr>
      <w:tr w:rsidR="001A73E7" w14:paraId="78FEE6A1" w14:textId="77777777">
        <w:trPr>
          <w:trHeight w:val="859"/>
          <w:jc w:val="center"/>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tcPr>
          <w:p w14:paraId="294582DB" w14:textId="77777777" w:rsidR="001A73E7" w:rsidRDefault="00000000">
            <w:pPr>
              <w:ind w:left="0" w:hanging="2"/>
              <w:rPr>
                <w:rFonts w:ascii="Calibri" w:eastAsia="Calibri" w:hAnsi="Calibri" w:cs="Calibri"/>
              </w:rPr>
            </w:pPr>
            <w:r>
              <w:rPr>
                <w:rFonts w:ascii="Calibri" w:eastAsia="Calibri" w:hAnsi="Calibri" w:cs="Calibri"/>
                <w:i/>
              </w:rPr>
              <w:t>Fecha de revisión y versión:</w:t>
            </w:r>
          </w:p>
        </w:tc>
        <w:tc>
          <w:tcPr>
            <w:tcW w:w="6326"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tcPr>
          <w:p w14:paraId="6AB9D98F" w14:textId="77777777" w:rsidR="001A73E7" w:rsidRDefault="00000000">
            <w:pPr>
              <w:pBdr>
                <w:top w:val="nil"/>
                <w:left w:val="nil"/>
                <w:bottom w:val="nil"/>
                <w:right w:val="nil"/>
                <w:between w:val="nil"/>
              </w:pBdr>
              <w:spacing w:line="240" w:lineRule="auto"/>
              <w:ind w:left="0" w:hanging="2"/>
              <w:rPr>
                <w:rFonts w:ascii="Calibri" w:eastAsia="Calibri" w:hAnsi="Calibri" w:cs="Calibri"/>
              </w:rPr>
            </w:pPr>
            <w:r>
              <w:rPr>
                <w:rFonts w:ascii="Calibri" w:eastAsia="Calibri" w:hAnsi="Calibri" w:cs="Calibri"/>
              </w:rPr>
              <w:t>07/11/2024</w:t>
            </w:r>
          </w:p>
          <w:p w14:paraId="76DC2028" w14:textId="77777777" w:rsidR="001A73E7" w:rsidRDefault="00000000">
            <w:pPr>
              <w:pBdr>
                <w:top w:val="nil"/>
                <w:left w:val="nil"/>
                <w:bottom w:val="nil"/>
                <w:right w:val="nil"/>
                <w:between w:val="nil"/>
              </w:pBdr>
              <w:spacing w:line="240" w:lineRule="auto"/>
              <w:ind w:left="0" w:hanging="2"/>
              <w:rPr>
                <w:rFonts w:ascii="Calibri" w:eastAsia="Calibri" w:hAnsi="Calibri" w:cs="Calibri"/>
              </w:rPr>
            </w:pPr>
            <w:r>
              <w:rPr>
                <w:rFonts w:ascii="Calibri" w:eastAsia="Calibri" w:hAnsi="Calibri" w:cs="Calibri"/>
              </w:rPr>
              <w:t>Versión 1.0</w:t>
            </w:r>
          </w:p>
          <w:p w14:paraId="75CA9D3B" w14:textId="77777777" w:rsidR="001A73E7" w:rsidRDefault="001A73E7">
            <w:pPr>
              <w:pBdr>
                <w:top w:val="nil"/>
                <w:left w:val="nil"/>
                <w:bottom w:val="nil"/>
                <w:right w:val="nil"/>
                <w:between w:val="nil"/>
              </w:pBdr>
              <w:spacing w:line="240" w:lineRule="auto"/>
              <w:ind w:left="0" w:hanging="2"/>
              <w:rPr>
                <w:rFonts w:ascii="Calibri" w:eastAsia="Calibri" w:hAnsi="Calibri" w:cs="Calibri"/>
              </w:rPr>
            </w:pPr>
          </w:p>
        </w:tc>
      </w:tr>
      <w:tr w:rsidR="001A73E7" w14:paraId="132250C5" w14:textId="77777777">
        <w:trPr>
          <w:trHeight w:val="378"/>
          <w:jc w:val="center"/>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tcPr>
          <w:p w14:paraId="65E2949D" w14:textId="77777777" w:rsidR="001A73E7" w:rsidRDefault="00000000">
            <w:pPr>
              <w:ind w:left="0" w:hanging="2"/>
              <w:rPr>
                <w:rFonts w:ascii="Calibri" w:eastAsia="Calibri" w:hAnsi="Calibri" w:cs="Calibri"/>
              </w:rPr>
            </w:pPr>
            <w:r>
              <w:rPr>
                <w:rFonts w:ascii="Calibri" w:eastAsia="Calibri" w:hAnsi="Calibri" w:cs="Calibri"/>
                <w:i/>
              </w:rPr>
              <w:t>Prioridad:</w:t>
            </w:r>
          </w:p>
        </w:tc>
        <w:tc>
          <w:tcPr>
            <w:tcW w:w="6326"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tcPr>
          <w:p w14:paraId="406C3B0E" w14:textId="77777777" w:rsidR="001A73E7" w:rsidRDefault="00000000">
            <w:pPr>
              <w:pBdr>
                <w:top w:val="nil"/>
                <w:left w:val="nil"/>
                <w:bottom w:val="nil"/>
                <w:right w:val="nil"/>
                <w:between w:val="nil"/>
              </w:pBdr>
              <w:spacing w:line="240" w:lineRule="auto"/>
              <w:ind w:left="0" w:hanging="2"/>
              <w:rPr>
                <w:rFonts w:ascii="Calibri" w:eastAsia="Calibri" w:hAnsi="Calibri" w:cs="Calibri"/>
                <w:b/>
                <w:color w:val="000000"/>
              </w:rPr>
            </w:pPr>
            <w:r>
              <w:rPr>
                <w:rFonts w:ascii="Calibri" w:eastAsia="Calibri" w:hAnsi="Calibri" w:cs="Calibri"/>
                <w:b/>
              </w:rPr>
              <w:t>Alta</w:t>
            </w:r>
          </w:p>
        </w:tc>
      </w:tr>
    </w:tbl>
    <w:p w14:paraId="26815063" w14:textId="77777777" w:rsidR="001A73E7" w:rsidRDefault="001A73E7">
      <w:pPr>
        <w:ind w:left="0" w:hanging="2"/>
        <w:jc w:val="both"/>
        <w:rPr>
          <w:rFonts w:ascii="Calibri" w:eastAsia="Calibri" w:hAnsi="Calibri" w:cs="Calibri"/>
          <w:color w:val="0000FF"/>
        </w:rPr>
      </w:pPr>
    </w:p>
    <w:tbl>
      <w:tblPr>
        <w:tblStyle w:val="af7"/>
        <w:tblW w:w="7934" w:type="dxa"/>
        <w:jc w:val="center"/>
        <w:tblInd w:w="0" w:type="dxa"/>
        <w:tblLayout w:type="fixed"/>
        <w:tblLook w:val="0000" w:firstRow="0" w:lastRow="0" w:firstColumn="0" w:lastColumn="0" w:noHBand="0" w:noVBand="0"/>
      </w:tblPr>
      <w:tblGrid>
        <w:gridCol w:w="1608"/>
        <w:gridCol w:w="6326"/>
      </w:tblGrid>
      <w:tr w:rsidR="001A73E7" w14:paraId="130BF4B0" w14:textId="77777777">
        <w:trPr>
          <w:trHeight w:val="354"/>
          <w:jc w:val="center"/>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tcPr>
          <w:p w14:paraId="49F5AFFE" w14:textId="77777777" w:rsidR="001A73E7" w:rsidRDefault="00000000">
            <w:pPr>
              <w:ind w:left="0" w:hanging="2"/>
              <w:rPr>
                <w:rFonts w:ascii="Calibri" w:eastAsia="Calibri" w:hAnsi="Calibri" w:cs="Calibri"/>
              </w:rPr>
            </w:pPr>
            <w:r>
              <w:rPr>
                <w:rFonts w:ascii="Calibri" w:eastAsia="Calibri" w:hAnsi="Calibri" w:cs="Calibri"/>
                <w:i/>
              </w:rPr>
              <w:t>Número:</w:t>
            </w:r>
          </w:p>
        </w:tc>
        <w:tc>
          <w:tcPr>
            <w:tcW w:w="6326"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tcPr>
          <w:p w14:paraId="716D8ECB" w14:textId="77777777" w:rsidR="001A73E7" w:rsidRDefault="00000000">
            <w:pPr>
              <w:ind w:left="0" w:hanging="2"/>
              <w:rPr>
                <w:rFonts w:ascii="Calibri" w:eastAsia="Calibri" w:hAnsi="Calibri" w:cs="Calibri"/>
              </w:rPr>
            </w:pPr>
            <w:r>
              <w:rPr>
                <w:rFonts w:ascii="Calibri" w:eastAsia="Calibri" w:hAnsi="Calibri" w:cs="Calibri"/>
                <w:b/>
                <w:i/>
              </w:rPr>
              <w:t>RN-2</w:t>
            </w:r>
          </w:p>
        </w:tc>
      </w:tr>
      <w:tr w:rsidR="001A73E7" w14:paraId="2B017D3D" w14:textId="77777777">
        <w:trPr>
          <w:trHeight w:val="326"/>
          <w:jc w:val="center"/>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tcPr>
          <w:p w14:paraId="4CB6CFFD" w14:textId="77777777" w:rsidR="001A73E7" w:rsidRDefault="00000000">
            <w:pPr>
              <w:ind w:left="0" w:hanging="2"/>
              <w:rPr>
                <w:rFonts w:ascii="Calibri" w:eastAsia="Calibri" w:hAnsi="Calibri" w:cs="Calibri"/>
              </w:rPr>
            </w:pPr>
            <w:r>
              <w:rPr>
                <w:rFonts w:ascii="Calibri" w:eastAsia="Calibri" w:hAnsi="Calibri" w:cs="Calibri"/>
                <w:i/>
              </w:rPr>
              <w:t>Título:</w:t>
            </w:r>
          </w:p>
        </w:tc>
        <w:tc>
          <w:tcPr>
            <w:tcW w:w="6326"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tcPr>
          <w:p w14:paraId="1C5604C3" w14:textId="77777777" w:rsidR="001A73E7" w:rsidRDefault="00000000">
            <w:pPr>
              <w:ind w:left="0" w:hanging="2"/>
              <w:rPr>
                <w:rFonts w:ascii="Calibri" w:eastAsia="Calibri" w:hAnsi="Calibri" w:cs="Calibri"/>
              </w:rPr>
            </w:pPr>
            <w:r>
              <w:rPr>
                <w:rFonts w:ascii="Calibri" w:eastAsia="Calibri" w:hAnsi="Calibri" w:cs="Calibri"/>
              </w:rPr>
              <w:t>Confiabilidad</w:t>
            </w:r>
          </w:p>
        </w:tc>
      </w:tr>
      <w:tr w:rsidR="001A73E7" w14:paraId="68475386" w14:textId="77777777">
        <w:trPr>
          <w:trHeight w:val="284"/>
          <w:jc w:val="center"/>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tcPr>
          <w:p w14:paraId="732E632D" w14:textId="77777777" w:rsidR="001A73E7" w:rsidRDefault="00000000">
            <w:pPr>
              <w:ind w:left="0" w:hanging="2"/>
              <w:rPr>
                <w:rFonts w:ascii="Calibri" w:eastAsia="Calibri" w:hAnsi="Calibri" w:cs="Calibri"/>
              </w:rPr>
            </w:pPr>
            <w:r>
              <w:rPr>
                <w:rFonts w:ascii="Calibri" w:eastAsia="Calibri" w:hAnsi="Calibri" w:cs="Calibri"/>
                <w:i/>
              </w:rPr>
              <w:t>Texto:</w:t>
            </w:r>
          </w:p>
        </w:tc>
        <w:tc>
          <w:tcPr>
            <w:tcW w:w="6326"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tcPr>
          <w:p w14:paraId="559FA344" w14:textId="77777777" w:rsidR="001A73E7" w:rsidRDefault="00000000">
            <w:pPr>
              <w:ind w:left="0" w:hanging="2"/>
              <w:rPr>
                <w:rFonts w:ascii="Calibri" w:eastAsia="Calibri" w:hAnsi="Calibri" w:cs="Calibri"/>
              </w:rPr>
            </w:pPr>
            <w:r>
              <w:rPr>
                <w:rFonts w:ascii="Calibri" w:eastAsia="Calibri" w:hAnsi="Calibri" w:cs="Calibri"/>
              </w:rPr>
              <w:t>El sistema debe ser confiable y estable, mostrando al usuario un índice bajo de errores, los datos cargados al sistema deben ser actualizados en menos de 2 segundos.</w:t>
            </w:r>
          </w:p>
        </w:tc>
      </w:tr>
      <w:tr w:rsidR="001A73E7" w14:paraId="2BE24BFB" w14:textId="77777777">
        <w:trPr>
          <w:trHeight w:val="347"/>
          <w:jc w:val="center"/>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tcPr>
          <w:p w14:paraId="135C2422" w14:textId="77777777" w:rsidR="001A73E7" w:rsidRDefault="00000000">
            <w:pPr>
              <w:ind w:left="0" w:hanging="2"/>
              <w:rPr>
                <w:rFonts w:ascii="Calibri" w:eastAsia="Calibri" w:hAnsi="Calibri" w:cs="Calibri"/>
              </w:rPr>
            </w:pPr>
            <w:r>
              <w:rPr>
                <w:rFonts w:ascii="Calibri" w:eastAsia="Calibri" w:hAnsi="Calibri" w:cs="Calibri"/>
                <w:i/>
              </w:rPr>
              <w:t>Tipo:</w:t>
            </w:r>
          </w:p>
        </w:tc>
        <w:tc>
          <w:tcPr>
            <w:tcW w:w="6326"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tcPr>
          <w:p w14:paraId="50E2E7C5" w14:textId="77777777" w:rsidR="001A73E7" w:rsidRDefault="00000000">
            <w:pPr>
              <w:ind w:left="0" w:hanging="2"/>
              <w:rPr>
                <w:rFonts w:ascii="Calibri" w:eastAsia="Calibri" w:hAnsi="Calibri" w:cs="Calibri"/>
              </w:rPr>
            </w:pPr>
            <w:r>
              <w:rPr>
                <w:rFonts w:ascii="Calibri" w:eastAsia="Calibri" w:hAnsi="Calibri" w:cs="Calibri"/>
              </w:rPr>
              <w:t>No funcional – Confiabilidad</w:t>
            </w:r>
          </w:p>
        </w:tc>
      </w:tr>
      <w:tr w:rsidR="001A73E7" w14:paraId="3E52496B" w14:textId="77777777">
        <w:trPr>
          <w:trHeight w:val="1001"/>
          <w:jc w:val="center"/>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tcPr>
          <w:p w14:paraId="2389A6BD" w14:textId="77777777" w:rsidR="001A73E7" w:rsidRDefault="00000000">
            <w:pPr>
              <w:ind w:left="0" w:hanging="2"/>
              <w:rPr>
                <w:rFonts w:ascii="Calibri" w:eastAsia="Calibri" w:hAnsi="Calibri" w:cs="Calibri"/>
              </w:rPr>
            </w:pPr>
            <w:r>
              <w:rPr>
                <w:rFonts w:ascii="Calibri" w:eastAsia="Calibri" w:hAnsi="Calibri" w:cs="Calibri"/>
                <w:i/>
              </w:rPr>
              <w:lastRenderedPageBreak/>
              <w:t>Detalles de requisitos y restricciones:</w:t>
            </w:r>
          </w:p>
        </w:tc>
        <w:tc>
          <w:tcPr>
            <w:tcW w:w="6326"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tcPr>
          <w:p w14:paraId="72CE703B" w14:textId="77777777" w:rsidR="001A73E7" w:rsidRDefault="00000000">
            <w:pPr>
              <w:numPr>
                <w:ilvl w:val="0"/>
                <w:numId w:val="5"/>
              </w:numPr>
              <w:ind w:left="0" w:hanging="2"/>
            </w:pPr>
            <w:r>
              <w:t>El sistema debe permitir el uso de:</w:t>
            </w:r>
          </w:p>
          <w:p w14:paraId="74B483E3" w14:textId="77777777" w:rsidR="001A73E7" w:rsidRDefault="00000000">
            <w:pPr>
              <w:numPr>
                <w:ilvl w:val="0"/>
                <w:numId w:val="5"/>
              </w:numPr>
              <w:ind w:left="0" w:hanging="2"/>
            </w:pPr>
            <w:r>
              <w:rPr>
                <w:b/>
              </w:rPr>
              <w:t>Apoyo técnico</w:t>
            </w:r>
            <w:r>
              <w:t>: Proporcionar soporte técnico y atención al cliente con números proporcionados por el sistema.</w:t>
            </w:r>
          </w:p>
          <w:p w14:paraId="4C34906D" w14:textId="77777777" w:rsidR="001A73E7" w:rsidRDefault="00000000">
            <w:pPr>
              <w:numPr>
                <w:ilvl w:val="0"/>
                <w:numId w:val="5"/>
              </w:numPr>
              <w:ind w:left="0" w:hanging="2"/>
            </w:pPr>
            <w:r>
              <w:rPr>
                <w:b/>
              </w:rPr>
              <w:t>Gestión de registros</w:t>
            </w:r>
            <w:r>
              <w:t>: Se lleva un registro de las actividades y eventos del sistema.</w:t>
            </w:r>
          </w:p>
          <w:p w14:paraId="17959445" w14:textId="77777777" w:rsidR="001A73E7" w:rsidRDefault="00000000">
            <w:pPr>
              <w:numPr>
                <w:ilvl w:val="0"/>
                <w:numId w:val="5"/>
              </w:numPr>
              <w:ind w:left="0" w:hanging="2"/>
            </w:pPr>
            <w:r>
              <w:rPr>
                <w:b/>
              </w:rPr>
              <w:t>Pruebas de fallo:</w:t>
            </w:r>
            <w:r>
              <w:t xml:space="preserve"> Evaluar la capacidad del sistema a través de pruebas de fallo.</w:t>
            </w:r>
          </w:p>
          <w:p w14:paraId="6065D968" w14:textId="77777777" w:rsidR="001A73E7" w:rsidRDefault="00000000">
            <w:pPr>
              <w:numPr>
                <w:ilvl w:val="0"/>
                <w:numId w:val="5"/>
              </w:numPr>
              <w:ind w:left="0" w:hanging="2"/>
            </w:pPr>
            <w:r>
              <w:rPr>
                <w:b/>
              </w:rPr>
              <w:t>Disponibilidad:</w:t>
            </w:r>
            <w:r>
              <w:t xml:space="preserve"> El sistema debe estar disponible en todo momento para garantizar la satisfacción del usuario</w:t>
            </w:r>
          </w:p>
        </w:tc>
      </w:tr>
      <w:tr w:rsidR="001A73E7" w14:paraId="04D3641C" w14:textId="77777777">
        <w:trPr>
          <w:trHeight w:val="859"/>
          <w:jc w:val="center"/>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tcPr>
          <w:p w14:paraId="75D75127" w14:textId="77777777" w:rsidR="001A73E7" w:rsidRDefault="00000000">
            <w:pPr>
              <w:ind w:left="0" w:hanging="2"/>
              <w:rPr>
                <w:rFonts w:ascii="Calibri" w:eastAsia="Calibri" w:hAnsi="Calibri" w:cs="Calibri"/>
              </w:rPr>
            </w:pPr>
            <w:r>
              <w:rPr>
                <w:rFonts w:ascii="Calibri" w:eastAsia="Calibri" w:hAnsi="Calibri" w:cs="Calibri"/>
                <w:i/>
              </w:rPr>
              <w:t>Fecha de revisión y versión:</w:t>
            </w:r>
          </w:p>
        </w:tc>
        <w:tc>
          <w:tcPr>
            <w:tcW w:w="6326"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tcPr>
          <w:p w14:paraId="605149B7" w14:textId="77777777" w:rsidR="001A73E7" w:rsidRDefault="00000000">
            <w:pPr>
              <w:ind w:left="0" w:hanging="2"/>
              <w:rPr>
                <w:rFonts w:ascii="Calibri" w:eastAsia="Calibri" w:hAnsi="Calibri" w:cs="Calibri"/>
              </w:rPr>
            </w:pPr>
            <w:r>
              <w:rPr>
                <w:rFonts w:ascii="Calibri" w:eastAsia="Calibri" w:hAnsi="Calibri" w:cs="Calibri"/>
              </w:rPr>
              <w:t>07/11/2024</w:t>
            </w:r>
          </w:p>
          <w:p w14:paraId="2985D7C2" w14:textId="77777777" w:rsidR="001A73E7" w:rsidRDefault="00000000">
            <w:pPr>
              <w:ind w:left="0" w:hanging="2"/>
              <w:rPr>
                <w:rFonts w:ascii="Calibri" w:eastAsia="Calibri" w:hAnsi="Calibri" w:cs="Calibri"/>
              </w:rPr>
            </w:pPr>
            <w:r>
              <w:rPr>
                <w:rFonts w:ascii="Calibri" w:eastAsia="Calibri" w:hAnsi="Calibri" w:cs="Calibri"/>
              </w:rPr>
              <w:t>Versión 1.0</w:t>
            </w:r>
          </w:p>
          <w:p w14:paraId="0EB304FF" w14:textId="77777777" w:rsidR="001A73E7" w:rsidRDefault="001A73E7">
            <w:pPr>
              <w:ind w:left="0" w:hanging="2"/>
              <w:rPr>
                <w:rFonts w:ascii="Calibri" w:eastAsia="Calibri" w:hAnsi="Calibri" w:cs="Calibri"/>
              </w:rPr>
            </w:pPr>
          </w:p>
        </w:tc>
      </w:tr>
      <w:tr w:rsidR="001A73E7" w14:paraId="0594CA64" w14:textId="77777777">
        <w:trPr>
          <w:trHeight w:val="378"/>
          <w:jc w:val="center"/>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tcPr>
          <w:p w14:paraId="3CB445DD" w14:textId="77777777" w:rsidR="001A73E7" w:rsidRDefault="00000000">
            <w:pPr>
              <w:ind w:left="0" w:hanging="2"/>
              <w:rPr>
                <w:rFonts w:ascii="Calibri" w:eastAsia="Calibri" w:hAnsi="Calibri" w:cs="Calibri"/>
              </w:rPr>
            </w:pPr>
            <w:r>
              <w:rPr>
                <w:rFonts w:ascii="Calibri" w:eastAsia="Calibri" w:hAnsi="Calibri" w:cs="Calibri"/>
                <w:i/>
              </w:rPr>
              <w:t>Prioridad:</w:t>
            </w:r>
          </w:p>
        </w:tc>
        <w:tc>
          <w:tcPr>
            <w:tcW w:w="6326"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tcPr>
          <w:p w14:paraId="6AE8F1E5" w14:textId="77777777" w:rsidR="001A73E7" w:rsidRDefault="00000000">
            <w:pPr>
              <w:ind w:left="0" w:hanging="2"/>
              <w:rPr>
                <w:rFonts w:ascii="Calibri" w:eastAsia="Calibri" w:hAnsi="Calibri" w:cs="Calibri"/>
                <w:b/>
              </w:rPr>
            </w:pPr>
            <w:r>
              <w:rPr>
                <w:rFonts w:ascii="Calibri" w:eastAsia="Calibri" w:hAnsi="Calibri" w:cs="Calibri"/>
                <w:b/>
              </w:rPr>
              <w:t>Alta</w:t>
            </w:r>
          </w:p>
        </w:tc>
      </w:tr>
    </w:tbl>
    <w:p w14:paraId="02D24A5F" w14:textId="77777777" w:rsidR="001A73E7" w:rsidRDefault="001A73E7" w:rsidP="006B4556">
      <w:pPr>
        <w:ind w:leftChars="0" w:left="0" w:firstLineChars="0" w:firstLine="0"/>
        <w:jc w:val="both"/>
        <w:rPr>
          <w:rFonts w:ascii="Calibri" w:eastAsia="Calibri" w:hAnsi="Calibri" w:cs="Calibri"/>
          <w:color w:val="0000FF"/>
        </w:rPr>
      </w:pPr>
      <w:bookmarkStart w:id="38" w:name="_heading=h.39f2nigs730l" w:colFirst="0" w:colLast="0"/>
      <w:bookmarkEnd w:id="38"/>
    </w:p>
    <w:tbl>
      <w:tblPr>
        <w:tblStyle w:val="af8"/>
        <w:tblW w:w="7934" w:type="dxa"/>
        <w:jc w:val="center"/>
        <w:tblInd w:w="0" w:type="dxa"/>
        <w:tblLayout w:type="fixed"/>
        <w:tblLook w:val="0000" w:firstRow="0" w:lastRow="0" w:firstColumn="0" w:lastColumn="0" w:noHBand="0" w:noVBand="0"/>
      </w:tblPr>
      <w:tblGrid>
        <w:gridCol w:w="1608"/>
        <w:gridCol w:w="6326"/>
      </w:tblGrid>
      <w:tr w:rsidR="001A73E7" w14:paraId="267E537E" w14:textId="77777777">
        <w:trPr>
          <w:trHeight w:val="354"/>
          <w:jc w:val="center"/>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tcPr>
          <w:p w14:paraId="587BD56F" w14:textId="77777777" w:rsidR="001A73E7" w:rsidRDefault="00000000">
            <w:pPr>
              <w:ind w:left="0" w:hanging="2"/>
              <w:rPr>
                <w:rFonts w:ascii="Calibri" w:eastAsia="Calibri" w:hAnsi="Calibri" w:cs="Calibri"/>
              </w:rPr>
            </w:pPr>
            <w:r>
              <w:rPr>
                <w:rFonts w:ascii="Calibri" w:eastAsia="Calibri" w:hAnsi="Calibri" w:cs="Calibri"/>
                <w:i/>
              </w:rPr>
              <w:t>Número:</w:t>
            </w:r>
          </w:p>
        </w:tc>
        <w:tc>
          <w:tcPr>
            <w:tcW w:w="6326"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tcPr>
          <w:p w14:paraId="21B7E2A3" w14:textId="77777777" w:rsidR="001A73E7" w:rsidRDefault="00000000">
            <w:pPr>
              <w:ind w:left="0" w:hanging="2"/>
              <w:rPr>
                <w:rFonts w:ascii="Calibri" w:eastAsia="Calibri" w:hAnsi="Calibri" w:cs="Calibri"/>
              </w:rPr>
            </w:pPr>
            <w:r>
              <w:rPr>
                <w:rFonts w:ascii="Calibri" w:eastAsia="Calibri" w:hAnsi="Calibri" w:cs="Calibri"/>
                <w:b/>
                <w:i/>
              </w:rPr>
              <w:t>RN-3</w:t>
            </w:r>
          </w:p>
        </w:tc>
      </w:tr>
      <w:tr w:rsidR="001A73E7" w14:paraId="240D5C2D" w14:textId="77777777">
        <w:trPr>
          <w:trHeight w:val="326"/>
          <w:jc w:val="center"/>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tcPr>
          <w:p w14:paraId="5755DF2A" w14:textId="77777777" w:rsidR="001A73E7" w:rsidRDefault="00000000">
            <w:pPr>
              <w:ind w:left="0" w:hanging="2"/>
              <w:rPr>
                <w:rFonts w:ascii="Calibri" w:eastAsia="Calibri" w:hAnsi="Calibri" w:cs="Calibri"/>
              </w:rPr>
            </w:pPr>
            <w:r>
              <w:rPr>
                <w:rFonts w:ascii="Calibri" w:eastAsia="Calibri" w:hAnsi="Calibri" w:cs="Calibri"/>
                <w:i/>
              </w:rPr>
              <w:t>Título:</w:t>
            </w:r>
          </w:p>
        </w:tc>
        <w:tc>
          <w:tcPr>
            <w:tcW w:w="6326"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tcPr>
          <w:p w14:paraId="145F38A9" w14:textId="77777777" w:rsidR="001A73E7" w:rsidRDefault="00000000">
            <w:pPr>
              <w:ind w:left="0" w:hanging="2"/>
              <w:rPr>
                <w:rFonts w:ascii="Calibri" w:eastAsia="Calibri" w:hAnsi="Calibri" w:cs="Calibri"/>
              </w:rPr>
            </w:pPr>
            <w:r>
              <w:rPr>
                <w:rFonts w:ascii="Calibri" w:eastAsia="Calibri" w:hAnsi="Calibri" w:cs="Calibri"/>
              </w:rPr>
              <w:t>Compatibilidad</w:t>
            </w:r>
          </w:p>
        </w:tc>
      </w:tr>
      <w:tr w:rsidR="001A73E7" w14:paraId="2BA006A8" w14:textId="77777777">
        <w:trPr>
          <w:trHeight w:val="284"/>
          <w:jc w:val="center"/>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tcPr>
          <w:p w14:paraId="2F95E757" w14:textId="77777777" w:rsidR="001A73E7" w:rsidRDefault="00000000">
            <w:pPr>
              <w:ind w:left="0" w:hanging="2"/>
              <w:rPr>
                <w:rFonts w:ascii="Calibri" w:eastAsia="Calibri" w:hAnsi="Calibri" w:cs="Calibri"/>
              </w:rPr>
            </w:pPr>
            <w:r>
              <w:rPr>
                <w:rFonts w:ascii="Calibri" w:eastAsia="Calibri" w:hAnsi="Calibri" w:cs="Calibri"/>
                <w:i/>
              </w:rPr>
              <w:t>Texto:</w:t>
            </w:r>
          </w:p>
        </w:tc>
        <w:tc>
          <w:tcPr>
            <w:tcW w:w="6326"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tcPr>
          <w:p w14:paraId="24D8C8E7" w14:textId="77777777" w:rsidR="001A73E7" w:rsidRDefault="00000000">
            <w:pPr>
              <w:ind w:left="0" w:hanging="2"/>
              <w:rPr>
                <w:rFonts w:ascii="Calibri" w:eastAsia="Calibri" w:hAnsi="Calibri" w:cs="Calibri"/>
              </w:rPr>
            </w:pPr>
            <w:r>
              <w:rPr>
                <w:rFonts w:ascii="Calibri" w:eastAsia="Calibri" w:hAnsi="Calibri" w:cs="Calibri"/>
              </w:rPr>
              <w:t>El sistema debe ser compatible con los dispositivos y sistemas operativos utilizados en el taller.</w:t>
            </w:r>
          </w:p>
        </w:tc>
      </w:tr>
      <w:tr w:rsidR="001A73E7" w14:paraId="3D267677" w14:textId="77777777">
        <w:trPr>
          <w:trHeight w:val="347"/>
          <w:jc w:val="center"/>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tcPr>
          <w:p w14:paraId="352C3279" w14:textId="77777777" w:rsidR="001A73E7" w:rsidRDefault="00000000">
            <w:pPr>
              <w:ind w:left="0" w:hanging="2"/>
              <w:rPr>
                <w:rFonts w:ascii="Calibri" w:eastAsia="Calibri" w:hAnsi="Calibri" w:cs="Calibri"/>
              </w:rPr>
            </w:pPr>
            <w:r>
              <w:rPr>
                <w:rFonts w:ascii="Calibri" w:eastAsia="Calibri" w:hAnsi="Calibri" w:cs="Calibri"/>
                <w:i/>
              </w:rPr>
              <w:t>Tipo:</w:t>
            </w:r>
          </w:p>
        </w:tc>
        <w:tc>
          <w:tcPr>
            <w:tcW w:w="6326"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tcPr>
          <w:p w14:paraId="7B9924D2" w14:textId="77777777" w:rsidR="001A73E7" w:rsidRDefault="00000000">
            <w:pPr>
              <w:ind w:left="0" w:hanging="2"/>
              <w:rPr>
                <w:rFonts w:ascii="Calibri" w:eastAsia="Calibri" w:hAnsi="Calibri" w:cs="Calibri"/>
              </w:rPr>
            </w:pPr>
            <w:r>
              <w:rPr>
                <w:rFonts w:ascii="Calibri" w:eastAsia="Calibri" w:hAnsi="Calibri" w:cs="Calibri"/>
              </w:rPr>
              <w:t>No funcional – Compatibilidad</w:t>
            </w:r>
          </w:p>
        </w:tc>
      </w:tr>
      <w:tr w:rsidR="001A73E7" w14:paraId="390DFFCF" w14:textId="77777777">
        <w:trPr>
          <w:trHeight w:val="1001"/>
          <w:jc w:val="center"/>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tcPr>
          <w:p w14:paraId="079B758C" w14:textId="77777777" w:rsidR="001A73E7" w:rsidRDefault="00000000">
            <w:pPr>
              <w:ind w:left="0" w:hanging="2"/>
              <w:rPr>
                <w:rFonts w:ascii="Calibri" w:eastAsia="Calibri" w:hAnsi="Calibri" w:cs="Calibri"/>
              </w:rPr>
            </w:pPr>
            <w:r>
              <w:rPr>
                <w:rFonts w:ascii="Calibri" w:eastAsia="Calibri" w:hAnsi="Calibri" w:cs="Calibri"/>
                <w:i/>
              </w:rPr>
              <w:t>Detalles de requisitos y restricciones:</w:t>
            </w:r>
          </w:p>
        </w:tc>
        <w:tc>
          <w:tcPr>
            <w:tcW w:w="6326"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tcPr>
          <w:p w14:paraId="71F925D1" w14:textId="77777777" w:rsidR="001A73E7" w:rsidRDefault="00000000">
            <w:pPr>
              <w:numPr>
                <w:ilvl w:val="0"/>
                <w:numId w:val="5"/>
              </w:numPr>
              <w:ind w:left="0" w:hanging="2"/>
            </w:pPr>
            <w:r>
              <w:t>El sistema debe permitir:</w:t>
            </w:r>
          </w:p>
          <w:p w14:paraId="7E2CB856" w14:textId="77777777" w:rsidR="001A73E7" w:rsidRDefault="00000000">
            <w:pPr>
              <w:numPr>
                <w:ilvl w:val="0"/>
                <w:numId w:val="5"/>
              </w:numPr>
              <w:ind w:left="0" w:hanging="2"/>
            </w:pPr>
            <w:r>
              <w:t>Soporte para Windows y MacOS.</w:t>
            </w:r>
          </w:p>
          <w:p w14:paraId="14A8AD5C" w14:textId="77777777" w:rsidR="001A73E7" w:rsidRDefault="00000000">
            <w:pPr>
              <w:numPr>
                <w:ilvl w:val="0"/>
                <w:numId w:val="5"/>
              </w:numPr>
              <w:ind w:left="0" w:hanging="2"/>
            </w:pPr>
            <w:r>
              <w:t>Soporte para dispositivos móviles.</w:t>
            </w:r>
          </w:p>
          <w:p w14:paraId="260F6E7A" w14:textId="77777777" w:rsidR="001A73E7" w:rsidRDefault="00000000">
            <w:pPr>
              <w:numPr>
                <w:ilvl w:val="0"/>
                <w:numId w:val="5"/>
              </w:numPr>
              <w:ind w:left="0" w:hanging="2"/>
            </w:pPr>
            <w:r>
              <w:t>Compatible con navegadores web como Chrome, Firefox, Edge, etc.</w:t>
            </w:r>
          </w:p>
        </w:tc>
      </w:tr>
      <w:tr w:rsidR="001A73E7" w14:paraId="74317E5E" w14:textId="77777777">
        <w:trPr>
          <w:trHeight w:val="859"/>
          <w:jc w:val="center"/>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tcPr>
          <w:p w14:paraId="691B7898" w14:textId="77777777" w:rsidR="001A73E7" w:rsidRDefault="00000000">
            <w:pPr>
              <w:ind w:left="0" w:hanging="2"/>
              <w:rPr>
                <w:rFonts w:ascii="Calibri" w:eastAsia="Calibri" w:hAnsi="Calibri" w:cs="Calibri"/>
              </w:rPr>
            </w:pPr>
            <w:r>
              <w:rPr>
                <w:rFonts w:ascii="Calibri" w:eastAsia="Calibri" w:hAnsi="Calibri" w:cs="Calibri"/>
                <w:i/>
              </w:rPr>
              <w:t>Fecha de revisión y versión:</w:t>
            </w:r>
          </w:p>
        </w:tc>
        <w:tc>
          <w:tcPr>
            <w:tcW w:w="6326"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tcPr>
          <w:p w14:paraId="5DEE5B99" w14:textId="77777777" w:rsidR="001A73E7" w:rsidRDefault="00000000">
            <w:pPr>
              <w:ind w:left="0" w:hanging="2"/>
              <w:rPr>
                <w:rFonts w:ascii="Calibri" w:eastAsia="Calibri" w:hAnsi="Calibri" w:cs="Calibri"/>
              </w:rPr>
            </w:pPr>
            <w:r>
              <w:rPr>
                <w:rFonts w:ascii="Calibri" w:eastAsia="Calibri" w:hAnsi="Calibri" w:cs="Calibri"/>
              </w:rPr>
              <w:t>07/11/2024</w:t>
            </w:r>
          </w:p>
          <w:p w14:paraId="1C3CEA81" w14:textId="77777777" w:rsidR="001A73E7" w:rsidRDefault="00000000">
            <w:pPr>
              <w:ind w:left="0" w:hanging="2"/>
              <w:rPr>
                <w:rFonts w:ascii="Calibri" w:eastAsia="Calibri" w:hAnsi="Calibri" w:cs="Calibri"/>
              </w:rPr>
            </w:pPr>
            <w:r>
              <w:rPr>
                <w:rFonts w:ascii="Calibri" w:eastAsia="Calibri" w:hAnsi="Calibri" w:cs="Calibri"/>
              </w:rPr>
              <w:t>Versión 1.0</w:t>
            </w:r>
          </w:p>
          <w:p w14:paraId="67FD1C3F" w14:textId="77777777" w:rsidR="001A73E7" w:rsidRDefault="001A73E7">
            <w:pPr>
              <w:ind w:left="0" w:hanging="2"/>
              <w:rPr>
                <w:rFonts w:ascii="Calibri" w:eastAsia="Calibri" w:hAnsi="Calibri" w:cs="Calibri"/>
              </w:rPr>
            </w:pPr>
          </w:p>
        </w:tc>
      </w:tr>
      <w:tr w:rsidR="001A73E7" w14:paraId="239BD1EB" w14:textId="77777777">
        <w:trPr>
          <w:trHeight w:val="378"/>
          <w:jc w:val="center"/>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tcPr>
          <w:p w14:paraId="29C9C20D" w14:textId="77777777" w:rsidR="001A73E7" w:rsidRDefault="00000000">
            <w:pPr>
              <w:ind w:left="0" w:hanging="2"/>
              <w:rPr>
                <w:rFonts w:ascii="Calibri" w:eastAsia="Calibri" w:hAnsi="Calibri" w:cs="Calibri"/>
              </w:rPr>
            </w:pPr>
            <w:r>
              <w:rPr>
                <w:rFonts w:ascii="Calibri" w:eastAsia="Calibri" w:hAnsi="Calibri" w:cs="Calibri"/>
                <w:i/>
              </w:rPr>
              <w:t>Prioridad:</w:t>
            </w:r>
          </w:p>
        </w:tc>
        <w:tc>
          <w:tcPr>
            <w:tcW w:w="6326"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tcPr>
          <w:p w14:paraId="3C2647C3" w14:textId="77777777" w:rsidR="001A73E7" w:rsidRDefault="00000000">
            <w:pPr>
              <w:ind w:left="0" w:hanging="2"/>
              <w:rPr>
                <w:rFonts w:ascii="Calibri" w:eastAsia="Calibri" w:hAnsi="Calibri" w:cs="Calibri"/>
                <w:b/>
              </w:rPr>
            </w:pPr>
            <w:r>
              <w:rPr>
                <w:rFonts w:ascii="Calibri" w:eastAsia="Calibri" w:hAnsi="Calibri" w:cs="Calibri"/>
                <w:b/>
              </w:rPr>
              <w:t>Alta</w:t>
            </w:r>
          </w:p>
        </w:tc>
      </w:tr>
    </w:tbl>
    <w:p w14:paraId="2BD0E230" w14:textId="77777777" w:rsidR="001A73E7" w:rsidRDefault="001A73E7">
      <w:pPr>
        <w:ind w:left="0" w:hanging="2"/>
        <w:jc w:val="both"/>
        <w:rPr>
          <w:rFonts w:ascii="Calibri" w:eastAsia="Calibri" w:hAnsi="Calibri" w:cs="Calibri"/>
          <w:color w:val="0000FF"/>
        </w:rPr>
      </w:pPr>
    </w:p>
    <w:tbl>
      <w:tblPr>
        <w:tblStyle w:val="af9"/>
        <w:tblW w:w="7934" w:type="dxa"/>
        <w:jc w:val="center"/>
        <w:tblInd w:w="0" w:type="dxa"/>
        <w:tblLayout w:type="fixed"/>
        <w:tblLook w:val="0000" w:firstRow="0" w:lastRow="0" w:firstColumn="0" w:lastColumn="0" w:noHBand="0" w:noVBand="0"/>
      </w:tblPr>
      <w:tblGrid>
        <w:gridCol w:w="1608"/>
        <w:gridCol w:w="6326"/>
      </w:tblGrid>
      <w:tr w:rsidR="001A73E7" w14:paraId="34E136D2" w14:textId="77777777">
        <w:trPr>
          <w:trHeight w:val="354"/>
          <w:jc w:val="center"/>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tcPr>
          <w:p w14:paraId="07821FA9" w14:textId="77777777" w:rsidR="001A73E7" w:rsidRDefault="00000000">
            <w:pPr>
              <w:ind w:left="0" w:hanging="2"/>
              <w:rPr>
                <w:rFonts w:ascii="Calibri" w:eastAsia="Calibri" w:hAnsi="Calibri" w:cs="Calibri"/>
              </w:rPr>
            </w:pPr>
            <w:r>
              <w:rPr>
                <w:rFonts w:ascii="Calibri" w:eastAsia="Calibri" w:hAnsi="Calibri" w:cs="Calibri"/>
                <w:i/>
              </w:rPr>
              <w:t>Número:</w:t>
            </w:r>
          </w:p>
        </w:tc>
        <w:tc>
          <w:tcPr>
            <w:tcW w:w="6326"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tcPr>
          <w:p w14:paraId="2605502B" w14:textId="77777777" w:rsidR="001A73E7" w:rsidRDefault="00000000">
            <w:pPr>
              <w:ind w:left="0" w:hanging="2"/>
              <w:rPr>
                <w:rFonts w:ascii="Calibri" w:eastAsia="Calibri" w:hAnsi="Calibri" w:cs="Calibri"/>
              </w:rPr>
            </w:pPr>
            <w:r>
              <w:rPr>
                <w:rFonts w:ascii="Calibri" w:eastAsia="Calibri" w:hAnsi="Calibri" w:cs="Calibri"/>
                <w:b/>
                <w:i/>
              </w:rPr>
              <w:t>RN-4</w:t>
            </w:r>
          </w:p>
        </w:tc>
      </w:tr>
      <w:tr w:rsidR="001A73E7" w14:paraId="0B8501C1" w14:textId="77777777">
        <w:trPr>
          <w:trHeight w:val="326"/>
          <w:jc w:val="center"/>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tcPr>
          <w:p w14:paraId="3F00EEC8" w14:textId="77777777" w:rsidR="001A73E7" w:rsidRDefault="00000000">
            <w:pPr>
              <w:ind w:left="0" w:hanging="2"/>
              <w:rPr>
                <w:rFonts w:ascii="Calibri" w:eastAsia="Calibri" w:hAnsi="Calibri" w:cs="Calibri"/>
              </w:rPr>
            </w:pPr>
            <w:r>
              <w:rPr>
                <w:rFonts w:ascii="Calibri" w:eastAsia="Calibri" w:hAnsi="Calibri" w:cs="Calibri"/>
                <w:i/>
              </w:rPr>
              <w:t>Título:</w:t>
            </w:r>
          </w:p>
        </w:tc>
        <w:tc>
          <w:tcPr>
            <w:tcW w:w="6326"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tcPr>
          <w:p w14:paraId="21D535FD" w14:textId="77777777" w:rsidR="001A73E7" w:rsidRDefault="00000000">
            <w:pPr>
              <w:ind w:left="0" w:hanging="2"/>
              <w:rPr>
                <w:rFonts w:ascii="Calibri" w:eastAsia="Calibri" w:hAnsi="Calibri" w:cs="Calibri"/>
              </w:rPr>
            </w:pPr>
            <w:r>
              <w:rPr>
                <w:rFonts w:ascii="Calibri" w:eastAsia="Calibri" w:hAnsi="Calibri" w:cs="Calibri"/>
              </w:rPr>
              <w:t>Cumplimiento Normativo</w:t>
            </w:r>
          </w:p>
        </w:tc>
      </w:tr>
      <w:tr w:rsidR="001A73E7" w14:paraId="61CFCB3D" w14:textId="77777777">
        <w:trPr>
          <w:trHeight w:val="284"/>
          <w:jc w:val="center"/>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tcPr>
          <w:p w14:paraId="08A11099" w14:textId="77777777" w:rsidR="001A73E7" w:rsidRDefault="00000000">
            <w:pPr>
              <w:ind w:left="0" w:hanging="2"/>
              <w:rPr>
                <w:rFonts w:ascii="Calibri" w:eastAsia="Calibri" w:hAnsi="Calibri" w:cs="Calibri"/>
              </w:rPr>
            </w:pPr>
            <w:r>
              <w:rPr>
                <w:rFonts w:ascii="Calibri" w:eastAsia="Calibri" w:hAnsi="Calibri" w:cs="Calibri"/>
                <w:i/>
              </w:rPr>
              <w:t>Texto:</w:t>
            </w:r>
          </w:p>
        </w:tc>
        <w:tc>
          <w:tcPr>
            <w:tcW w:w="6326"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tcPr>
          <w:p w14:paraId="26067C00" w14:textId="77777777" w:rsidR="001A73E7" w:rsidRDefault="00000000">
            <w:pPr>
              <w:ind w:left="0" w:hanging="2"/>
              <w:rPr>
                <w:rFonts w:ascii="Calibri" w:eastAsia="Calibri" w:hAnsi="Calibri" w:cs="Calibri"/>
              </w:rPr>
            </w:pPr>
            <w:r>
              <w:rPr>
                <w:rFonts w:ascii="Calibri" w:eastAsia="Calibri" w:hAnsi="Calibri" w:cs="Calibri"/>
              </w:rPr>
              <w:t>El sistema debe cumplir por encima del 90% con las normativas y regulaciones en lo que respecta a la protección de datos y facturación.</w:t>
            </w:r>
          </w:p>
        </w:tc>
      </w:tr>
      <w:tr w:rsidR="001A73E7" w14:paraId="1C2E78F8" w14:textId="77777777">
        <w:trPr>
          <w:trHeight w:val="347"/>
          <w:jc w:val="center"/>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tcPr>
          <w:p w14:paraId="7BB4C8AF" w14:textId="77777777" w:rsidR="001A73E7" w:rsidRDefault="00000000">
            <w:pPr>
              <w:ind w:left="0" w:hanging="2"/>
              <w:rPr>
                <w:rFonts w:ascii="Calibri" w:eastAsia="Calibri" w:hAnsi="Calibri" w:cs="Calibri"/>
              </w:rPr>
            </w:pPr>
            <w:r>
              <w:rPr>
                <w:rFonts w:ascii="Calibri" w:eastAsia="Calibri" w:hAnsi="Calibri" w:cs="Calibri"/>
                <w:i/>
              </w:rPr>
              <w:t>Tipo:</w:t>
            </w:r>
          </w:p>
        </w:tc>
        <w:tc>
          <w:tcPr>
            <w:tcW w:w="6326"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tcPr>
          <w:p w14:paraId="6183E67F" w14:textId="77777777" w:rsidR="001A73E7" w:rsidRDefault="00000000">
            <w:pPr>
              <w:ind w:left="0" w:hanging="2"/>
              <w:rPr>
                <w:rFonts w:ascii="Calibri" w:eastAsia="Calibri" w:hAnsi="Calibri" w:cs="Calibri"/>
              </w:rPr>
            </w:pPr>
            <w:r>
              <w:rPr>
                <w:rFonts w:ascii="Calibri" w:eastAsia="Calibri" w:hAnsi="Calibri" w:cs="Calibri"/>
              </w:rPr>
              <w:t>No funcional – Cumplimiento</w:t>
            </w:r>
          </w:p>
        </w:tc>
      </w:tr>
      <w:tr w:rsidR="001A73E7" w14:paraId="3DF32A32" w14:textId="77777777">
        <w:trPr>
          <w:trHeight w:val="1001"/>
          <w:jc w:val="center"/>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tcPr>
          <w:p w14:paraId="3DE38BF9" w14:textId="77777777" w:rsidR="001A73E7" w:rsidRDefault="00000000">
            <w:pPr>
              <w:ind w:left="0" w:hanging="2"/>
              <w:rPr>
                <w:rFonts w:ascii="Calibri" w:eastAsia="Calibri" w:hAnsi="Calibri" w:cs="Calibri"/>
              </w:rPr>
            </w:pPr>
            <w:r>
              <w:rPr>
                <w:rFonts w:ascii="Calibri" w:eastAsia="Calibri" w:hAnsi="Calibri" w:cs="Calibri"/>
                <w:i/>
              </w:rPr>
              <w:lastRenderedPageBreak/>
              <w:t>Detalles de requisitos y restricciones:</w:t>
            </w:r>
          </w:p>
        </w:tc>
        <w:tc>
          <w:tcPr>
            <w:tcW w:w="6326"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tcPr>
          <w:p w14:paraId="5D7DAD0A" w14:textId="77777777" w:rsidR="001A73E7" w:rsidRDefault="00000000">
            <w:pPr>
              <w:ind w:left="0" w:hanging="2"/>
            </w:pPr>
            <w:r>
              <w:t>El sistema debe permitir el uso de:</w:t>
            </w:r>
          </w:p>
          <w:p w14:paraId="396453D1" w14:textId="77777777" w:rsidR="001A73E7" w:rsidRDefault="00000000">
            <w:pPr>
              <w:ind w:left="0" w:hanging="2"/>
            </w:pPr>
            <w:r>
              <w:t xml:space="preserve">        </w:t>
            </w:r>
            <w:r>
              <w:rPr>
                <w:b/>
              </w:rPr>
              <w:t>·Consentimiento:</w:t>
            </w:r>
            <w:r>
              <w:t xml:space="preserve"> Se debe obtener el consentimiento de los clientes para recopilar y procesar sus datos.</w:t>
            </w:r>
          </w:p>
          <w:p w14:paraId="58F04414" w14:textId="77777777" w:rsidR="001A73E7" w:rsidRDefault="00000000">
            <w:pPr>
              <w:ind w:left="0" w:hanging="2"/>
            </w:pPr>
            <w:r>
              <w:t xml:space="preserve">        ·</w:t>
            </w:r>
            <w:r>
              <w:rPr>
                <w:b/>
              </w:rPr>
              <w:t>Políticas de privacidad:</w:t>
            </w:r>
            <w:r>
              <w:t xml:space="preserve"> Mostrar políticas de privacidad de cómo se lleva a cabo el procesamiento de sus datos.</w:t>
            </w:r>
          </w:p>
          <w:p w14:paraId="1470943A" w14:textId="77777777" w:rsidR="001A73E7" w:rsidRDefault="00000000">
            <w:pPr>
              <w:ind w:left="0" w:hanging="2"/>
            </w:pPr>
            <w:r>
              <w:t xml:space="preserve">        Normativas</w:t>
            </w:r>
            <w:r>
              <w:rPr>
                <w:b/>
              </w:rPr>
              <w:t xml:space="preserve"> del mantenimiento: </w:t>
            </w:r>
            <w:r>
              <w:t>Cumplir con las leyes de seguridad y las regulaciones de seguridad del vehículo.</w:t>
            </w:r>
          </w:p>
        </w:tc>
      </w:tr>
      <w:tr w:rsidR="001A73E7" w14:paraId="1D36CE4D" w14:textId="77777777">
        <w:trPr>
          <w:trHeight w:val="859"/>
          <w:jc w:val="center"/>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tcPr>
          <w:p w14:paraId="34A691B0" w14:textId="77777777" w:rsidR="001A73E7" w:rsidRDefault="00000000">
            <w:pPr>
              <w:ind w:left="0" w:hanging="2"/>
              <w:rPr>
                <w:rFonts w:ascii="Calibri" w:eastAsia="Calibri" w:hAnsi="Calibri" w:cs="Calibri"/>
              </w:rPr>
            </w:pPr>
            <w:r>
              <w:rPr>
                <w:rFonts w:ascii="Calibri" w:eastAsia="Calibri" w:hAnsi="Calibri" w:cs="Calibri"/>
                <w:i/>
              </w:rPr>
              <w:t>Fecha de revisión y versión:</w:t>
            </w:r>
          </w:p>
        </w:tc>
        <w:tc>
          <w:tcPr>
            <w:tcW w:w="6326"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tcPr>
          <w:p w14:paraId="752FD863" w14:textId="77777777" w:rsidR="001A73E7" w:rsidRDefault="00000000">
            <w:pPr>
              <w:ind w:left="0" w:hanging="2"/>
              <w:rPr>
                <w:rFonts w:ascii="Calibri" w:eastAsia="Calibri" w:hAnsi="Calibri" w:cs="Calibri"/>
              </w:rPr>
            </w:pPr>
            <w:r>
              <w:rPr>
                <w:rFonts w:ascii="Calibri" w:eastAsia="Calibri" w:hAnsi="Calibri" w:cs="Calibri"/>
              </w:rPr>
              <w:t>07/11/2024</w:t>
            </w:r>
          </w:p>
          <w:p w14:paraId="478D4ACC" w14:textId="77777777" w:rsidR="001A73E7" w:rsidRDefault="00000000">
            <w:pPr>
              <w:ind w:left="0" w:hanging="2"/>
              <w:rPr>
                <w:rFonts w:ascii="Calibri" w:eastAsia="Calibri" w:hAnsi="Calibri" w:cs="Calibri"/>
              </w:rPr>
            </w:pPr>
            <w:r>
              <w:rPr>
                <w:rFonts w:ascii="Calibri" w:eastAsia="Calibri" w:hAnsi="Calibri" w:cs="Calibri"/>
              </w:rPr>
              <w:t>Versión 1.0</w:t>
            </w:r>
          </w:p>
          <w:p w14:paraId="127B3F44" w14:textId="77777777" w:rsidR="001A73E7" w:rsidRDefault="001A73E7">
            <w:pPr>
              <w:ind w:left="0" w:hanging="2"/>
              <w:rPr>
                <w:rFonts w:ascii="Calibri" w:eastAsia="Calibri" w:hAnsi="Calibri" w:cs="Calibri"/>
              </w:rPr>
            </w:pPr>
          </w:p>
        </w:tc>
      </w:tr>
      <w:tr w:rsidR="001A73E7" w14:paraId="4016D2C3" w14:textId="77777777">
        <w:trPr>
          <w:trHeight w:val="378"/>
          <w:jc w:val="center"/>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tcPr>
          <w:p w14:paraId="5A951518" w14:textId="77777777" w:rsidR="001A73E7" w:rsidRDefault="00000000">
            <w:pPr>
              <w:ind w:left="0" w:hanging="2"/>
              <w:rPr>
                <w:rFonts w:ascii="Calibri" w:eastAsia="Calibri" w:hAnsi="Calibri" w:cs="Calibri"/>
              </w:rPr>
            </w:pPr>
            <w:r>
              <w:rPr>
                <w:rFonts w:ascii="Calibri" w:eastAsia="Calibri" w:hAnsi="Calibri" w:cs="Calibri"/>
                <w:i/>
              </w:rPr>
              <w:t>Prioridad:</w:t>
            </w:r>
          </w:p>
        </w:tc>
        <w:tc>
          <w:tcPr>
            <w:tcW w:w="6326"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tcPr>
          <w:p w14:paraId="2457319B" w14:textId="77777777" w:rsidR="001A73E7" w:rsidRDefault="00000000">
            <w:pPr>
              <w:ind w:left="0" w:hanging="2"/>
              <w:rPr>
                <w:rFonts w:ascii="Calibri" w:eastAsia="Calibri" w:hAnsi="Calibri" w:cs="Calibri"/>
                <w:b/>
              </w:rPr>
            </w:pPr>
            <w:r>
              <w:rPr>
                <w:rFonts w:ascii="Calibri" w:eastAsia="Calibri" w:hAnsi="Calibri" w:cs="Calibri"/>
                <w:b/>
              </w:rPr>
              <w:t>Alta</w:t>
            </w:r>
          </w:p>
        </w:tc>
      </w:tr>
    </w:tbl>
    <w:p w14:paraId="46A0594F" w14:textId="77777777" w:rsidR="001A73E7" w:rsidRDefault="001A73E7">
      <w:pPr>
        <w:ind w:left="0" w:hanging="2"/>
        <w:jc w:val="both"/>
        <w:rPr>
          <w:rFonts w:ascii="Calibri" w:eastAsia="Calibri" w:hAnsi="Calibri" w:cs="Calibri"/>
          <w:color w:val="0000FF"/>
        </w:rPr>
      </w:pPr>
    </w:p>
    <w:sdt>
      <w:sdtPr>
        <w:tag w:val="goog_rdk_21"/>
        <w:id w:val="582041136"/>
        <w:lock w:val="contentLocked"/>
      </w:sdtPr>
      <w:sdtContent>
        <w:tbl>
          <w:tblPr>
            <w:tblStyle w:val="afa"/>
            <w:tblW w:w="7934" w:type="dxa"/>
            <w:jc w:val="center"/>
            <w:tblInd w:w="0" w:type="dxa"/>
            <w:tblLayout w:type="fixed"/>
            <w:tblLook w:val="0000" w:firstRow="0" w:lastRow="0" w:firstColumn="0" w:lastColumn="0" w:noHBand="0" w:noVBand="0"/>
          </w:tblPr>
          <w:tblGrid>
            <w:gridCol w:w="1608"/>
            <w:gridCol w:w="6326"/>
          </w:tblGrid>
          <w:tr w:rsidR="001A73E7" w14:paraId="76B6E1DF" w14:textId="77777777">
            <w:trPr>
              <w:trHeight w:val="354"/>
              <w:jc w:val="center"/>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tcPr>
              <w:p w14:paraId="108EF6B5" w14:textId="77777777" w:rsidR="001A73E7" w:rsidRDefault="00000000">
                <w:pPr>
                  <w:ind w:left="0" w:hanging="2"/>
                  <w:rPr>
                    <w:rFonts w:ascii="Calibri" w:eastAsia="Calibri" w:hAnsi="Calibri" w:cs="Calibri"/>
                  </w:rPr>
                </w:pPr>
                <w:r>
                  <w:rPr>
                    <w:rFonts w:ascii="Calibri" w:eastAsia="Calibri" w:hAnsi="Calibri" w:cs="Calibri"/>
                    <w:i/>
                  </w:rPr>
                  <w:t>Número:</w:t>
                </w:r>
              </w:p>
            </w:tc>
            <w:tc>
              <w:tcPr>
                <w:tcW w:w="6326"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tcPr>
              <w:p w14:paraId="579B2A69" w14:textId="77777777" w:rsidR="001A73E7" w:rsidRDefault="00000000">
                <w:pPr>
                  <w:ind w:left="0" w:hanging="2"/>
                  <w:rPr>
                    <w:rFonts w:ascii="Calibri" w:eastAsia="Calibri" w:hAnsi="Calibri" w:cs="Calibri"/>
                  </w:rPr>
                </w:pPr>
                <w:r>
                  <w:rPr>
                    <w:rFonts w:ascii="Calibri" w:eastAsia="Calibri" w:hAnsi="Calibri" w:cs="Calibri"/>
                    <w:b/>
                    <w:i/>
                  </w:rPr>
                  <w:t>RN-5</w:t>
                </w:r>
              </w:p>
            </w:tc>
          </w:tr>
          <w:tr w:rsidR="001A73E7" w14:paraId="088F6E08" w14:textId="77777777">
            <w:trPr>
              <w:trHeight w:val="326"/>
              <w:jc w:val="center"/>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tcPr>
              <w:p w14:paraId="61041F25" w14:textId="77777777" w:rsidR="001A73E7" w:rsidRDefault="00000000">
                <w:pPr>
                  <w:ind w:left="0" w:hanging="2"/>
                  <w:rPr>
                    <w:rFonts w:ascii="Calibri" w:eastAsia="Calibri" w:hAnsi="Calibri" w:cs="Calibri"/>
                  </w:rPr>
                </w:pPr>
                <w:r>
                  <w:rPr>
                    <w:rFonts w:ascii="Calibri" w:eastAsia="Calibri" w:hAnsi="Calibri" w:cs="Calibri"/>
                    <w:i/>
                  </w:rPr>
                  <w:t>Título:</w:t>
                </w:r>
              </w:p>
            </w:tc>
            <w:tc>
              <w:tcPr>
                <w:tcW w:w="6326"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tcPr>
              <w:p w14:paraId="762BC773" w14:textId="77777777" w:rsidR="001A73E7" w:rsidRDefault="00000000">
                <w:pPr>
                  <w:ind w:left="0" w:hanging="2"/>
                  <w:rPr>
                    <w:rFonts w:ascii="Calibri" w:eastAsia="Calibri" w:hAnsi="Calibri" w:cs="Calibri"/>
                  </w:rPr>
                </w:pPr>
                <w:r>
                  <w:rPr>
                    <w:rFonts w:ascii="Calibri" w:eastAsia="Calibri" w:hAnsi="Calibri" w:cs="Calibri"/>
                  </w:rPr>
                  <w:t>Robustez</w:t>
                </w:r>
              </w:p>
            </w:tc>
          </w:tr>
          <w:tr w:rsidR="001A73E7" w14:paraId="399876C4" w14:textId="77777777">
            <w:trPr>
              <w:trHeight w:val="284"/>
              <w:jc w:val="center"/>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tcPr>
              <w:p w14:paraId="017CE813" w14:textId="77777777" w:rsidR="001A73E7" w:rsidRDefault="00000000">
                <w:pPr>
                  <w:ind w:left="0" w:hanging="2"/>
                  <w:rPr>
                    <w:rFonts w:ascii="Calibri" w:eastAsia="Calibri" w:hAnsi="Calibri" w:cs="Calibri"/>
                  </w:rPr>
                </w:pPr>
                <w:r>
                  <w:rPr>
                    <w:rFonts w:ascii="Calibri" w:eastAsia="Calibri" w:hAnsi="Calibri" w:cs="Calibri"/>
                    <w:i/>
                  </w:rPr>
                  <w:t>Texto:</w:t>
                </w:r>
              </w:p>
            </w:tc>
            <w:tc>
              <w:tcPr>
                <w:tcW w:w="6326"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tcPr>
              <w:p w14:paraId="2FDFD91A" w14:textId="77777777" w:rsidR="001A73E7" w:rsidRDefault="00000000">
                <w:pPr>
                  <w:ind w:left="0" w:hanging="2"/>
                  <w:rPr>
                    <w:rFonts w:ascii="Calibri" w:eastAsia="Calibri" w:hAnsi="Calibri" w:cs="Calibri"/>
                  </w:rPr>
                </w:pPr>
                <w:r>
                  <w:rPr>
                    <w:rFonts w:ascii="Calibri" w:eastAsia="Calibri" w:hAnsi="Calibri" w:cs="Calibri"/>
                  </w:rPr>
                  <w:t>El sistema debe ser capaz de manejar errores y situaciones imprevistas de manera adecuada, ante una caída en un tiempo máximo de 15 minutos.</w:t>
                </w:r>
              </w:p>
            </w:tc>
          </w:tr>
          <w:tr w:rsidR="001A73E7" w14:paraId="59EFC76B" w14:textId="77777777">
            <w:trPr>
              <w:trHeight w:val="347"/>
              <w:jc w:val="center"/>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tcPr>
              <w:p w14:paraId="291104A6" w14:textId="77777777" w:rsidR="001A73E7" w:rsidRDefault="00000000">
                <w:pPr>
                  <w:ind w:left="0" w:hanging="2"/>
                  <w:rPr>
                    <w:rFonts w:ascii="Calibri" w:eastAsia="Calibri" w:hAnsi="Calibri" w:cs="Calibri"/>
                  </w:rPr>
                </w:pPr>
                <w:r>
                  <w:rPr>
                    <w:rFonts w:ascii="Calibri" w:eastAsia="Calibri" w:hAnsi="Calibri" w:cs="Calibri"/>
                    <w:i/>
                  </w:rPr>
                  <w:t>Tipo:</w:t>
                </w:r>
              </w:p>
            </w:tc>
            <w:tc>
              <w:tcPr>
                <w:tcW w:w="6326"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tcPr>
              <w:p w14:paraId="0CEC2262" w14:textId="77777777" w:rsidR="001A73E7" w:rsidRDefault="00000000">
                <w:pPr>
                  <w:ind w:left="0" w:hanging="2"/>
                  <w:rPr>
                    <w:rFonts w:ascii="Calibri" w:eastAsia="Calibri" w:hAnsi="Calibri" w:cs="Calibri"/>
                  </w:rPr>
                </w:pPr>
                <w:r>
                  <w:rPr>
                    <w:rFonts w:ascii="Calibri" w:eastAsia="Calibri" w:hAnsi="Calibri" w:cs="Calibri"/>
                  </w:rPr>
                  <w:t>No funcional – Robustez</w:t>
                </w:r>
              </w:p>
            </w:tc>
          </w:tr>
          <w:tr w:rsidR="001A73E7" w14:paraId="58AD7D53" w14:textId="77777777">
            <w:trPr>
              <w:trHeight w:val="1001"/>
              <w:jc w:val="center"/>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tcPr>
              <w:p w14:paraId="5EC22817" w14:textId="77777777" w:rsidR="001A73E7" w:rsidRDefault="00000000">
                <w:pPr>
                  <w:ind w:left="0" w:hanging="2"/>
                  <w:rPr>
                    <w:rFonts w:ascii="Calibri" w:eastAsia="Calibri" w:hAnsi="Calibri" w:cs="Calibri"/>
                  </w:rPr>
                </w:pPr>
                <w:r>
                  <w:rPr>
                    <w:rFonts w:ascii="Calibri" w:eastAsia="Calibri" w:hAnsi="Calibri" w:cs="Calibri"/>
                    <w:i/>
                  </w:rPr>
                  <w:t>Detalles de requisitos y restricciones:</w:t>
                </w:r>
              </w:p>
            </w:tc>
            <w:tc>
              <w:tcPr>
                <w:tcW w:w="6326"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tcPr>
              <w:p w14:paraId="5988DA7D" w14:textId="77777777" w:rsidR="001A73E7" w:rsidRDefault="00000000">
                <w:pPr>
                  <w:ind w:left="0" w:hanging="2"/>
                </w:pPr>
                <w:r>
                  <w:t>El sistema debe permitir el uso de:</w:t>
                </w:r>
              </w:p>
              <w:p w14:paraId="7232C8F8" w14:textId="77777777" w:rsidR="001A73E7" w:rsidRDefault="00000000">
                <w:pPr>
                  <w:ind w:left="0" w:hanging="2"/>
                </w:pPr>
                <w:r>
                  <w:t>•</w:t>
                </w:r>
                <w:r>
                  <w:tab/>
                </w:r>
                <w:r>
                  <w:rPr>
                    <w:b/>
                  </w:rPr>
                  <w:t>Validación de datos</w:t>
                </w:r>
                <w:r>
                  <w:t>: Se debe validar y verificar los datos de entrada para prevenir errores y ataques inesperados.</w:t>
                </w:r>
              </w:p>
              <w:p w14:paraId="2154D0F3" w14:textId="77777777" w:rsidR="001A73E7" w:rsidRDefault="00000000">
                <w:pPr>
                  <w:ind w:left="0" w:hanging="2"/>
                </w:pPr>
                <w:r>
                  <w:t>•</w:t>
                </w:r>
                <w:r>
                  <w:tab/>
                </w:r>
                <w:r>
                  <w:rPr>
                    <w:b/>
                  </w:rPr>
                  <w:t>Gestión de excepciones</w:t>
                </w:r>
                <w:r>
                  <w:t>: Registrar información sobre las excepciones para facilitar la depuración y el mantenimiento.</w:t>
                </w:r>
              </w:p>
              <w:p w14:paraId="4DE0C1AF" w14:textId="77777777" w:rsidR="001A73E7" w:rsidRDefault="00000000">
                <w:pPr>
                  <w:ind w:left="0" w:hanging="2"/>
                </w:pPr>
                <w:r>
                  <w:t>•</w:t>
                </w:r>
                <w:r>
                  <w:tab/>
                </w:r>
                <w:r>
                  <w:rPr>
                    <w:b/>
                  </w:rPr>
                  <w:t>Revisión de código:</w:t>
                </w:r>
                <w:r>
                  <w:t xml:space="preserve"> Se debe realizar de forma regular para identificar problemas que afecten a la robustez.</w:t>
                </w:r>
              </w:p>
              <w:p w14:paraId="42733462" w14:textId="77777777" w:rsidR="001A73E7" w:rsidRDefault="00000000">
                <w:pPr>
                  <w:ind w:left="0" w:hanging="2"/>
                </w:pPr>
                <w:r>
                  <w:t>•</w:t>
                </w:r>
                <w:r>
                  <w:tab/>
                </w:r>
                <w:r>
                  <w:rPr>
                    <w:b/>
                  </w:rPr>
                  <w:t>Suministro eléctrico</w:t>
                </w:r>
                <w:r>
                  <w:t>: Asegurar un suministro de energía, como generadores o baterías.</w:t>
                </w:r>
              </w:p>
            </w:tc>
          </w:tr>
          <w:tr w:rsidR="001A73E7" w14:paraId="5AC6AAC8" w14:textId="77777777">
            <w:trPr>
              <w:trHeight w:val="859"/>
              <w:jc w:val="center"/>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tcPr>
              <w:p w14:paraId="12ADBE4F" w14:textId="77777777" w:rsidR="001A73E7" w:rsidRDefault="00000000">
                <w:pPr>
                  <w:ind w:left="0" w:hanging="2"/>
                  <w:rPr>
                    <w:rFonts w:ascii="Calibri" w:eastAsia="Calibri" w:hAnsi="Calibri" w:cs="Calibri"/>
                  </w:rPr>
                </w:pPr>
                <w:r>
                  <w:rPr>
                    <w:rFonts w:ascii="Calibri" w:eastAsia="Calibri" w:hAnsi="Calibri" w:cs="Calibri"/>
                    <w:i/>
                  </w:rPr>
                  <w:t>Fecha de revisión y versión:</w:t>
                </w:r>
              </w:p>
            </w:tc>
            <w:tc>
              <w:tcPr>
                <w:tcW w:w="6326"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tcPr>
              <w:p w14:paraId="2E6A986B" w14:textId="77777777" w:rsidR="001A73E7" w:rsidRDefault="00000000">
                <w:pPr>
                  <w:ind w:left="0" w:hanging="2"/>
                  <w:rPr>
                    <w:rFonts w:ascii="Calibri" w:eastAsia="Calibri" w:hAnsi="Calibri" w:cs="Calibri"/>
                  </w:rPr>
                </w:pPr>
                <w:r>
                  <w:rPr>
                    <w:rFonts w:ascii="Calibri" w:eastAsia="Calibri" w:hAnsi="Calibri" w:cs="Calibri"/>
                  </w:rPr>
                  <w:t>07/11/2024</w:t>
                </w:r>
              </w:p>
              <w:p w14:paraId="4A6611CB" w14:textId="77777777" w:rsidR="001A73E7" w:rsidRDefault="00000000">
                <w:pPr>
                  <w:ind w:left="0" w:hanging="2"/>
                  <w:rPr>
                    <w:rFonts w:ascii="Calibri" w:eastAsia="Calibri" w:hAnsi="Calibri" w:cs="Calibri"/>
                  </w:rPr>
                </w:pPr>
                <w:r>
                  <w:rPr>
                    <w:rFonts w:ascii="Calibri" w:eastAsia="Calibri" w:hAnsi="Calibri" w:cs="Calibri"/>
                  </w:rPr>
                  <w:t>Versión 1.0</w:t>
                </w:r>
              </w:p>
              <w:p w14:paraId="48C5792E" w14:textId="77777777" w:rsidR="001A73E7" w:rsidRDefault="001A73E7">
                <w:pPr>
                  <w:ind w:left="0" w:hanging="2"/>
                  <w:rPr>
                    <w:rFonts w:ascii="Calibri" w:eastAsia="Calibri" w:hAnsi="Calibri" w:cs="Calibri"/>
                  </w:rPr>
                </w:pPr>
              </w:p>
            </w:tc>
          </w:tr>
          <w:tr w:rsidR="001A73E7" w14:paraId="6FAB3DA1" w14:textId="77777777">
            <w:trPr>
              <w:trHeight w:val="378"/>
              <w:jc w:val="center"/>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tcPr>
              <w:p w14:paraId="1292A907" w14:textId="77777777" w:rsidR="001A73E7" w:rsidRDefault="00000000">
                <w:pPr>
                  <w:ind w:left="0" w:hanging="2"/>
                  <w:rPr>
                    <w:rFonts w:ascii="Calibri" w:eastAsia="Calibri" w:hAnsi="Calibri" w:cs="Calibri"/>
                  </w:rPr>
                </w:pPr>
                <w:r>
                  <w:rPr>
                    <w:rFonts w:ascii="Calibri" w:eastAsia="Calibri" w:hAnsi="Calibri" w:cs="Calibri"/>
                    <w:i/>
                  </w:rPr>
                  <w:t>Prioridad:</w:t>
                </w:r>
              </w:p>
            </w:tc>
            <w:tc>
              <w:tcPr>
                <w:tcW w:w="6326"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tcPr>
              <w:p w14:paraId="1F6B3A60" w14:textId="77777777" w:rsidR="001A73E7" w:rsidRDefault="00000000">
                <w:pPr>
                  <w:ind w:left="0" w:hanging="2"/>
                  <w:rPr>
                    <w:rFonts w:ascii="Calibri" w:eastAsia="Calibri" w:hAnsi="Calibri" w:cs="Calibri"/>
                    <w:b/>
                  </w:rPr>
                </w:pPr>
                <w:r>
                  <w:rPr>
                    <w:rFonts w:ascii="Calibri" w:eastAsia="Calibri" w:hAnsi="Calibri" w:cs="Calibri"/>
                    <w:b/>
                  </w:rPr>
                  <w:t>Alta</w:t>
                </w:r>
              </w:p>
            </w:tc>
          </w:tr>
        </w:tbl>
      </w:sdtContent>
    </w:sdt>
    <w:p w14:paraId="078836C1" w14:textId="77777777" w:rsidR="001A73E7" w:rsidRDefault="001A73E7" w:rsidP="006B4556">
      <w:pPr>
        <w:keepNext/>
        <w:pBdr>
          <w:top w:val="nil"/>
          <w:left w:val="nil"/>
          <w:bottom w:val="nil"/>
          <w:right w:val="nil"/>
          <w:between w:val="nil"/>
        </w:pBdr>
        <w:spacing w:before="240" w:after="60" w:line="240" w:lineRule="auto"/>
        <w:ind w:leftChars="0" w:left="0" w:firstLineChars="0" w:firstLine="0"/>
        <w:rPr>
          <w:rFonts w:ascii="Calibri" w:eastAsia="Calibri" w:hAnsi="Calibri" w:cs="Calibri"/>
          <w:b/>
        </w:rPr>
      </w:pPr>
      <w:bookmarkStart w:id="39" w:name="_heading=h.2m2yjxej4klk" w:colFirst="0" w:colLast="0"/>
      <w:bookmarkStart w:id="40" w:name="_heading=h.h40vf43k6s2j" w:colFirst="0" w:colLast="0"/>
      <w:bookmarkEnd w:id="39"/>
      <w:bookmarkEnd w:id="40"/>
    </w:p>
    <w:p w14:paraId="0FA9422A" w14:textId="77777777" w:rsidR="001A73E7" w:rsidRDefault="00000000">
      <w:pPr>
        <w:keepNext/>
        <w:numPr>
          <w:ilvl w:val="2"/>
          <w:numId w:val="2"/>
        </w:numPr>
        <w:pBdr>
          <w:top w:val="nil"/>
          <w:left w:val="nil"/>
          <w:bottom w:val="nil"/>
          <w:right w:val="nil"/>
          <w:between w:val="nil"/>
        </w:pBdr>
        <w:spacing w:before="240" w:after="60" w:line="240" w:lineRule="auto"/>
        <w:ind w:left="0" w:hanging="2"/>
        <w:rPr>
          <w:rFonts w:ascii="Calibri" w:eastAsia="Calibri" w:hAnsi="Calibri" w:cs="Calibri"/>
          <w:b/>
          <w:color w:val="000000"/>
        </w:rPr>
      </w:pPr>
      <w:bookmarkStart w:id="41" w:name="_heading=h.3j2qqm3" w:colFirst="0" w:colLast="0"/>
      <w:bookmarkEnd w:id="41"/>
      <w:r>
        <w:rPr>
          <w:rFonts w:ascii="Calibri" w:eastAsia="Calibri" w:hAnsi="Calibri" w:cs="Calibri"/>
          <w:b/>
          <w:color w:val="000000"/>
        </w:rPr>
        <w:t>Tamaño y rendimiento</w:t>
      </w:r>
    </w:p>
    <w:p w14:paraId="6B5BF3A3" w14:textId="77777777" w:rsidR="001A73E7" w:rsidRDefault="00000000">
      <w:pPr>
        <w:ind w:left="0" w:hanging="2"/>
        <w:jc w:val="both"/>
        <w:rPr>
          <w:rFonts w:ascii="Calibri" w:eastAsia="Calibri" w:hAnsi="Calibri" w:cs="Calibri"/>
        </w:rPr>
      </w:pPr>
      <w:bookmarkStart w:id="42" w:name="_heading=h.1y810tw" w:colFirst="0" w:colLast="0"/>
      <w:bookmarkEnd w:id="42"/>
      <w:r>
        <w:rPr>
          <w:rFonts w:ascii="Calibri" w:eastAsia="Calibri" w:hAnsi="Calibri" w:cs="Calibri"/>
        </w:rPr>
        <w:t xml:space="preserve">El sistema de gestión para un taller de reparación de dispositivos móviles debe administrar una base de datos que registre la información de cada cliente y sus dispositivos. Se proyecta un crecimiento anual de aproximadamente 100 nuevos registros de clientes, por lo que el sistema debe estar preparado para este incremento. El tiempo de respuesta debe ser rápido, manteniendo un promedio de menos de 2 segundos por consulta, incluso cuando se manejan hasta 60 solicitudes </w:t>
      </w:r>
      <w:r>
        <w:rPr>
          <w:rFonts w:ascii="Calibri" w:eastAsia="Calibri" w:hAnsi="Calibri" w:cs="Calibri"/>
        </w:rPr>
        <w:lastRenderedPageBreak/>
        <w:t>simultáneas de diferentes ubicaciones sobre costos, estado de reparación o seguimiento de servicio, sin afectar el rendimiento. La utilización de memoria debe estar optimizada para manejar eficientemente un gran volumen de registros de clientes y detalles financieros relacionados con los servicios de reparación. En cuanto al almacenamiento, el sistema debe permitir una expansión flexible para almacenar datos adicionales sin comprometer el rendimiento, facilitando el crecimiento a largo plazo del taller.</w:t>
      </w:r>
    </w:p>
    <w:p w14:paraId="419E9EC3" w14:textId="77777777" w:rsidR="001A73E7" w:rsidRDefault="00000000">
      <w:pPr>
        <w:keepNext/>
        <w:numPr>
          <w:ilvl w:val="2"/>
          <w:numId w:val="2"/>
        </w:numPr>
        <w:pBdr>
          <w:top w:val="nil"/>
          <w:left w:val="nil"/>
          <w:bottom w:val="nil"/>
          <w:right w:val="nil"/>
          <w:between w:val="nil"/>
        </w:pBdr>
        <w:spacing w:before="240" w:after="60" w:line="240" w:lineRule="auto"/>
        <w:ind w:left="0" w:hanging="2"/>
        <w:rPr>
          <w:rFonts w:ascii="Calibri" w:eastAsia="Calibri" w:hAnsi="Calibri" w:cs="Calibri"/>
          <w:b/>
        </w:rPr>
      </w:pPr>
      <w:r>
        <w:rPr>
          <w:rFonts w:ascii="Calibri" w:eastAsia="Calibri" w:hAnsi="Calibri" w:cs="Calibri"/>
          <w:b/>
        </w:rPr>
        <w:t>Calidad</w:t>
      </w:r>
    </w:p>
    <w:p w14:paraId="7D3D8411" w14:textId="77777777" w:rsidR="001A73E7" w:rsidRDefault="00000000">
      <w:pPr>
        <w:ind w:left="0" w:hanging="2"/>
        <w:jc w:val="both"/>
        <w:rPr>
          <w:rFonts w:ascii="Calibri" w:eastAsia="Calibri" w:hAnsi="Calibri" w:cs="Calibri"/>
        </w:rPr>
      </w:pPr>
      <w:bookmarkStart w:id="43" w:name="_heading=h.4i7ojhp" w:colFirst="0" w:colLast="0"/>
      <w:bookmarkEnd w:id="43"/>
      <w:r>
        <w:rPr>
          <w:rFonts w:ascii="Calibri" w:eastAsia="Calibri" w:hAnsi="Calibri" w:cs="Calibri"/>
        </w:rPr>
        <w:t xml:space="preserve">El sistema de gestión para el taller de reparación de dispositivos móviles debe ofrecer un rendimiento óptimo, manteniendo el tiempo medio entre fallos lo más bajo posible para asegurar un estándar elevado de calidad en el software. Este sistema debe admitir actualizaciones en tiempo real mientras está en funcionamiento, lo cual es fundamental para evitar interrupciones en los servicios de reparación. Además, el sistema debe ser portable y compatible con múltiples plataformas de hardware, sistemas operativos y lenguajes de programación, permitiendo una integración versátil en distintos entornos tecnológicos y facilitando su implementación en diversos talleres de reparación, independientemente de su infraestructura técnica. </w:t>
      </w:r>
    </w:p>
    <w:p w14:paraId="3C00693A" w14:textId="77777777" w:rsidR="001A73E7" w:rsidRDefault="00000000">
      <w:pPr>
        <w:keepNext/>
        <w:numPr>
          <w:ilvl w:val="2"/>
          <w:numId w:val="2"/>
        </w:numPr>
        <w:pBdr>
          <w:top w:val="nil"/>
          <w:left w:val="nil"/>
          <w:bottom w:val="nil"/>
          <w:right w:val="nil"/>
          <w:between w:val="nil"/>
        </w:pBdr>
        <w:spacing w:before="240" w:after="60" w:line="240" w:lineRule="auto"/>
        <w:ind w:left="0" w:hanging="2"/>
        <w:rPr>
          <w:rFonts w:ascii="Calibri" w:eastAsia="Calibri" w:hAnsi="Calibri" w:cs="Calibri"/>
          <w:b/>
          <w:color w:val="000000"/>
        </w:rPr>
      </w:pPr>
      <w:r>
        <w:rPr>
          <w:rFonts w:ascii="Calibri" w:eastAsia="Calibri" w:hAnsi="Calibri" w:cs="Calibri"/>
          <w:b/>
          <w:color w:val="000000"/>
        </w:rPr>
        <w:t>Otros</w:t>
      </w:r>
    </w:p>
    <w:p w14:paraId="76D1A305" w14:textId="77777777" w:rsidR="001A73E7" w:rsidRDefault="00000000">
      <w:pPr>
        <w:ind w:left="0" w:hanging="2"/>
        <w:jc w:val="both"/>
        <w:rPr>
          <w:rFonts w:ascii="Calibri" w:eastAsia="Calibri" w:hAnsi="Calibri" w:cs="Calibri"/>
        </w:rPr>
      </w:pPr>
      <w:r>
        <w:rPr>
          <w:rFonts w:ascii="Calibri" w:eastAsia="Calibri" w:hAnsi="Calibri" w:cs="Calibri"/>
          <w:b/>
        </w:rPr>
        <w:t xml:space="preserve">Seguridad: </w:t>
      </w:r>
      <w:r>
        <w:rPr>
          <w:rFonts w:ascii="Calibri" w:eastAsia="Calibri" w:hAnsi="Calibri" w:cs="Calibri"/>
        </w:rPr>
        <w:t>El sistema de gestión para la reparación de dispositivos móviles debe contar con medidas de seguridad sólidas, que incluyen encriptación de datos tanto en tránsito como en reposo, autenticación de dos factores para el acceso seguro de los usuarios, y un sistema de auditoría para registrar y monitorear todos los accesos y actividades realizadas en la plataforma.</w:t>
      </w:r>
    </w:p>
    <w:p w14:paraId="6367E58F" w14:textId="77777777" w:rsidR="001A73E7" w:rsidRDefault="00000000">
      <w:pPr>
        <w:ind w:left="0" w:hanging="2"/>
        <w:jc w:val="both"/>
        <w:rPr>
          <w:rFonts w:ascii="Calibri" w:eastAsia="Calibri" w:hAnsi="Calibri" w:cs="Calibri"/>
        </w:rPr>
      </w:pPr>
      <w:r>
        <w:rPr>
          <w:rFonts w:ascii="Calibri" w:eastAsia="Calibri" w:hAnsi="Calibri" w:cs="Calibri"/>
          <w:b/>
        </w:rPr>
        <w:t xml:space="preserve">Escalabilidad: </w:t>
      </w:r>
      <w:r>
        <w:rPr>
          <w:rFonts w:ascii="Calibri" w:eastAsia="Calibri" w:hAnsi="Calibri" w:cs="Calibri"/>
        </w:rPr>
        <w:t>La arquitectura del sistema debe ser modular y escalable, permitiendo la incorporación de nuevos módulos y funcionalidades (como nuevos tipos de diagnósticos o repuestos) sin que esto afecte el rendimiento general. Esto asegura que el sistema pueda crecer en función de las necesidades del taller.</w:t>
      </w:r>
    </w:p>
    <w:p w14:paraId="23DE8AC6" w14:textId="77777777" w:rsidR="001A73E7" w:rsidRDefault="00000000">
      <w:pPr>
        <w:ind w:left="0" w:hanging="2"/>
        <w:jc w:val="both"/>
        <w:rPr>
          <w:rFonts w:ascii="Calibri" w:eastAsia="Calibri" w:hAnsi="Calibri" w:cs="Calibri"/>
        </w:rPr>
      </w:pPr>
      <w:r>
        <w:rPr>
          <w:rFonts w:ascii="Calibri" w:eastAsia="Calibri" w:hAnsi="Calibri" w:cs="Calibri"/>
          <w:b/>
        </w:rPr>
        <w:t xml:space="preserve">Mantenibilidad: </w:t>
      </w:r>
      <w:r>
        <w:rPr>
          <w:rFonts w:ascii="Calibri" w:eastAsia="Calibri" w:hAnsi="Calibri" w:cs="Calibri"/>
        </w:rPr>
        <w:t>El sistema debe ser sencillo de mantener, con una arquitectura bien documentada y código modular que permite realizar actualizaciones, corregir errores y mejorar funcionalidades de manera eficiente, asegurando un desempeño continuo y estable.</w:t>
      </w:r>
    </w:p>
    <w:p w14:paraId="2B7E9005" w14:textId="77777777" w:rsidR="001A73E7" w:rsidRDefault="00000000">
      <w:pPr>
        <w:ind w:left="0" w:hanging="2"/>
        <w:jc w:val="both"/>
        <w:rPr>
          <w:rFonts w:ascii="Calibri" w:eastAsia="Calibri" w:hAnsi="Calibri" w:cs="Calibri"/>
        </w:rPr>
      </w:pPr>
      <w:r>
        <w:rPr>
          <w:rFonts w:ascii="Calibri" w:eastAsia="Calibri" w:hAnsi="Calibri" w:cs="Calibri"/>
          <w:b/>
        </w:rPr>
        <w:t>Accesibilidad:</w:t>
      </w:r>
      <w:r>
        <w:rPr>
          <w:rFonts w:ascii="Calibri" w:eastAsia="Calibri" w:hAnsi="Calibri" w:cs="Calibri"/>
        </w:rPr>
        <w:t xml:space="preserve"> El sistema debe ser accesible para usuarios con discapacidades, cumpliendo con los estándares de accesibilidad web. Esto garantizará que todas las personas, independientemente de sus capacidades, puedan acceder a la plataforma y consultar información sobre el estado de sus dispositivos o gestionar solicitudes de reparación.</w:t>
      </w:r>
    </w:p>
    <w:p w14:paraId="3167CB3C" w14:textId="77777777" w:rsidR="001A73E7" w:rsidRDefault="001A73E7">
      <w:pPr>
        <w:ind w:left="0" w:hanging="2"/>
        <w:jc w:val="both"/>
        <w:rPr>
          <w:rFonts w:ascii="Calibri" w:eastAsia="Calibri" w:hAnsi="Calibri" w:cs="Calibri"/>
          <w:color w:val="0000FF"/>
        </w:rPr>
      </w:pPr>
    </w:p>
    <w:p w14:paraId="75EC9835" w14:textId="77777777" w:rsidR="001A73E7" w:rsidRDefault="001A73E7">
      <w:pPr>
        <w:ind w:left="0" w:hanging="2"/>
        <w:jc w:val="both"/>
        <w:rPr>
          <w:rFonts w:ascii="Calibri" w:eastAsia="Calibri" w:hAnsi="Calibri" w:cs="Calibri"/>
          <w:color w:val="0000FF"/>
        </w:rPr>
      </w:pPr>
    </w:p>
    <w:p w14:paraId="10981A2D" w14:textId="77777777" w:rsidR="001A73E7" w:rsidRDefault="001A73E7">
      <w:pPr>
        <w:ind w:left="0" w:hanging="2"/>
        <w:jc w:val="both"/>
        <w:rPr>
          <w:rFonts w:ascii="Calibri" w:eastAsia="Calibri" w:hAnsi="Calibri" w:cs="Calibri"/>
          <w:color w:val="0000FF"/>
        </w:rPr>
      </w:pPr>
    </w:p>
    <w:p w14:paraId="3630D9A2" w14:textId="77777777" w:rsidR="001A73E7" w:rsidRDefault="001A73E7">
      <w:pPr>
        <w:ind w:left="0" w:hanging="2"/>
        <w:jc w:val="both"/>
        <w:rPr>
          <w:rFonts w:ascii="Calibri" w:eastAsia="Calibri" w:hAnsi="Calibri" w:cs="Calibri"/>
          <w:color w:val="595959"/>
        </w:rPr>
      </w:pPr>
      <w:bookmarkStart w:id="44" w:name="_heading=h.2xcytpi" w:colFirst="0" w:colLast="0"/>
      <w:bookmarkEnd w:id="44"/>
    </w:p>
    <w:p w14:paraId="0B19F8EB" w14:textId="77777777" w:rsidR="001A73E7" w:rsidRDefault="00000000">
      <w:pPr>
        <w:keepNext/>
        <w:numPr>
          <w:ilvl w:val="0"/>
          <w:numId w:val="2"/>
        </w:numPr>
        <w:pBdr>
          <w:top w:val="nil"/>
          <w:left w:val="nil"/>
          <w:bottom w:val="nil"/>
          <w:right w:val="nil"/>
          <w:between w:val="nil"/>
        </w:pBdr>
        <w:spacing w:line="240" w:lineRule="auto"/>
        <w:ind w:left="1" w:hanging="3"/>
        <w:rPr>
          <w:rFonts w:ascii="Calibri" w:eastAsia="Calibri" w:hAnsi="Calibri" w:cs="Calibri"/>
          <w:b/>
          <w:color w:val="000000"/>
          <w:sz w:val="28"/>
          <w:szCs w:val="28"/>
        </w:rPr>
      </w:pPr>
      <w:bookmarkStart w:id="45" w:name="_heading=h.1ci93xb" w:colFirst="0" w:colLast="0"/>
      <w:bookmarkEnd w:id="45"/>
      <w:r>
        <w:rPr>
          <w:rFonts w:ascii="Calibri" w:eastAsia="Calibri" w:hAnsi="Calibri" w:cs="Calibri"/>
          <w:b/>
          <w:color w:val="000000"/>
          <w:sz w:val="28"/>
          <w:szCs w:val="28"/>
        </w:rPr>
        <w:lastRenderedPageBreak/>
        <w:t xml:space="preserve">Arquitectura del Producto/Sistema </w:t>
      </w:r>
    </w:p>
    <w:p w14:paraId="7E6EF368" w14:textId="77777777" w:rsidR="001A73E7" w:rsidRDefault="00000000">
      <w:pPr>
        <w:keepNext/>
        <w:numPr>
          <w:ilvl w:val="1"/>
          <w:numId w:val="2"/>
        </w:numPr>
        <w:pBdr>
          <w:top w:val="nil"/>
          <w:left w:val="nil"/>
          <w:bottom w:val="nil"/>
          <w:right w:val="nil"/>
          <w:between w:val="nil"/>
        </w:pBdr>
        <w:spacing w:before="240" w:after="60" w:line="240" w:lineRule="auto"/>
        <w:ind w:left="0" w:hanging="2"/>
        <w:rPr>
          <w:rFonts w:ascii="Calibri" w:eastAsia="Calibri" w:hAnsi="Calibri" w:cs="Calibri"/>
          <w:b/>
          <w:color w:val="000000"/>
        </w:rPr>
      </w:pPr>
      <w:bookmarkStart w:id="46" w:name="_heading=h.3whwml4" w:colFirst="0" w:colLast="0"/>
      <w:bookmarkEnd w:id="46"/>
      <w:r>
        <w:rPr>
          <w:rFonts w:ascii="Calibri" w:eastAsia="Calibri" w:hAnsi="Calibri" w:cs="Calibri"/>
          <w:b/>
          <w:color w:val="000000"/>
        </w:rPr>
        <w:t xml:space="preserve">Vista de Casos de Uso </w:t>
      </w:r>
    </w:p>
    <w:p w14:paraId="017CEB26" w14:textId="77777777" w:rsidR="001A73E7" w:rsidRDefault="00000000">
      <w:pPr>
        <w:keepNext/>
        <w:numPr>
          <w:ilvl w:val="2"/>
          <w:numId w:val="2"/>
        </w:numPr>
        <w:pBdr>
          <w:top w:val="nil"/>
          <w:left w:val="nil"/>
          <w:bottom w:val="nil"/>
          <w:right w:val="nil"/>
          <w:between w:val="nil"/>
        </w:pBdr>
        <w:spacing w:before="240" w:after="60" w:line="240" w:lineRule="auto"/>
        <w:ind w:left="0" w:hanging="2"/>
        <w:rPr>
          <w:rFonts w:ascii="Calibri" w:eastAsia="Calibri" w:hAnsi="Calibri" w:cs="Calibri"/>
          <w:b/>
          <w:color w:val="000000"/>
        </w:rPr>
      </w:pPr>
      <w:r>
        <w:rPr>
          <w:rFonts w:ascii="Calibri" w:eastAsia="Calibri" w:hAnsi="Calibri" w:cs="Calibri"/>
          <w:b/>
          <w:color w:val="000000"/>
        </w:rPr>
        <w:t>Actores</w:t>
      </w:r>
    </w:p>
    <w:p w14:paraId="3055C8C7" w14:textId="3A27AABD" w:rsidR="001A73E7" w:rsidRDefault="001A73E7" w:rsidP="006B4556">
      <w:pPr>
        <w:keepNext/>
        <w:pBdr>
          <w:top w:val="nil"/>
          <w:left w:val="nil"/>
          <w:bottom w:val="nil"/>
          <w:right w:val="nil"/>
          <w:between w:val="nil"/>
        </w:pBdr>
        <w:spacing w:before="240" w:after="60" w:line="240" w:lineRule="auto"/>
        <w:ind w:leftChars="0" w:left="0" w:firstLineChars="0" w:firstLine="0"/>
        <w:rPr>
          <w:rFonts w:ascii="Calibri" w:eastAsia="Calibri" w:hAnsi="Calibri" w:cs="Calibri"/>
        </w:rPr>
      </w:pPr>
    </w:p>
    <w:tbl>
      <w:tblPr>
        <w:tblStyle w:val="afb"/>
        <w:tblW w:w="886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90"/>
        <w:gridCol w:w="6075"/>
      </w:tblGrid>
      <w:tr w:rsidR="001A73E7" w14:paraId="3826595C" w14:textId="77777777">
        <w:trPr>
          <w:trHeight w:val="450"/>
        </w:trPr>
        <w:tc>
          <w:tcPr>
            <w:tcW w:w="2790" w:type="dxa"/>
            <w:tcBorders>
              <w:top w:val="single" w:sz="5" w:space="0" w:color="000000"/>
              <w:left w:val="single" w:sz="5" w:space="0" w:color="000000"/>
              <w:bottom w:val="single" w:sz="5" w:space="0" w:color="000000"/>
              <w:right w:val="single" w:sz="5" w:space="0" w:color="000000"/>
            </w:tcBorders>
            <w:shd w:val="clear" w:color="auto" w:fill="D9D9D9"/>
            <w:tcMar>
              <w:top w:w="80" w:type="dxa"/>
              <w:left w:w="140" w:type="dxa"/>
              <w:bottom w:w="80" w:type="dxa"/>
              <w:right w:w="140" w:type="dxa"/>
            </w:tcMar>
          </w:tcPr>
          <w:p w14:paraId="66044811" w14:textId="77777777" w:rsidR="001A73E7" w:rsidRDefault="00000000">
            <w:pPr>
              <w:spacing w:before="240" w:after="240"/>
              <w:ind w:left="0" w:hanging="2"/>
              <w:rPr>
                <w:rFonts w:ascii="Calibri" w:eastAsia="Calibri" w:hAnsi="Calibri" w:cs="Calibri"/>
              </w:rPr>
            </w:pPr>
            <w:r>
              <w:rPr>
                <w:rFonts w:ascii="Calibri" w:eastAsia="Calibri" w:hAnsi="Calibri" w:cs="Calibri"/>
              </w:rPr>
              <w:t>Número:</w:t>
            </w:r>
          </w:p>
        </w:tc>
        <w:tc>
          <w:tcPr>
            <w:tcW w:w="6075" w:type="dxa"/>
            <w:tcBorders>
              <w:top w:val="single" w:sz="5" w:space="0" w:color="000000"/>
              <w:left w:val="nil"/>
              <w:bottom w:val="single" w:sz="5" w:space="0" w:color="000000"/>
              <w:right w:val="single" w:sz="5" w:space="0" w:color="000000"/>
            </w:tcBorders>
            <w:tcMar>
              <w:top w:w="80" w:type="dxa"/>
              <w:left w:w="140" w:type="dxa"/>
              <w:bottom w:w="80" w:type="dxa"/>
              <w:right w:w="140" w:type="dxa"/>
            </w:tcMar>
          </w:tcPr>
          <w:p w14:paraId="4D4DAE59" w14:textId="77777777" w:rsidR="001A73E7" w:rsidRDefault="00000000">
            <w:pPr>
              <w:spacing w:before="240" w:after="240"/>
              <w:ind w:left="0" w:hanging="2"/>
              <w:rPr>
                <w:b/>
              </w:rPr>
            </w:pPr>
            <w:r>
              <w:rPr>
                <w:b/>
              </w:rPr>
              <w:t>ACT-# 1</w:t>
            </w:r>
          </w:p>
        </w:tc>
      </w:tr>
      <w:tr w:rsidR="001A73E7" w14:paraId="010A07CA" w14:textId="77777777">
        <w:trPr>
          <w:trHeight w:val="450"/>
        </w:trPr>
        <w:tc>
          <w:tcPr>
            <w:tcW w:w="2790" w:type="dxa"/>
            <w:tcBorders>
              <w:top w:val="nil"/>
              <w:left w:val="single" w:sz="5" w:space="0" w:color="000000"/>
              <w:bottom w:val="single" w:sz="5" w:space="0" w:color="000000"/>
              <w:right w:val="single" w:sz="5" w:space="0" w:color="000000"/>
            </w:tcBorders>
            <w:shd w:val="clear" w:color="auto" w:fill="D9D9D9"/>
            <w:tcMar>
              <w:top w:w="80" w:type="dxa"/>
              <w:left w:w="140" w:type="dxa"/>
              <w:bottom w:w="80" w:type="dxa"/>
              <w:right w:w="140" w:type="dxa"/>
            </w:tcMar>
          </w:tcPr>
          <w:p w14:paraId="323EEDC6" w14:textId="77777777" w:rsidR="001A73E7" w:rsidRDefault="00000000">
            <w:pPr>
              <w:spacing w:before="240" w:after="240"/>
              <w:ind w:left="0" w:hanging="2"/>
              <w:rPr>
                <w:rFonts w:ascii="Calibri" w:eastAsia="Calibri" w:hAnsi="Calibri" w:cs="Calibri"/>
              </w:rPr>
            </w:pPr>
            <w:r>
              <w:rPr>
                <w:rFonts w:ascii="Calibri" w:eastAsia="Calibri" w:hAnsi="Calibri" w:cs="Calibri"/>
              </w:rPr>
              <w:t>Actor:</w:t>
            </w:r>
          </w:p>
        </w:tc>
        <w:tc>
          <w:tcPr>
            <w:tcW w:w="6075" w:type="dxa"/>
            <w:tcBorders>
              <w:top w:val="nil"/>
              <w:left w:val="nil"/>
              <w:bottom w:val="single" w:sz="5" w:space="0" w:color="000000"/>
              <w:right w:val="single" w:sz="5" w:space="0" w:color="000000"/>
            </w:tcBorders>
            <w:tcMar>
              <w:top w:w="80" w:type="dxa"/>
              <w:left w:w="140" w:type="dxa"/>
              <w:bottom w:w="80" w:type="dxa"/>
              <w:right w:w="140" w:type="dxa"/>
            </w:tcMar>
          </w:tcPr>
          <w:p w14:paraId="3334861E" w14:textId="77777777" w:rsidR="001A73E7" w:rsidRDefault="00000000">
            <w:pPr>
              <w:spacing w:before="240" w:after="240"/>
              <w:ind w:left="0" w:hanging="2"/>
              <w:rPr>
                <w:b/>
              </w:rPr>
            </w:pPr>
            <w:r>
              <w:rPr>
                <w:b/>
              </w:rPr>
              <w:t>Propietario del Taller</w:t>
            </w:r>
          </w:p>
        </w:tc>
      </w:tr>
      <w:tr w:rsidR="001A73E7" w14:paraId="489673BE" w14:textId="77777777">
        <w:trPr>
          <w:trHeight w:val="705"/>
        </w:trPr>
        <w:tc>
          <w:tcPr>
            <w:tcW w:w="2790" w:type="dxa"/>
            <w:tcBorders>
              <w:top w:val="nil"/>
              <w:left w:val="single" w:sz="5" w:space="0" w:color="000000"/>
              <w:bottom w:val="single" w:sz="5" w:space="0" w:color="000000"/>
              <w:right w:val="single" w:sz="5" w:space="0" w:color="000000"/>
            </w:tcBorders>
            <w:shd w:val="clear" w:color="auto" w:fill="D9D9D9"/>
            <w:tcMar>
              <w:top w:w="80" w:type="dxa"/>
              <w:left w:w="140" w:type="dxa"/>
              <w:bottom w:w="80" w:type="dxa"/>
              <w:right w:w="140" w:type="dxa"/>
            </w:tcMar>
          </w:tcPr>
          <w:p w14:paraId="78D99085" w14:textId="77777777" w:rsidR="001A73E7" w:rsidRDefault="00000000">
            <w:pPr>
              <w:spacing w:before="240" w:after="240"/>
              <w:ind w:left="0" w:hanging="2"/>
              <w:rPr>
                <w:rFonts w:ascii="Calibri" w:eastAsia="Calibri" w:hAnsi="Calibri" w:cs="Calibri"/>
              </w:rPr>
            </w:pPr>
            <w:r>
              <w:rPr>
                <w:rFonts w:ascii="Calibri" w:eastAsia="Calibri" w:hAnsi="Calibri" w:cs="Calibri"/>
              </w:rPr>
              <w:t>Descripción:</w:t>
            </w:r>
          </w:p>
        </w:tc>
        <w:tc>
          <w:tcPr>
            <w:tcW w:w="6075" w:type="dxa"/>
            <w:tcBorders>
              <w:top w:val="nil"/>
              <w:left w:val="nil"/>
              <w:bottom w:val="single" w:sz="5" w:space="0" w:color="000000"/>
              <w:right w:val="single" w:sz="5" w:space="0" w:color="000000"/>
            </w:tcBorders>
            <w:tcMar>
              <w:top w:w="80" w:type="dxa"/>
              <w:left w:w="140" w:type="dxa"/>
              <w:bottom w:w="80" w:type="dxa"/>
              <w:right w:w="140" w:type="dxa"/>
            </w:tcMar>
          </w:tcPr>
          <w:p w14:paraId="4D8A2ABD" w14:textId="77777777" w:rsidR="001A73E7" w:rsidRDefault="00000000">
            <w:pPr>
              <w:spacing w:before="240" w:after="240"/>
              <w:ind w:left="0" w:hanging="2"/>
            </w:pPr>
            <w:r>
              <w:t>Persona encargada de la toma de decisiones dentro del sistema. Es un actor primario</w:t>
            </w:r>
          </w:p>
        </w:tc>
      </w:tr>
      <w:tr w:rsidR="001A73E7" w14:paraId="69053156" w14:textId="77777777">
        <w:trPr>
          <w:trHeight w:val="2250"/>
        </w:trPr>
        <w:tc>
          <w:tcPr>
            <w:tcW w:w="2790" w:type="dxa"/>
            <w:tcBorders>
              <w:top w:val="nil"/>
              <w:left w:val="single" w:sz="5" w:space="0" w:color="000000"/>
              <w:bottom w:val="single" w:sz="5" w:space="0" w:color="000000"/>
              <w:right w:val="single" w:sz="5" w:space="0" w:color="000000"/>
            </w:tcBorders>
            <w:shd w:val="clear" w:color="auto" w:fill="D9D9D9"/>
            <w:tcMar>
              <w:top w:w="80" w:type="dxa"/>
              <w:left w:w="140" w:type="dxa"/>
              <w:bottom w:w="80" w:type="dxa"/>
              <w:right w:w="140" w:type="dxa"/>
            </w:tcMar>
          </w:tcPr>
          <w:p w14:paraId="4EE32D1E" w14:textId="77777777" w:rsidR="001A73E7" w:rsidRDefault="00000000">
            <w:pPr>
              <w:spacing w:before="240" w:after="240"/>
              <w:ind w:left="0" w:hanging="2"/>
              <w:rPr>
                <w:rFonts w:ascii="Calibri" w:eastAsia="Calibri" w:hAnsi="Calibri" w:cs="Calibri"/>
              </w:rPr>
            </w:pPr>
            <w:r>
              <w:rPr>
                <w:rFonts w:ascii="Calibri" w:eastAsia="Calibri" w:hAnsi="Calibri" w:cs="Calibri"/>
              </w:rPr>
              <w:t>Responsabilidades:</w:t>
            </w:r>
          </w:p>
        </w:tc>
        <w:tc>
          <w:tcPr>
            <w:tcW w:w="6075" w:type="dxa"/>
            <w:tcBorders>
              <w:top w:val="nil"/>
              <w:left w:val="nil"/>
              <w:bottom w:val="single" w:sz="5" w:space="0" w:color="000000"/>
              <w:right w:val="single" w:sz="5" w:space="0" w:color="000000"/>
            </w:tcBorders>
            <w:tcMar>
              <w:top w:w="80" w:type="dxa"/>
              <w:left w:w="140" w:type="dxa"/>
              <w:bottom w:w="80" w:type="dxa"/>
              <w:right w:w="140" w:type="dxa"/>
            </w:tcMar>
          </w:tcPr>
          <w:p w14:paraId="7C46C3B8" w14:textId="77777777" w:rsidR="001A73E7" w:rsidRDefault="00000000">
            <w:pPr>
              <w:spacing w:before="240" w:after="240"/>
              <w:ind w:left="0" w:hanging="2"/>
            </w:pPr>
            <w:r>
              <w:t>•</w:t>
            </w:r>
            <w:r>
              <w:rPr>
                <w:sz w:val="14"/>
                <w:szCs w:val="14"/>
              </w:rPr>
              <w:t xml:space="preserve">        </w:t>
            </w:r>
            <w:r>
              <w:t>Supervisa el rendimiento del negocio.</w:t>
            </w:r>
          </w:p>
          <w:p w14:paraId="41CF524B" w14:textId="77777777" w:rsidR="001A73E7" w:rsidRDefault="00000000">
            <w:pPr>
              <w:spacing w:before="240" w:after="240"/>
              <w:ind w:left="0" w:hanging="2"/>
            </w:pPr>
            <w:r>
              <w:t>•</w:t>
            </w:r>
            <w:r>
              <w:rPr>
                <w:sz w:val="14"/>
                <w:szCs w:val="14"/>
              </w:rPr>
              <w:t xml:space="preserve">        </w:t>
            </w:r>
            <w:r>
              <w:t>Consulta reportes financieros y de operaciones.</w:t>
            </w:r>
          </w:p>
          <w:p w14:paraId="4994E92D" w14:textId="77777777" w:rsidR="001A73E7" w:rsidRDefault="00000000">
            <w:pPr>
              <w:spacing w:before="240" w:after="240"/>
              <w:ind w:left="0" w:hanging="2"/>
            </w:pPr>
            <w:r>
              <w:t>•</w:t>
            </w:r>
            <w:r>
              <w:rPr>
                <w:sz w:val="14"/>
                <w:szCs w:val="14"/>
              </w:rPr>
              <w:t xml:space="preserve">        </w:t>
            </w:r>
            <w:r>
              <w:t>Toma decisiones estratégicas basadas en los datos del sistema.</w:t>
            </w:r>
          </w:p>
          <w:p w14:paraId="70C24CB2" w14:textId="77777777" w:rsidR="001A73E7" w:rsidRDefault="00000000">
            <w:pPr>
              <w:spacing w:before="240" w:after="240"/>
              <w:ind w:left="0" w:hanging="2"/>
            </w:pPr>
            <w:r>
              <w:t>•</w:t>
            </w:r>
            <w:r>
              <w:rPr>
                <w:sz w:val="14"/>
                <w:szCs w:val="14"/>
              </w:rPr>
              <w:t xml:space="preserve">        </w:t>
            </w:r>
            <w:r>
              <w:t>Entre otros</w:t>
            </w:r>
          </w:p>
        </w:tc>
      </w:tr>
      <w:tr w:rsidR="001A73E7" w14:paraId="5DDB2228" w14:textId="77777777">
        <w:trPr>
          <w:trHeight w:val="450"/>
        </w:trPr>
        <w:tc>
          <w:tcPr>
            <w:tcW w:w="2790" w:type="dxa"/>
            <w:tcBorders>
              <w:top w:val="nil"/>
              <w:left w:val="single" w:sz="5" w:space="0" w:color="000000"/>
              <w:bottom w:val="single" w:sz="5" w:space="0" w:color="000000"/>
              <w:right w:val="single" w:sz="5" w:space="0" w:color="000000"/>
            </w:tcBorders>
            <w:shd w:val="clear" w:color="auto" w:fill="D9D9D9"/>
            <w:tcMar>
              <w:top w:w="80" w:type="dxa"/>
              <w:left w:w="140" w:type="dxa"/>
              <w:bottom w:w="80" w:type="dxa"/>
              <w:right w:w="140" w:type="dxa"/>
            </w:tcMar>
          </w:tcPr>
          <w:p w14:paraId="0742A702" w14:textId="77777777" w:rsidR="001A73E7" w:rsidRDefault="00000000">
            <w:pPr>
              <w:spacing w:before="240" w:after="240"/>
              <w:ind w:left="0" w:hanging="2"/>
              <w:rPr>
                <w:rFonts w:ascii="Calibri" w:eastAsia="Calibri" w:hAnsi="Calibri" w:cs="Calibri"/>
              </w:rPr>
            </w:pPr>
            <w:r>
              <w:rPr>
                <w:rFonts w:ascii="Calibri" w:eastAsia="Calibri" w:hAnsi="Calibri" w:cs="Calibri"/>
              </w:rPr>
              <w:t>Fuentes:</w:t>
            </w:r>
          </w:p>
        </w:tc>
        <w:tc>
          <w:tcPr>
            <w:tcW w:w="6075" w:type="dxa"/>
            <w:tcBorders>
              <w:top w:val="nil"/>
              <w:left w:val="nil"/>
              <w:bottom w:val="single" w:sz="5" w:space="0" w:color="000000"/>
              <w:right w:val="single" w:sz="5" w:space="0" w:color="000000"/>
            </w:tcBorders>
            <w:tcMar>
              <w:top w:w="80" w:type="dxa"/>
              <w:left w:w="140" w:type="dxa"/>
              <w:bottom w:w="80" w:type="dxa"/>
              <w:right w:w="140" w:type="dxa"/>
            </w:tcMar>
          </w:tcPr>
          <w:p w14:paraId="230DA762" w14:textId="77777777" w:rsidR="001A73E7" w:rsidRDefault="00000000">
            <w:pPr>
              <w:spacing w:before="240" w:after="240"/>
              <w:ind w:left="0" w:hanging="2"/>
            </w:pPr>
            <w:r>
              <w:t>Equipo de Desarrollo</w:t>
            </w:r>
          </w:p>
        </w:tc>
      </w:tr>
    </w:tbl>
    <w:p w14:paraId="3ABA4447" w14:textId="77777777" w:rsidR="001A73E7" w:rsidRDefault="00000000">
      <w:pPr>
        <w:spacing w:before="240" w:after="240"/>
        <w:ind w:left="0" w:hanging="2"/>
        <w:jc w:val="both"/>
        <w:rPr>
          <w:rFonts w:ascii="Calibri" w:eastAsia="Calibri" w:hAnsi="Calibri" w:cs="Calibri"/>
        </w:rPr>
      </w:pPr>
      <w:r>
        <w:rPr>
          <w:rFonts w:ascii="Calibri" w:eastAsia="Calibri" w:hAnsi="Calibri" w:cs="Calibri"/>
        </w:rPr>
        <w:t xml:space="preserve"> </w:t>
      </w:r>
    </w:p>
    <w:p w14:paraId="16DA3947" w14:textId="77777777" w:rsidR="001A73E7" w:rsidRDefault="001A73E7">
      <w:pPr>
        <w:spacing w:before="240" w:after="240"/>
        <w:ind w:left="0" w:hanging="2"/>
        <w:jc w:val="both"/>
        <w:rPr>
          <w:rFonts w:ascii="Calibri" w:eastAsia="Calibri" w:hAnsi="Calibri" w:cs="Calibri"/>
        </w:rPr>
      </w:pPr>
      <w:bookmarkStart w:id="47" w:name="_heading=h.v2mq5cab5c4k" w:colFirst="0" w:colLast="0"/>
      <w:bookmarkEnd w:id="47"/>
    </w:p>
    <w:tbl>
      <w:tblPr>
        <w:tblStyle w:val="afc"/>
        <w:tblW w:w="886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835"/>
        <w:gridCol w:w="6030"/>
      </w:tblGrid>
      <w:tr w:rsidR="001A73E7" w14:paraId="1024B873" w14:textId="77777777">
        <w:trPr>
          <w:trHeight w:val="450"/>
        </w:trPr>
        <w:tc>
          <w:tcPr>
            <w:tcW w:w="2835" w:type="dxa"/>
            <w:tcBorders>
              <w:top w:val="single" w:sz="5" w:space="0" w:color="000000"/>
              <w:left w:val="single" w:sz="5" w:space="0" w:color="000000"/>
              <w:bottom w:val="single" w:sz="5" w:space="0" w:color="000000"/>
              <w:right w:val="single" w:sz="5" w:space="0" w:color="000000"/>
            </w:tcBorders>
            <w:shd w:val="clear" w:color="auto" w:fill="D9D9D9"/>
            <w:tcMar>
              <w:top w:w="80" w:type="dxa"/>
              <w:left w:w="140" w:type="dxa"/>
              <w:bottom w:w="80" w:type="dxa"/>
              <w:right w:w="140" w:type="dxa"/>
            </w:tcMar>
          </w:tcPr>
          <w:p w14:paraId="4CD41855" w14:textId="77777777" w:rsidR="001A73E7" w:rsidRDefault="00000000">
            <w:pPr>
              <w:spacing w:before="240" w:after="240"/>
              <w:ind w:left="0" w:hanging="2"/>
              <w:rPr>
                <w:rFonts w:ascii="Calibri" w:eastAsia="Calibri" w:hAnsi="Calibri" w:cs="Calibri"/>
              </w:rPr>
            </w:pPr>
            <w:r>
              <w:rPr>
                <w:rFonts w:ascii="Calibri" w:eastAsia="Calibri" w:hAnsi="Calibri" w:cs="Calibri"/>
              </w:rPr>
              <w:t>Número:</w:t>
            </w:r>
          </w:p>
        </w:tc>
        <w:tc>
          <w:tcPr>
            <w:tcW w:w="6030" w:type="dxa"/>
            <w:tcBorders>
              <w:top w:val="single" w:sz="5" w:space="0" w:color="000000"/>
              <w:left w:val="nil"/>
              <w:bottom w:val="single" w:sz="5" w:space="0" w:color="000000"/>
              <w:right w:val="single" w:sz="5" w:space="0" w:color="000000"/>
            </w:tcBorders>
            <w:tcMar>
              <w:top w:w="80" w:type="dxa"/>
              <w:left w:w="140" w:type="dxa"/>
              <w:bottom w:w="80" w:type="dxa"/>
              <w:right w:w="140" w:type="dxa"/>
            </w:tcMar>
          </w:tcPr>
          <w:p w14:paraId="7FB64FEA" w14:textId="77777777" w:rsidR="001A73E7" w:rsidRDefault="00000000">
            <w:pPr>
              <w:spacing w:before="240" w:after="240"/>
              <w:ind w:left="0" w:hanging="2"/>
              <w:rPr>
                <w:b/>
              </w:rPr>
            </w:pPr>
            <w:r>
              <w:rPr>
                <w:b/>
              </w:rPr>
              <w:t>ACT-# 2</w:t>
            </w:r>
          </w:p>
        </w:tc>
      </w:tr>
      <w:tr w:rsidR="001A73E7" w14:paraId="7770E4C0" w14:textId="77777777">
        <w:trPr>
          <w:trHeight w:val="450"/>
        </w:trPr>
        <w:tc>
          <w:tcPr>
            <w:tcW w:w="2835" w:type="dxa"/>
            <w:tcBorders>
              <w:top w:val="nil"/>
              <w:left w:val="single" w:sz="5" w:space="0" w:color="000000"/>
              <w:bottom w:val="single" w:sz="5" w:space="0" w:color="000000"/>
              <w:right w:val="single" w:sz="5" w:space="0" w:color="000000"/>
            </w:tcBorders>
            <w:shd w:val="clear" w:color="auto" w:fill="D9D9D9"/>
            <w:tcMar>
              <w:top w:w="80" w:type="dxa"/>
              <w:left w:w="140" w:type="dxa"/>
              <w:bottom w:w="80" w:type="dxa"/>
              <w:right w:w="140" w:type="dxa"/>
            </w:tcMar>
          </w:tcPr>
          <w:p w14:paraId="6BC4D1BE" w14:textId="77777777" w:rsidR="001A73E7" w:rsidRDefault="00000000">
            <w:pPr>
              <w:spacing w:before="240" w:after="240"/>
              <w:ind w:left="0" w:hanging="2"/>
              <w:rPr>
                <w:rFonts w:ascii="Calibri" w:eastAsia="Calibri" w:hAnsi="Calibri" w:cs="Calibri"/>
              </w:rPr>
            </w:pPr>
            <w:r>
              <w:rPr>
                <w:rFonts w:ascii="Calibri" w:eastAsia="Calibri" w:hAnsi="Calibri" w:cs="Calibri"/>
              </w:rPr>
              <w:t>Actor:</w:t>
            </w:r>
          </w:p>
        </w:tc>
        <w:tc>
          <w:tcPr>
            <w:tcW w:w="6030" w:type="dxa"/>
            <w:tcBorders>
              <w:top w:val="nil"/>
              <w:left w:val="nil"/>
              <w:bottom w:val="single" w:sz="5" w:space="0" w:color="000000"/>
              <w:right w:val="single" w:sz="5" w:space="0" w:color="000000"/>
            </w:tcBorders>
            <w:tcMar>
              <w:top w:w="80" w:type="dxa"/>
              <w:left w:w="140" w:type="dxa"/>
              <w:bottom w:w="80" w:type="dxa"/>
              <w:right w:w="140" w:type="dxa"/>
            </w:tcMar>
          </w:tcPr>
          <w:p w14:paraId="78AF482D" w14:textId="77777777" w:rsidR="001A73E7" w:rsidRDefault="00000000">
            <w:pPr>
              <w:spacing w:before="240" w:after="240"/>
              <w:ind w:left="0" w:hanging="2"/>
              <w:rPr>
                <w:b/>
              </w:rPr>
            </w:pPr>
            <w:r>
              <w:rPr>
                <w:b/>
              </w:rPr>
              <w:t>Administrador del Taller</w:t>
            </w:r>
          </w:p>
        </w:tc>
      </w:tr>
      <w:tr w:rsidR="001A73E7" w14:paraId="20D8A940" w14:textId="77777777">
        <w:trPr>
          <w:trHeight w:val="990"/>
        </w:trPr>
        <w:tc>
          <w:tcPr>
            <w:tcW w:w="2835" w:type="dxa"/>
            <w:tcBorders>
              <w:top w:val="nil"/>
              <w:left w:val="single" w:sz="5" w:space="0" w:color="000000"/>
              <w:bottom w:val="single" w:sz="5" w:space="0" w:color="000000"/>
              <w:right w:val="single" w:sz="5" w:space="0" w:color="000000"/>
            </w:tcBorders>
            <w:shd w:val="clear" w:color="auto" w:fill="D9D9D9"/>
            <w:tcMar>
              <w:top w:w="80" w:type="dxa"/>
              <w:left w:w="140" w:type="dxa"/>
              <w:bottom w:w="80" w:type="dxa"/>
              <w:right w:w="140" w:type="dxa"/>
            </w:tcMar>
          </w:tcPr>
          <w:p w14:paraId="41048413" w14:textId="77777777" w:rsidR="001A73E7" w:rsidRDefault="00000000">
            <w:pPr>
              <w:spacing w:before="240" w:after="240"/>
              <w:ind w:left="0" w:hanging="2"/>
              <w:rPr>
                <w:rFonts w:ascii="Calibri" w:eastAsia="Calibri" w:hAnsi="Calibri" w:cs="Calibri"/>
              </w:rPr>
            </w:pPr>
            <w:r>
              <w:rPr>
                <w:rFonts w:ascii="Calibri" w:eastAsia="Calibri" w:hAnsi="Calibri" w:cs="Calibri"/>
              </w:rPr>
              <w:t>Descripción:</w:t>
            </w:r>
          </w:p>
        </w:tc>
        <w:tc>
          <w:tcPr>
            <w:tcW w:w="6030" w:type="dxa"/>
            <w:tcBorders>
              <w:top w:val="nil"/>
              <w:left w:val="nil"/>
              <w:bottom w:val="single" w:sz="5" w:space="0" w:color="000000"/>
              <w:right w:val="single" w:sz="5" w:space="0" w:color="000000"/>
            </w:tcBorders>
            <w:tcMar>
              <w:top w:w="80" w:type="dxa"/>
              <w:left w:w="140" w:type="dxa"/>
              <w:bottom w:w="80" w:type="dxa"/>
              <w:right w:w="140" w:type="dxa"/>
            </w:tcMar>
          </w:tcPr>
          <w:p w14:paraId="654B9D26" w14:textId="77777777" w:rsidR="001A73E7" w:rsidRDefault="00000000">
            <w:pPr>
              <w:spacing w:before="240" w:after="240"/>
              <w:ind w:left="0" w:hanging="2"/>
            </w:pPr>
            <w:r>
              <w:t>Persona encargada de administrar el funcionamiento del taller, orden de tareas, reparaciones, técnicos, etc. Es un actor primario.</w:t>
            </w:r>
          </w:p>
        </w:tc>
      </w:tr>
      <w:tr w:rsidR="001A73E7" w14:paraId="2E6BF301" w14:textId="77777777">
        <w:trPr>
          <w:trHeight w:val="3840"/>
        </w:trPr>
        <w:tc>
          <w:tcPr>
            <w:tcW w:w="2835" w:type="dxa"/>
            <w:tcBorders>
              <w:top w:val="nil"/>
              <w:left w:val="single" w:sz="5" w:space="0" w:color="000000"/>
              <w:bottom w:val="single" w:sz="5" w:space="0" w:color="000000"/>
              <w:right w:val="single" w:sz="5" w:space="0" w:color="000000"/>
            </w:tcBorders>
            <w:shd w:val="clear" w:color="auto" w:fill="D9D9D9"/>
            <w:tcMar>
              <w:top w:w="80" w:type="dxa"/>
              <w:left w:w="140" w:type="dxa"/>
              <w:bottom w:w="80" w:type="dxa"/>
              <w:right w:w="140" w:type="dxa"/>
            </w:tcMar>
          </w:tcPr>
          <w:p w14:paraId="32E1CC0D" w14:textId="77777777" w:rsidR="001A73E7" w:rsidRDefault="00000000">
            <w:pPr>
              <w:spacing w:before="240" w:after="240"/>
              <w:ind w:left="0" w:hanging="2"/>
              <w:rPr>
                <w:rFonts w:ascii="Calibri" w:eastAsia="Calibri" w:hAnsi="Calibri" w:cs="Calibri"/>
              </w:rPr>
            </w:pPr>
            <w:r>
              <w:rPr>
                <w:rFonts w:ascii="Calibri" w:eastAsia="Calibri" w:hAnsi="Calibri" w:cs="Calibri"/>
              </w:rPr>
              <w:lastRenderedPageBreak/>
              <w:t>Responsabilidades:</w:t>
            </w:r>
          </w:p>
        </w:tc>
        <w:tc>
          <w:tcPr>
            <w:tcW w:w="6030" w:type="dxa"/>
            <w:tcBorders>
              <w:top w:val="nil"/>
              <w:left w:val="nil"/>
              <w:bottom w:val="single" w:sz="5" w:space="0" w:color="000000"/>
              <w:right w:val="single" w:sz="5" w:space="0" w:color="000000"/>
            </w:tcBorders>
            <w:tcMar>
              <w:top w:w="80" w:type="dxa"/>
              <w:left w:w="140" w:type="dxa"/>
              <w:bottom w:w="80" w:type="dxa"/>
              <w:right w:w="140" w:type="dxa"/>
            </w:tcMar>
          </w:tcPr>
          <w:p w14:paraId="1B5DD35C" w14:textId="77777777" w:rsidR="001A73E7" w:rsidRDefault="00000000">
            <w:pPr>
              <w:spacing w:before="240" w:after="240"/>
              <w:ind w:left="0" w:hanging="2"/>
            </w:pPr>
            <w:r>
              <w:t>•</w:t>
            </w:r>
            <w:r>
              <w:rPr>
                <w:sz w:val="14"/>
                <w:szCs w:val="14"/>
              </w:rPr>
              <w:t xml:space="preserve">        </w:t>
            </w:r>
            <w:r>
              <w:t>Ver el estado de todas las órdenes de reparación (pendiente, en progreso, completada).</w:t>
            </w:r>
          </w:p>
          <w:p w14:paraId="79823295" w14:textId="77777777" w:rsidR="001A73E7" w:rsidRDefault="00000000">
            <w:pPr>
              <w:spacing w:before="240" w:after="240"/>
              <w:ind w:left="0" w:hanging="2"/>
            </w:pPr>
            <w:r>
              <w:t>•</w:t>
            </w:r>
            <w:r>
              <w:rPr>
                <w:sz w:val="14"/>
                <w:szCs w:val="14"/>
              </w:rPr>
              <w:t xml:space="preserve">        </w:t>
            </w:r>
            <w:r>
              <w:t>Asignar órdenes de trabajo a los técnicos.</w:t>
            </w:r>
          </w:p>
          <w:p w14:paraId="12DB66E2" w14:textId="77777777" w:rsidR="001A73E7" w:rsidRDefault="00000000">
            <w:pPr>
              <w:spacing w:before="240" w:after="240"/>
              <w:ind w:left="0" w:hanging="2"/>
            </w:pPr>
            <w:r>
              <w:t>•</w:t>
            </w:r>
            <w:r>
              <w:rPr>
                <w:sz w:val="14"/>
                <w:szCs w:val="14"/>
              </w:rPr>
              <w:t xml:space="preserve">        </w:t>
            </w:r>
            <w:r>
              <w:t>Revisar y validar las transacciones de pago realizadas por los clientes.</w:t>
            </w:r>
          </w:p>
          <w:p w14:paraId="06069D2F" w14:textId="77777777" w:rsidR="001A73E7" w:rsidRDefault="00000000">
            <w:pPr>
              <w:spacing w:before="240" w:after="240"/>
              <w:ind w:left="0" w:hanging="2"/>
            </w:pPr>
            <w:r>
              <w:t>•</w:t>
            </w:r>
            <w:r>
              <w:rPr>
                <w:sz w:val="14"/>
                <w:szCs w:val="14"/>
              </w:rPr>
              <w:t xml:space="preserve">        </w:t>
            </w:r>
            <w:r>
              <w:t>Gestionar devoluciones o ajustes de precios.</w:t>
            </w:r>
          </w:p>
          <w:p w14:paraId="46C8C693" w14:textId="77777777" w:rsidR="001A73E7" w:rsidRDefault="00000000">
            <w:pPr>
              <w:spacing w:before="240" w:after="240"/>
              <w:ind w:left="0" w:hanging="2"/>
            </w:pPr>
            <w:r>
              <w:t>•</w:t>
            </w:r>
            <w:r>
              <w:rPr>
                <w:sz w:val="14"/>
                <w:szCs w:val="14"/>
              </w:rPr>
              <w:t xml:space="preserve">        </w:t>
            </w:r>
            <w:r>
              <w:t>Optimizar los flujos de trabajo dentro del taller.</w:t>
            </w:r>
          </w:p>
          <w:p w14:paraId="1F76DF94" w14:textId="77777777" w:rsidR="001A73E7" w:rsidRDefault="00000000">
            <w:pPr>
              <w:spacing w:before="240" w:after="240"/>
              <w:ind w:left="0" w:hanging="2"/>
            </w:pPr>
            <w:r>
              <w:t>•</w:t>
            </w:r>
            <w:r>
              <w:rPr>
                <w:sz w:val="14"/>
                <w:szCs w:val="14"/>
              </w:rPr>
              <w:t xml:space="preserve">        </w:t>
            </w:r>
            <w:r>
              <w:t>Establecer políticas de servicio, como tiempos de entrega o estándares de calidad.</w:t>
            </w:r>
          </w:p>
        </w:tc>
      </w:tr>
      <w:tr w:rsidR="001A73E7" w14:paraId="196CD8E9" w14:textId="77777777">
        <w:trPr>
          <w:trHeight w:val="450"/>
        </w:trPr>
        <w:tc>
          <w:tcPr>
            <w:tcW w:w="2835" w:type="dxa"/>
            <w:tcBorders>
              <w:top w:val="nil"/>
              <w:left w:val="single" w:sz="5" w:space="0" w:color="000000"/>
              <w:bottom w:val="single" w:sz="5" w:space="0" w:color="000000"/>
              <w:right w:val="single" w:sz="5" w:space="0" w:color="000000"/>
            </w:tcBorders>
            <w:shd w:val="clear" w:color="auto" w:fill="D9D9D9"/>
            <w:tcMar>
              <w:top w:w="80" w:type="dxa"/>
              <w:left w:w="140" w:type="dxa"/>
              <w:bottom w:w="80" w:type="dxa"/>
              <w:right w:w="140" w:type="dxa"/>
            </w:tcMar>
          </w:tcPr>
          <w:p w14:paraId="7E5636B7" w14:textId="77777777" w:rsidR="001A73E7" w:rsidRDefault="00000000">
            <w:pPr>
              <w:spacing w:before="240" w:after="240"/>
              <w:ind w:left="0" w:hanging="2"/>
              <w:rPr>
                <w:rFonts w:ascii="Calibri" w:eastAsia="Calibri" w:hAnsi="Calibri" w:cs="Calibri"/>
              </w:rPr>
            </w:pPr>
            <w:r>
              <w:rPr>
                <w:rFonts w:ascii="Calibri" w:eastAsia="Calibri" w:hAnsi="Calibri" w:cs="Calibri"/>
              </w:rPr>
              <w:t>Fuentes:</w:t>
            </w:r>
          </w:p>
        </w:tc>
        <w:tc>
          <w:tcPr>
            <w:tcW w:w="6030" w:type="dxa"/>
            <w:tcBorders>
              <w:top w:val="nil"/>
              <w:left w:val="nil"/>
              <w:bottom w:val="single" w:sz="5" w:space="0" w:color="000000"/>
              <w:right w:val="single" w:sz="5" w:space="0" w:color="000000"/>
            </w:tcBorders>
            <w:tcMar>
              <w:top w:w="80" w:type="dxa"/>
              <w:left w:w="140" w:type="dxa"/>
              <w:bottom w:w="80" w:type="dxa"/>
              <w:right w:w="140" w:type="dxa"/>
            </w:tcMar>
          </w:tcPr>
          <w:p w14:paraId="4C7E0404" w14:textId="77777777" w:rsidR="001A73E7" w:rsidRDefault="00000000">
            <w:pPr>
              <w:spacing w:before="240" w:after="240"/>
              <w:ind w:left="0" w:hanging="2"/>
            </w:pPr>
            <w:r>
              <w:t>Gerencia</w:t>
            </w:r>
          </w:p>
        </w:tc>
      </w:tr>
    </w:tbl>
    <w:p w14:paraId="063E1AC2" w14:textId="20737D3D" w:rsidR="001A73E7" w:rsidRDefault="001A73E7" w:rsidP="006B4556">
      <w:pPr>
        <w:spacing w:before="240" w:after="240"/>
        <w:ind w:leftChars="0" w:left="0" w:firstLineChars="0" w:firstLine="0"/>
        <w:jc w:val="both"/>
        <w:rPr>
          <w:rFonts w:ascii="Calibri" w:eastAsia="Calibri" w:hAnsi="Calibri" w:cs="Calibri"/>
        </w:rPr>
      </w:pPr>
    </w:p>
    <w:tbl>
      <w:tblPr>
        <w:tblStyle w:val="afd"/>
        <w:tblW w:w="886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805"/>
        <w:gridCol w:w="6060"/>
      </w:tblGrid>
      <w:tr w:rsidR="001A73E7" w14:paraId="4297654B" w14:textId="77777777">
        <w:trPr>
          <w:trHeight w:val="450"/>
        </w:trPr>
        <w:tc>
          <w:tcPr>
            <w:tcW w:w="2805" w:type="dxa"/>
            <w:tcBorders>
              <w:top w:val="single" w:sz="5" w:space="0" w:color="000000"/>
              <w:left w:val="single" w:sz="5" w:space="0" w:color="000000"/>
              <w:bottom w:val="single" w:sz="5" w:space="0" w:color="000000"/>
              <w:right w:val="single" w:sz="5" w:space="0" w:color="000000"/>
            </w:tcBorders>
            <w:shd w:val="clear" w:color="auto" w:fill="D9D9D9"/>
            <w:tcMar>
              <w:top w:w="80" w:type="dxa"/>
              <w:left w:w="140" w:type="dxa"/>
              <w:bottom w:w="80" w:type="dxa"/>
              <w:right w:w="140" w:type="dxa"/>
            </w:tcMar>
          </w:tcPr>
          <w:p w14:paraId="17953136" w14:textId="77777777" w:rsidR="001A73E7" w:rsidRDefault="00000000">
            <w:pPr>
              <w:spacing w:before="240" w:after="240"/>
              <w:ind w:left="0" w:hanging="2"/>
              <w:rPr>
                <w:rFonts w:ascii="Calibri" w:eastAsia="Calibri" w:hAnsi="Calibri" w:cs="Calibri"/>
              </w:rPr>
            </w:pPr>
            <w:r>
              <w:rPr>
                <w:rFonts w:ascii="Calibri" w:eastAsia="Calibri" w:hAnsi="Calibri" w:cs="Calibri"/>
              </w:rPr>
              <w:t>Número:</w:t>
            </w:r>
          </w:p>
        </w:tc>
        <w:tc>
          <w:tcPr>
            <w:tcW w:w="6060" w:type="dxa"/>
            <w:tcBorders>
              <w:top w:val="single" w:sz="5" w:space="0" w:color="000000"/>
              <w:left w:val="nil"/>
              <w:bottom w:val="single" w:sz="5" w:space="0" w:color="000000"/>
              <w:right w:val="single" w:sz="5" w:space="0" w:color="000000"/>
            </w:tcBorders>
            <w:tcMar>
              <w:top w:w="80" w:type="dxa"/>
              <w:left w:w="140" w:type="dxa"/>
              <w:bottom w:w="80" w:type="dxa"/>
              <w:right w:w="140" w:type="dxa"/>
            </w:tcMar>
          </w:tcPr>
          <w:p w14:paraId="518DA8F3" w14:textId="77777777" w:rsidR="001A73E7" w:rsidRDefault="00000000">
            <w:pPr>
              <w:spacing w:before="240" w:after="240"/>
              <w:ind w:left="0" w:hanging="2"/>
              <w:rPr>
                <w:b/>
              </w:rPr>
            </w:pPr>
            <w:r>
              <w:rPr>
                <w:b/>
              </w:rPr>
              <w:t>ACT-# 3</w:t>
            </w:r>
          </w:p>
        </w:tc>
      </w:tr>
      <w:tr w:rsidR="001A73E7" w14:paraId="4F7C6C51" w14:textId="77777777">
        <w:trPr>
          <w:trHeight w:val="450"/>
        </w:trPr>
        <w:tc>
          <w:tcPr>
            <w:tcW w:w="2805" w:type="dxa"/>
            <w:tcBorders>
              <w:top w:val="nil"/>
              <w:left w:val="single" w:sz="5" w:space="0" w:color="000000"/>
              <w:bottom w:val="single" w:sz="5" w:space="0" w:color="000000"/>
              <w:right w:val="single" w:sz="5" w:space="0" w:color="000000"/>
            </w:tcBorders>
            <w:shd w:val="clear" w:color="auto" w:fill="D9D9D9"/>
            <w:tcMar>
              <w:top w:w="80" w:type="dxa"/>
              <w:left w:w="140" w:type="dxa"/>
              <w:bottom w:w="80" w:type="dxa"/>
              <w:right w:w="140" w:type="dxa"/>
            </w:tcMar>
          </w:tcPr>
          <w:p w14:paraId="4515C11E" w14:textId="77777777" w:rsidR="001A73E7" w:rsidRDefault="00000000">
            <w:pPr>
              <w:spacing w:before="240" w:after="240"/>
              <w:ind w:left="0" w:hanging="2"/>
              <w:rPr>
                <w:rFonts w:ascii="Calibri" w:eastAsia="Calibri" w:hAnsi="Calibri" w:cs="Calibri"/>
              </w:rPr>
            </w:pPr>
            <w:r>
              <w:rPr>
                <w:rFonts w:ascii="Calibri" w:eastAsia="Calibri" w:hAnsi="Calibri" w:cs="Calibri"/>
              </w:rPr>
              <w:t>Actor:</w:t>
            </w:r>
          </w:p>
        </w:tc>
        <w:tc>
          <w:tcPr>
            <w:tcW w:w="6060" w:type="dxa"/>
            <w:tcBorders>
              <w:top w:val="nil"/>
              <w:left w:val="nil"/>
              <w:bottom w:val="single" w:sz="5" w:space="0" w:color="000000"/>
              <w:right w:val="single" w:sz="5" w:space="0" w:color="000000"/>
            </w:tcBorders>
            <w:tcMar>
              <w:top w:w="80" w:type="dxa"/>
              <w:left w:w="140" w:type="dxa"/>
              <w:bottom w:w="80" w:type="dxa"/>
              <w:right w:w="140" w:type="dxa"/>
            </w:tcMar>
          </w:tcPr>
          <w:p w14:paraId="6E9E71B0" w14:textId="77777777" w:rsidR="001A73E7" w:rsidRDefault="00000000">
            <w:pPr>
              <w:spacing w:before="240" w:after="240"/>
              <w:ind w:left="0" w:hanging="2"/>
              <w:rPr>
                <w:b/>
              </w:rPr>
            </w:pPr>
            <w:r>
              <w:rPr>
                <w:b/>
              </w:rPr>
              <w:t>Técnico</w:t>
            </w:r>
          </w:p>
        </w:tc>
      </w:tr>
      <w:tr w:rsidR="001A73E7" w14:paraId="19440B3A" w14:textId="77777777">
        <w:trPr>
          <w:trHeight w:val="990"/>
        </w:trPr>
        <w:tc>
          <w:tcPr>
            <w:tcW w:w="2805" w:type="dxa"/>
            <w:tcBorders>
              <w:top w:val="nil"/>
              <w:left w:val="single" w:sz="5" w:space="0" w:color="000000"/>
              <w:bottom w:val="single" w:sz="5" w:space="0" w:color="000000"/>
              <w:right w:val="single" w:sz="5" w:space="0" w:color="000000"/>
            </w:tcBorders>
            <w:shd w:val="clear" w:color="auto" w:fill="D9D9D9"/>
            <w:tcMar>
              <w:top w:w="80" w:type="dxa"/>
              <w:left w:w="140" w:type="dxa"/>
              <w:bottom w:w="80" w:type="dxa"/>
              <w:right w:w="140" w:type="dxa"/>
            </w:tcMar>
          </w:tcPr>
          <w:p w14:paraId="7354312B" w14:textId="77777777" w:rsidR="001A73E7" w:rsidRDefault="00000000">
            <w:pPr>
              <w:spacing w:before="240" w:after="240"/>
              <w:ind w:left="0" w:hanging="2"/>
              <w:rPr>
                <w:rFonts w:ascii="Calibri" w:eastAsia="Calibri" w:hAnsi="Calibri" w:cs="Calibri"/>
              </w:rPr>
            </w:pPr>
            <w:r>
              <w:rPr>
                <w:rFonts w:ascii="Calibri" w:eastAsia="Calibri" w:hAnsi="Calibri" w:cs="Calibri"/>
              </w:rPr>
              <w:t>Descripción:</w:t>
            </w:r>
          </w:p>
        </w:tc>
        <w:tc>
          <w:tcPr>
            <w:tcW w:w="6060" w:type="dxa"/>
            <w:tcBorders>
              <w:top w:val="nil"/>
              <w:left w:val="nil"/>
              <w:bottom w:val="single" w:sz="5" w:space="0" w:color="000000"/>
              <w:right w:val="single" w:sz="5" w:space="0" w:color="000000"/>
            </w:tcBorders>
            <w:tcMar>
              <w:top w:w="80" w:type="dxa"/>
              <w:left w:w="140" w:type="dxa"/>
              <w:bottom w:w="80" w:type="dxa"/>
              <w:right w:w="140" w:type="dxa"/>
            </w:tcMar>
          </w:tcPr>
          <w:p w14:paraId="7FEF4557" w14:textId="2E9AF5F5" w:rsidR="001A73E7" w:rsidRDefault="00000000">
            <w:pPr>
              <w:spacing w:before="240" w:after="240"/>
              <w:ind w:left="0" w:hanging="2"/>
            </w:pPr>
            <w:r>
              <w:t xml:space="preserve">Persona encargada del mantenimiento, reparación, </w:t>
            </w:r>
            <w:r w:rsidR="00424D16">
              <w:t>diagnóstico</w:t>
            </w:r>
            <w:r>
              <w:t xml:space="preserve"> de los dispositivos móviles. Es un actor primario</w:t>
            </w:r>
          </w:p>
        </w:tc>
      </w:tr>
      <w:tr w:rsidR="001A73E7" w14:paraId="468266F1" w14:textId="77777777">
        <w:trPr>
          <w:trHeight w:val="5190"/>
        </w:trPr>
        <w:tc>
          <w:tcPr>
            <w:tcW w:w="2805" w:type="dxa"/>
            <w:tcBorders>
              <w:top w:val="nil"/>
              <w:left w:val="single" w:sz="5" w:space="0" w:color="000000"/>
              <w:bottom w:val="single" w:sz="5" w:space="0" w:color="000000"/>
              <w:right w:val="single" w:sz="5" w:space="0" w:color="000000"/>
            </w:tcBorders>
            <w:shd w:val="clear" w:color="auto" w:fill="D9D9D9"/>
            <w:tcMar>
              <w:top w:w="80" w:type="dxa"/>
              <w:left w:w="140" w:type="dxa"/>
              <w:bottom w:w="80" w:type="dxa"/>
              <w:right w:w="140" w:type="dxa"/>
            </w:tcMar>
          </w:tcPr>
          <w:p w14:paraId="626F63D8" w14:textId="77777777" w:rsidR="001A73E7" w:rsidRDefault="00000000">
            <w:pPr>
              <w:spacing w:before="240" w:after="240"/>
              <w:ind w:left="0" w:hanging="2"/>
              <w:rPr>
                <w:rFonts w:ascii="Calibri" w:eastAsia="Calibri" w:hAnsi="Calibri" w:cs="Calibri"/>
              </w:rPr>
            </w:pPr>
            <w:r>
              <w:rPr>
                <w:rFonts w:ascii="Calibri" w:eastAsia="Calibri" w:hAnsi="Calibri" w:cs="Calibri"/>
              </w:rPr>
              <w:lastRenderedPageBreak/>
              <w:t>Responsabilidades:</w:t>
            </w:r>
          </w:p>
        </w:tc>
        <w:tc>
          <w:tcPr>
            <w:tcW w:w="6060" w:type="dxa"/>
            <w:tcBorders>
              <w:top w:val="nil"/>
              <w:left w:val="nil"/>
              <w:bottom w:val="single" w:sz="5" w:space="0" w:color="000000"/>
              <w:right w:val="single" w:sz="5" w:space="0" w:color="000000"/>
            </w:tcBorders>
            <w:tcMar>
              <w:top w:w="80" w:type="dxa"/>
              <w:left w:w="140" w:type="dxa"/>
              <w:bottom w:w="80" w:type="dxa"/>
              <w:right w:w="140" w:type="dxa"/>
            </w:tcMar>
          </w:tcPr>
          <w:p w14:paraId="66564303" w14:textId="77777777" w:rsidR="001A73E7" w:rsidRDefault="00000000">
            <w:pPr>
              <w:spacing w:before="240" w:after="240"/>
              <w:ind w:left="0" w:hanging="2"/>
            </w:pPr>
            <w:r>
              <w:t>•</w:t>
            </w:r>
            <w:r>
              <w:rPr>
                <w:sz w:val="14"/>
                <w:szCs w:val="14"/>
              </w:rPr>
              <w:t xml:space="preserve">        </w:t>
            </w:r>
            <w:r>
              <w:t>Consulta órdenes de trabajo asignadas.</w:t>
            </w:r>
          </w:p>
          <w:p w14:paraId="1655B95C" w14:textId="77777777" w:rsidR="001A73E7" w:rsidRDefault="00000000">
            <w:pPr>
              <w:spacing w:before="240" w:after="240"/>
              <w:ind w:left="0" w:hanging="2"/>
            </w:pPr>
            <w:r>
              <w:t>•</w:t>
            </w:r>
            <w:r>
              <w:rPr>
                <w:sz w:val="14"/>
                <w:szCs w:val="14"/>
              </w:rPr>
              <w:t xml:space="preserve">        </w:t>
            </w:r>
            <w:r>
              <w:t>Registra avances en reparaciones.</w:t>
            </w:r>
          </w:p>
          <w:p w14:paraId="71B4CE25" w14:textId="77777777" w:rsidR="001A73E7" w:rsidRDefault="00000000">
            <w:pPr>
              <w:spacing w:before="240" w:after="240"/>
              <w:ind w:left="0" w:hanging="2"/>
            </w:pPr>
            <w:r>
              <w:t>•</w:t>
            </w:r>
            <w:r>
              <w:rPr>
                <w:sz w:val="14"/>
                <w:szCs w:val="14"/>
              </w:rPr>
              <w:t xml:space="preserve">        </w:t>
            </w:r>
            <w:r>
              <w:t>Reporta problemas o necesidades adicionales en el dispositivo.</w:t>
            </w:r>
          </w:p>
          <w:p w14:paraId="40554579" w14:textId="77777777" w:rsidR="001A73E7" w:rsidRDefault="00000000">
            <w:pPr>
              <w:spacing w:before="240" w:after="240"/>
              <w:ind w:left="0" w:hanging="2"/>
            </w:pPr>
            <w:r>
              <w:t>•</w:t>
            </w:r>
            <w:r>
              <w:rPr>
                <w:sz w:val="14"/>
                <w:szCs w:val="14"/>
              </w:rPr>
              <w:t xml:space="preserve">        </w:t>
            </w:r>
            <w:r>
              <w:t>Identificar fallos en hardware (pantalla rota, batería, conectores, etc.) o software (problemas del sistema operativo, aplicaciones).</w:t>
            </w:r>
          </w:p>
          <w:p w14:paraId="2256F951" w14:textId="77777777" w:rsidR="001A73E7" w:rsidRDefault="00000000">
            <w:pPr>
              <w:spacing w:before="240" w:after="240"/>
              <w:ind w:left="0" w:hanging="2"/>
            </w:pPr>
            <w:r>
              <w:t>•</w:t>
            </w:r>
            <w:r>
              <w:rPr>
                <w:sz w:val="14"/>
                <w:szCs w:val="14"/>
              </w:rPr>
              <w:t xml:space="preserve">        </w:t>
            </w:r>
            <w:r>
              <w:t>Reemplazar componentes dañados como pantallas, baterías, puertos de carga, altavoces, cámaras, etc.</w:t>
            </w:r>
          </w:p>
          <w:p w14:paraId="7DA76167" w14:textId="77777777" w:rsidR="001A73E7" w:rsidRDefault="00000000">
            <w:pPr>
              <w:spacing w:before="240" w:after="240"/>
              <w:ind w:left="0" w:hanging="2"/>
            </w:pPr>
            <w:r>
              <w:t>•</w:t>
            </w:r>
            <w:r>
              <w:rPr>
                <w:sz w:val="14"/>
                <w:szCs w:val="14"/>
              </w:rPr>
              <w:t xml:space="preserve">        </w:t>
            </w:r>
            <w:r>
              <w:t>Actualizar el estado de las órdenes en el sistema (pendiente, en progreso, finalizado).</w:t>
            </w:r>
          </w:p>
          <w:p w14:paraId="1950A97A" w14:textId="77777777" w:rsidR="001A73E7" w:rsidRDefault="00000000">
            <w:pPr>
              <w:spacing w:before="240" w:after="240"/>
              <w:ind w:left="0" w:hanging="2"/>
            </w:pPr>
            <w:r>
              <w:t>•</w:t>
            </w:r>
            <w:r>
              <w:rPr>
                <w:sz w:val="14"/>
                <w:szCs w:val="14"/>
              </w:rPr>
              <w:t xml:space="preserve">        </w:t>
            </w:r>
            <w:r>
              <w:t>Detallar las reparaciones realizadas y los repuestos utilizados.</w:t>
            </w:r>
          </w:p>
        </w:tc>
      </w:tr>
      <w:tr w:rsidR="001A73E7" w14:paraId="78EE3035" w14:textId="77777777">
        <w:trPr>
          <w:trHeight w:val="450"/>
        </w:trPr>
        <w:tc>
          <w:tcPr>
            <w:tcW w:w="2805" w:type="dxa"/>
            <w:tcBorders>
              <w:top w:val="nil"/>
              <w:left w:val="single" w:sz="5" w:space="0" w:color="000000"/>
              <w:bottom w:val="single" w:sz="5" w:space="0" w:color="000000"/>
              <w:right w:val="single" w:sz="5" w:space="0" w:color="000000"/>
            </w:tcBorders>
            <w:shd w:val="clear" w:color="auto" w:fill="D9D9D9"/>
            <w:tcMar>
              <w:top w:w="80" w:type="dxa"/>
              <w:left w:w="140" w:type="dxa"/>
              <w:bottom w:w="80" w:type="dxa"/>
              <w:right w:w="140" w:type="dxa"/>
            </w:tcMar>
          </w:tcPr>
          <w:p w14:paraId="13B3F92E" w14:textId="77777777" w:rsidR="001A73E7" w:rsidRDefault="00000000">
            <w:pPr>
              <w:spacing w:before="240" w:after="240"/>
              <w:ind w:left="0" w:hanging="2"/>
              <w:rPr>
                <w:rFonts w:ascii="Calibri" w:eastAsia="Calibri" w:hAnsi="Calibri" w:cs="Calibri"/>
              </w:rPr>
            </w:pPr>
            <w:r>
              <w:rPr>
                <w:rFonts w:ascii="Calibri" w:eastAsia="Calibri" w:hAnsi="Calibri" w:cs="Calibri"/>
              </w:rPr>
              <w:t>Fuentes:</w:t>
            </w:r>
          </w:p>
        </w:tc>
        <w:tc>
          <w:tcPr>
            <w:tcW w:w="6060" w:type="dxa"/>
            <w:tcBorders>
              <w:top w:val="nil"/>
              <w:left w:val="nil"/>
              <w:bottom w:val="single" w:sz="5" w:space="0" w:color="000000"/>
              <w:right w:val="single" w:sz="5" w:space="0" w:color="000000"/>
            </w:tcBorders>
            <w:tcMar>
              <w:top w:w="80" w:type="dxa"/>
              <w:left w:w="140" w:type="dxa"/>
              <w:bottom w:w="80" w:type="dxa"/>
              <w:right w:w="140" w:type="dxa"/>
            </w:tcMar>
          </w:tcPr>
          <w:p w14:paraId="7A6B1414" w14:textId="77777777" w:rsidR="001A73E7" w:rsidRDefault="00000000">
            <w:pPr>
              <w:spacing w:before="240" w:after="240"/>
              <w:ind w:left="0" w:hanging="2"/>
            </w:pPr>
            <w:r>
              <w:t>Equipo de Soporte</w:t>
            </w:r>
          </w:p>
        </w:tc>
      </w:tr>
    </w:tbl>
    <w:p w14:paraId="64BC65A6" w14:textId="099858EB" w:rsidR="001A73E7" w:rsidRDefault="001A73E7" w:rsidP="006B4556">
      <w:pPr>
        <w:spacing w:before="240" w:after="240"/>
        <w:ind w:leftChars="0" w:left="0" w:firstLineChars="0" w:firstLine="0"/>
        <w:jc w:val="both"/>
        <w:rPr>
          <w:rFonts w:ascii="Calibri" w:eastAsia="Calibri" w:hAnsi="Calibri" w:cs="Calibri"/>
        </w:rPr>
      </w:pPr>
    </w:p>
    <w:tbl>
      <w:tblPr>
        <w:tblStyle w:val="afe"/>
        <w:tblW w:w="886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805"/>
        <w:gridCol w:w="6060"/>
      </w:tblGrid>
      <w:tr w:rsidR="001A73E7" w14:paraId="70658021" w14:textId="77777777">
        <w:trPr>
          <w:trHeight w:val="450"/>
        </w:trPr>
        <w:tc>
          <w:tcPr>
            <w:tcW w:w="2805" w:type="dxa"/>
            <w:tcBorders>
              <w:top w:val="single" w:sz="5" w:space="0" w:color="000000"/>
              <w:left w:val="single" w:sz="5" w:space="0" w:color="000000"/>
              <w:bottom w:val="single" w:sz="5" w:space="0" w:color="000000"/>
              <w:right w:val="single" w:sz="5" w:space="0" w:color="000000"/>
            </w:tcBorders>
            <w:shd w:val="clear" w:color="auto" w:fill="D9D9D9"/>
            <w:tcMar>
              <w:top w:w="80" w:type="dxa"/>
              <w:left w:w="140" w:type="dxa"/>
              <w:bottom w:w="80" w:type="dxa"/>
              <w:right w:w="140" w:type="dxa"/>
            </w:tcMar>
          </w:tcPr>
          <w:p w14:paraId="2A949003" w14:textId="77777777" w:rsidR="001A73E7" w:rsidRDefault="00000000">
            <w:pPr>
              <w:spacing w:before="240" w:after="240"/>
              <w:ind w:left="0" w:hanging="2"/>
              <w:rPr>
                <w:rFonts w:ascii="Calibri" w:eastAsia="Calibri" w:hAnsi="Calibri" w:cs="Calibri"/>
              </w:rPr>
            </w:pPr>
            <w:r>
              <w:rPr>
                <w:rFonts w:ascii="Calibri" w:eastAsia="Calibri" w:hAnsi="Calibri" w:cs="Calibri"/>
              </w:rPr>
              <w:t>Número:</w:t>
            </w:r>
          </w:p>
        </w:tc>
        <w:tc>
          <w:tcPr>
            <w:tcW w:w="6060" w:type="dxa"/>
            <w:tcBorders>
              <w:top w:val="single" w:sz="5" w:space="0" w:color="000000"/>
              <w:left w:val="nil"/>
              <w:bottom w:val="single" w:sz="5" w:space="0" w:color="000000"/>
              <w:right w:val="single" w:sz="5" w:space="0" w:color="000000"/>
            </w:tcBorders>
            <w:tcMar>
              <w:top w:w="80" w:type="dxa"/>
              <w:left w:w="140" w:type="dxa"/>
              <w:bottom w:w="80" w:type="dxa"/>
              <w:right w:w="140" w:type="dxa"/>
            </w:tcMar>
          </w:tcPr>
          <w:p w14:paraId="20657C7D" w14:textId="77777777" w:rsidR="001A73E7" w:rsidRDefault="00000000">
            <w:pPr>
              <w:spacing w:before="240" w:after="240"/>
              <w:ind w:left="0" w:hanging="2"/>
              <w:rPr>
                <w:b/>
              </w:rPr>
            </w:pPr>
            <w:r>
              <w:rPr>
                <w:b/>
              </w:rPr>
              <w:t>ACT-# 4</w:t>
            </w:r>
          </w:p>
        </w:tc>
      </w:tr>
      <w:tr w:rsidR="001A73E7" w14:paraId="2420E83B" w14:textId="77777777">
        <w:trPr>
          <w:trHeight w:val="450"/>
        </w:trPr>
        <w:tc>
          <w:tcPr>
            <w:tcW w:w="2805" w:type="dxa"/>
            <w:tcBorders>
              <w:top w:val="nil"/>
              <w:left w:val="single" w:sz="5" w:space="0" w:color="000000"/>
              <w:bottom w:val="single" w:sz="5" w:space="0" w:color="000000"/>
              <w:right w:val="single" w:sz="5" w:space="0" w:color="000000"/>
            </w:tcBorders>
            <w:shd w:val="clear" w:color="auto" w:fill="D9D9D9"/>
            <w:tcMar>
              <w:top w:w="80" w:type="dxa"/>
              <w:left w:w="140" w:type="dxa"/>
              <w:bottom w:w="80" w:type="dxa"/>
              <w:right w:w="140" w:type="dxa"/>
            </w:tcMar>
          </w:tcPr>
          <w:p w14:paraId="00F15F17" w14:textId="77777777" w:rsidR="001A73E7" w:rsidRDefault="00000000">
            <w:pPr>
              <w:spacing w:before="240" w:after="240"/>
              <w:ind w:left="0" w:hanging="2"/>
              <w:rPr>
                <w:rFonts w:ascii="Calibri" w:eastAsia="Calibri" w:hAnsi="Calibri" w:cs="Calibri"/>
              </w:rPr>
            </w:pPr>
            <w:r>
              <w:rPr>
                <w:rFonts w:ascii="Calibri" w:eastAsia="Calibri" w:hAnsi="Calibri" w:cs="Calibri"/>
              </w:rPr>
              <w:t>Actor:</w:t>
            </w:r>
          </w:p>
        </w:tc>
        <w:tc>
          <w:tcPr>
            <w:tcW w:w="6060" w:type="dxa"/>
            <w:tcBorders>
              <w:top w:val="nil"/>
              <w:left w:val="nil"/>
              <w:bottom w:val="single" w:sz="5" w:space="0" w:color="000000"/>
              <w:right w:val="single" w:sz="5" w:space="0" w:color="000000"/>
            </w:tcBorders>
            <w:tcMar>
              <w:top w:w="80" w:type="dxa"/>
              <w:left w:w="140" w:type="dxa"/>
              <w:bottom w:w="80" w:type="dxa"/>
              <w:right w:w="140" w:type="dxa"/>
            </w:tcMar>
          </w:tcPr>
          <w:p w14:paraId="46D99473" w14:textId="77777777" w:rsidR="001A73E7" w:rsidRDefault="00000000">
            <w:pPr>
              <w:spacing w:before="240" w:after="240"/>
              <w:ind w:left="0" w:hanging="2"/>
              <w:rPr>
                <w:b/>
              </w:rPr>
            </w:pPr>
            <w:r>
              <w:rPr>
                <w:b/>
              </w:rPr>
              <w:t>Cliente</w:t>
            </w:r>
          </w:p>
        </w:tc>
      </w:tr>
      <w:tr w:rsidR="001A73E7" w14:paraId="65454C7F" w14:textId="77777777">
        <w:trPr>
          <w:trHeight w:val="990"/>
        </w:trPr>
        <w:tc>
          <w:tcPr>
            <w:tcW w:w="2805" w:type="dxa"/>
            <w:tcBorders>
              <w:top w:val="nil"/>
              <w:left w:val="single" w:sz="5" w:space="0" w:color="000000"/>
              <w:bottom w:val="single" w:sz="5" w:space="0" w:color="000000"/>
              <w:right w:val="single" w:sz="5" w:space="0" w:color="000000"/>
            </w:tcBorders>
            <w:shd w:val="clear" w:color="auto" w:fill="D9D9D9"/>
            <w:tcMar>
              <w:top w:w="80" w:type="dxa"/>
              <w:left w:w="140" w:type="dxa"/>
              <w:bottom w:w="80" w:type="dxa"/>
              <w:right w:w="140" w:type="dxa"/>
            </w:tcMar>
          </w:tcPr>
          <w:p w14:paraId="1D79E651" w14:textId="77777777" w:rsidR="001A73E7" w:rsidRDefault="00000000">
            <w:pPr>
              <w:spacing w:before="240" w:after="240"/>
              <w:ind w:left="0" w:hanging="2"/>
              <w:rPr>
                <w:rFonts w:ascii="Calibri" w:eastAsia="Calibri" w:hAnsi="Calibri" w:cs="Calibri"/>
              </w:rPr>
            </w:pPr>
            <w:r>
              <w:rPr>
                <w:rFonts w:ascii="Calibri" w:eastAsia="Calibri" w:hAnsi="Calibri" w:cs="Calibri"/>
              </w:rPr>
              <w:t>Descripción:</w:t>
            </w:r>
          </w:p>
        </w:tc>
        <w:tc>
          <w:tcPr>
            <w:tcW w:w="6060" w:type="dxa"/>
            <w:tcBorders>
              <w:top w:val="nil"/>
              <w:left w:val="nil"/>
              <w:bottom w:val="single" w:sz="5" w:space="0" w:color="000000"/>
              <w:right w:val="single" w:sz="5" w:space="0" w:color="000000"/>
            </w:tcBorders>
            <w:tcMar>
              <w:top w:w="80" w:type="dxa"/>
              <w:left w:w="140" w:type="dxa"/>
              <w:bottom w:w="80" w:type="dxa"/>
              <w:right w:w="140" w:type="dxa"/>
            </w:tcMar>
          </w:tcPr>
          <w:p w14:paraId="688584D2" w14:textId="77777777" w:rsidR="001A73E7" w:rsidRDefault="00000000">
            <w:pPr>
              <w:spacing w:before="240" w:after="240"/>
              <w:ind w:left="0" w:hanging="2"/>
            </w:pPr>
            <w:r>
              <w:t>Persona propietaria del dispositivo móvil sujeto a reparación, mantenimiento, etc. También puede adquirir repuestos y calificar el funcionamiento del sistema.</w:t>
            </w:r>
          </w:p>
        </w:tc>
      </w:tr>
      <w:tr w:rsidR="001A73E7" w14:paraId="4EF78793" w14:textId="77777777">
        <w:trPr>
          <w:trHeight w:val="2775"/>
        </w:trPr>
        <w:tc>
          <w:tcPr>
            <w:tcW w:w="2805" w:type="dxa"/>
            <w:tcBorders>
              <w:top w:val="nil"/>
              <w:left w:val="single" w:sz="5" w:space="0" w:color="000000"/>
              <w:bottom w:val="single" w:sz="5" w:space="0" w:color="000000"/>
              <w:right w:val="single" w:sz="5" w:space="0" w:color="000000"/>
            </w:tcBorders>
            <w:shd w:val="clear" w:color="auto" w:fill="D9D9D9"/>
            <w:tcMar>
              <w:top w:w="80" w:type="dxa"/>
              <w:left w:w="140" w:type="dxa"/>
              <w:bottom w:w="80" w:type="dxa"/>
              <w:right w:w="140" w:type="dxa"/>
            </w:tcMar>
          </w:tcPr>
          <w:p w14:paraId="2E9486AB" w14:textId="77777777" w:rsidR="001A73E7" w:rsidRDefault="00000000">
            <w:pPr>
              <w:spacing w:before="240" w:after="240"/>
              <w:ind w:left="0" w:hanging="2"/>
              <w:rPr>
                <w:rFonts w:ascii="Calibri" w:eastAsia="Calibri" w:hAnsi="Calibri" w:cs="Calibri"/>
              </w:rPr>
            </w:pPr>
            <w:r>
              <w:rPr>
                <w:rFonts w:ascii="Calibri" w:eastAsia="Calibri" w:hAnsi="Calibri" w:cs="Calibri"/>
              </w:rPr>
              <w:t>Responsabilidades:</w:t>
            </w:r>
          </w:p>
        </w:tc>
        <w:tc>
          <w:tcPr>
            <w:tcW w:w="6060" w:type="dxa"/>
            <w:tcBorders>
              <w:top w:val="nil"/>
              <w:left w:val="nil"/>
              <w:bottom w:val="single" w:sz="5" w:space="0" w:color="000000"/>
              <w:right w:val="single" w:sz="5" w:space="0" w:color="000000"/>
            </w:tcBorders>
            <w:tcMar>
              <w:top w:w="80" w:type="dxa"/>
              <w:left w:w="140" w:type="dxa"/>
              <w:bottom w:w="80" w:type="dxa"/>
              <w:right w:w="140" w:type="dxa"/>
            </w:tcMar>
          </w:tcPr>
          <w:p w14:paraId="12FF227E" w14:textId="77777777" w:rsidR="001A73E7" w:rsidRDefault="00000000">
            <w:pPr>
              <w:spacing w:before="240" w:after="240"/>
              <w:ind w:left="0" w:hanging="2"/>
            </w:pPr>
            <w:r>
              <w:t>•</w:t>
            </w:r>
            <w:r>
              <w:rPr>
                <w:sz w:val="14"/>
                <w:szCs w:val="14"/>
              </w:rPr>
              <w:t xml:space="preserve">        </w:t>
            </w:r>
            <w:r>
              <w:t>Solicita servicios de reparación.</w:t>
            </w:r>
          </w:p>
          <w:p w14:paraId="60DB037A" w14:textId="77777777" w:rsidR="001A73E7" w:rsidRDefault="00000000">
            <w:pPr>
              <w:spacing w:before="240" w:after="240"/>
              <w:ind w:left="0" w:hanging="2"/>
            </w:pPr>
            <w:r>
              <w:t>•</w:t>
            </w:r>
            <w:r>
              <w:rPr>
                <w:sz w:val="14"/>
                <w:szCs w:val="14"/>
              </w:rPr>
              <w:t xml:space="preserve">        </w:t>
            </w:r>
            <w:r>
              <w:t>Consulta el estado de su dispositivo.</w:t>
            </w:r>
          </w:p>
          <w:p w14:paraId="4D215901" w14:textId="77777777" w:rsidR="001A73E7" w:rsidRDefault="00000000">
            <w:pPr>
              <w:spacing w:before="240" w:after="240"/>
              <w:ind w:left="0" w:hanging="2"/>
            </w:pPr>
            <w:r>
              <w:t>•</w:t>
            </w:r>
            <w:r>
              <w:rPr>
                <w:sz w:val="14"/>
                <w:szCs w:val="14"/>
              </w:rPr>
              <w:t xml:space="preserve">        </w:t>
            </w:r>
            <w:r>
              <w:t>Realiza pagos y proporciona retroalimentación.</w:t>
            </w:r>
          </w:p>
          <w:p w14:paraId="1360549B" w14:textId="77777777" w:rsidR="001A73E7" w:rsidRDefault="00000000">
            <w:pPr>
              <w:spacing w:before="240" w:after="240"/>
              <w:ind w:left="0" w:hanging="2"/>
            </w:pPr>
            <w:r>
              <w:t>•</w:t>
            </w:r>
            <w:r>
              <w:rPr>
                <w:sz w:val="14"/>
                <w:szCs w:val="14"/>
              </w:rPr>
              <w:t xml:space="preserve">        </w:t>
            </w:r>
            <w:r>
              <w:t>Recibir notificaciones automáticas sobre cambios en el estado del servicio (en revisión, en progreso, completado).</w:t>
            </w:r>
          </w:p>
          <w:p w14:paraId="719A7E98" w14:textId="77777777" w:rsidR="001A73E7" w:rsidRDefault="00000000">
            <w:pPr>
              <w:spacing w:before="240" w:after="240"/>
              <w:ind w:left="0" w:hanging="2"/>
            </w:pPr>
            <w:r>
              <w:lastRenderedPageBreak/>
              <w:t>•</w:t>
            </w:r>
            <w:r>
              <w:rPr>
                <w:sz w:val="14"/>
                <w:szCs w:val="14"/>
              </w:rPr>
              <w:t xml:space="preserve">        </w:t>
            </w:r>
            <w:r>
              <w:t>Solicitar facturas o comprobantes de pago.</w:t>
            </w:r>
          </w:p>
        </w:tc>
      </w:tr>
      <w:tr w:rsidR="001A73E7" w14:paraId="548958C9" w14:textId="77777777">
        <w:trPr>
          <w:trHeight w:val="450"/>
        </w:trPr>
        <w:tc>
          <w:tcPr>
            <w:tcW w:w="2805" w:type="dxa"/>
            <w:tcBorders>
              <w:top w:val="nil"/>
              <w:left w:val="single" w:sz="5" w:space="0" w:color="000000"/>
              <w:bottom w:val="single" w:sz="5" w:space="0" w:color="000000"/>
              <w:right w:val="single" w:sz="5" w:space="0" w:color="000000"/>
            </w:tcBorders>
            <w:shd w:val="clear" w:color="auto" w:fill="D9D9D9"/>
            <w:tcMar>
              <w:top w:w="80" w:type="dxa"/>
              <w:left w:w="140" w:type="dxa"/>
              <w:bottom w:w="80" w:type="dxa"/>
              <w:right w:w="140" w:type="dxa"/>
            </w:tcMar>
          </w:tcPr>
          <w:p w14:paraId="09190412" w14:textId="77777777" w:rsidR="001A73E7" w:rsidRDefault="00000000">
            <w:pPr>
              <w:spacing w:before="240" w:after="240"/>
              <w:ind w:left="0" w:hanging="2"/>
              <w:rPr>
                <w:rFonts w:ascii="Calibri" w:eastAsia="Calibri" w:hAnsi="Calibri" w:cs="Calibri"/>
              </w:rPr>
            </w:pPr>
            <w:r>
              <w:rPr>
                <w:rFonts w:ascii="Calibri" w:eastAsia="Calibri" w:hAnsi="Calibri" w:cs="Calibri"/>
              </w:rPr>
              <w:t>Fuentes:</w:t>
            </w:r>
          </w:p>
        </w:tc>
        <w:tc>
          <w:tcPr>
            <w:tcW w:w="6060" w:type="dxa"/>
            <w:tcBorders>
              <w:top w:val="nil"/>
              <w:left w:val="nil"/>
              <w:bottom w:val="single" w:sz="5" w:space="0" w:color="000000"/>
              <w:right w:val="single" w:sz="5" w:space="0" w:color="000000"/>
            </w:tcBorders>
            <w:tcMar>
              <w:top w:w="80" w:type="dxa"/>
              <w:left w:w="140" w:type="dxa"/>
              <w:bottom w:w="80" w:type="dxa"/>
              <w:right w:w="140" w:type="dxa"/>
            </w:tcMar>
          </w:tcPr>
          <w:p w14:paraId="1FBDEF12" w14:textId="77777777" w:rsidR="001A73E7" w:rsidRDefault="00000000">
            <w:pPr>
              <w:spacing w:before="240" w:after="240"/>
              <w:ind w:left="0" w:hanging="2"/>
            </w:pPr>
            <w:r>
              <w:t>Equipo de Desarrollo</w:t>
            </w:r>
          </w:p>
        </w:tc>
      </w:tr>
    </w:tbl>
    <w:p w14:paraId="341FE94B" w14:textId="49133C54" w:rsidR="001A73E7" w:rsidRDefault="001A73E7" w:rsidP="006B4556">
      <w:pPr>
        <w:spacing w:before="240" w:after="240"/>
        <w:ind w:leftChars="0" w:left="0" w:firstLineChars="0" w:firstLine="0"/>
        <w:jc w:val="both"/>
        <w:rPr>
          <w:rFonts w:ascii="Calibri" w:eastAsia="Calibri" w:hAnsi="Calibri" w:cs="Calibri"/>
        </w:rPr>
      </w:pPr>
    </w:p>
    <w:tbl>
      <w:tblPr>
        <w:tblStyle w:val="aff"/>
        <w:tblW w:w="886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90"/>
        <w:gridCol w:w="6075"/>
      </w:tblGrid>
      <w:tr w:rsidR="001A73E7" w14:paraId="57312B6B" w14:textId="77777777">
        <w:trPr>
          <w:trHeight w:val="450"/>
        </w:trPr>
        <w:tc>
          <w:tcPr>
            <w:tcW w:w="2790" w:type="dxa"/>
            <w:tcBorders>
              <w:top w:val="single" w:sz="5" w:space="0" w:color="000000"/>
              <w:left w:val="single" w:sz="5" w:space="0" w:color="000000"/>
              <w:bottom w:val="single" w:sz="5" w:space="0" w:color="000000"/>
              <w:right w:val="single" w:sz="5" w:space="0" w:color="000000"/>
            </w:tcBorders>
            <w:shd w:val="clear" w:color="auto" w:fill="D9D9D9"/>
            <w:tcMar>
              <w:top w:w="80" w:type="dxa"/>
              <w:left w:w="140" w:type="dxa"/>
              <w:bottom w:w="80" w:type="dxa"/>
              <w:right w:w="140" w:type="dxa"/>
            </w:tcMar>
          </w:tcPr>
          <w:p w14:paraId="4745A6A8" w14:textId="77777777" w:rsidR="001A73E7" w:rsidRDefault="00000000">
            <w:pPr>
              <w:spacing w:before="240" w:after="240"/>
              <w:ind w:left="0" w:hanging="2"/>
              <w:rPr>
                <w:rFonts w:ascii="Calibri" w:eastAsia="Calibri" w:hAnsi="Calibri" w:cs="Calibri"/>
              </w:rPr>
            </w:pPr>
            <w:r>
              <w:rPr>
                <w:rFonts w:ascii="Calibri" w:eastAsia="Calibri" w:hAnsi="Calibri" w:cs="Calibri"/>
              </w:rPr>
              <w:t>Número:</w:t>
            </w:r>
          </w:p>
        </w:tc>
        <w:tc>
          <w:tcPr>
            <w:tcW w:w="6075" w:type="dxa"/>
            <w:tcBorders>
              <w:top w:val="single" w:sz="5" w:space="0" w:color="000000"/>
              <w:left w:val="nil"/>
              <w:bottom w:val="single" w:sz="5" w:space="0" w:color="000000"/>
              <w:right w:val="single" w:sz="5" w:space="0" w:color="000000"/>
            </w:tcBorders>
            <w:tcMar>
              <w:top w:w="80" w:type="dxa"/>
              <w:left w:w="140" w:type="dxa"/>
              <w:bottom w:w="80" w:type="dxa"/>
              <w:right w:w="140" w:type="dxa"/>
            </w:tcMar>
          </w:tcPr>
          <w:p w14:paraId="56174EA6" w14:textId="77777777" w:rsidR="001A73E7" w:rsidRDefault="00000000">
            <w:pPr>
              <w:spacing w:before="240" w:after="240"/>
              <w:ind w:left="0" w:hanging="2"/>
              <w:rPr>
                <w:b/>
              </w:rPr>
            </w:pPr>
            <w:r>
              <w:rPr>
                <w:b/>
              </w:rPr>
              <w:t>ACT-# 5</w:t>
            </w:r>
          </w:p>
        </w:tc>
      </w:tr>
      <w:tr w:rsidR="001A73E7" w14:paraId="19C07E22" w14:textId="77777777">
        <w:trPr>
          <w:trHeight w:val="450"/>
        </w:trPr>
        <w:tc>
          <w:tcPr>
            <w:tcW w:w="2790" w:type="dxa"/>
            <w:tcBorders>
              <w:top w:val="nil"/>
              <w:left w:val="single" w:sz="5" w:space="0" w:color="000000"/>
              <w:bottom w:val="single" w:sz="5" w:space="0" w:color="000000"/>
              <w:right w:val="single" w:sz="5" w:space="0" w:color="000000"/>
            </w:tcBorders>
            <w:shd w:val="clear" w:color="auto" w:fill="D9D9D9"/>
            <w:tcMar>
              <w:top w:w="80" w:type="dxa"/>
              <w:left w:w="140" w:type="dxa"/>
              <w:bottom w:w="80" w:type="dxa"/>
              <w:right w:w="140" w:type="dxa"/>
            </w:tcMar>
          </w:tcPr>
          <w:p w14:paraId="145B7E0B" w14:textId="77777777" w:rsidR="001A73E7" w:rsidRDefault="00000000">
            <w:pPr>
              <w:spacing w:before="240" w:after="240"/>
              <w:ind w:left="0" w:hanging="2"/>
              <w:rPr>
                <w:rFonts w:ascii="Calibri" w:eastAsia="Calibri" w:hAnsi="Calibri" w:cs="Calibri"/>
              </w:rPr>
            </w:pPr>
            <w:r>
              <w:rPr>
                <w:rFonts w:ascii="Calibri" w:eastAsia="Calibri" w:hAnsi="Calibri" w:cs="Calibri"/>
              </w:rPr>
              <w:t>Actor:</w:t>
            </w:r>
          </w:p>
        </w:tc>
        <w:tc>
          <w:tcPr>
            <w:tcW w:w="6075" w:type="dxa"/>
            <w:tcBorders>
              <w:top w:val="nil"/>
              <w:left w:val="nil"/>
              <w:bottom w:val="single" w:sz="5" w:space="0" w:color="000000"/>
              <w:right w:val="single" w:sz="5" w:space="0" w:color="000000"/>
            </w:tcBorders>
            <w:tcMar>
              <w:top w:w="80" w:type="dxa"/>
              <w:left w:w="140" w:type="dxa"/>
              <w:bottom w:w="80" w:type="dxa"/>
              <w:right w:w="140" w:type="dxa"/>
            </w:tcMar>
          </w:tcPr>
          <w:p w14:paraId="14FF1B21" w14:textId="77777777" w:rsidR="001A73E7" w:rsidRDefault="00000000">
            <w:pPr>
              <w:spacing w:before="240" w:after="240"/>
              <w:ind w:left="0" w:hanging="2"/>
              <w:rPr>
                <w:b/>
              </w:rPr>
            </w:pPr>
            <w:r>
              <w:rPr>
                <w:b/>
              </w:rPr>
              <w:t>Desarrollador</w:t>
            </w:r>
          </w:p>
        </w:tc>
      </w:tr>
      <w:tr w:rsidR="001A73E7" w14:paraId="6D75E414" w14:textId="77777777">
        <w:trPr>
          <w:trHeight w:val="705"/>
        </w:trPr>
        <w:tc>
          <w:tcPr>
            <w:tcW w:w="2790" w:type="dxa"/>
            <w:tcBorders>
              <w:top w:val="nil"/>
              <w:left w:val="single" w:sz="5" w:space="0" w:color="000000"/>
              <w:bottom w:val="single" w:sz="5" w:space="0" w:color="000000"/>
              <w:right w:val="single" w:sz="5" w:space="0" w:color="000000"/>
            </w:tcBorders>
            <w:shd w:val="clear" w:color="auto" w:fill="D9D9D9"/>
            <w:tcMar>
              <w:top w:w="80" w:type="dxa"/>
              <w:left w:w="140" w:type="dxa"/>
              <w:bottom w:w="80" w:type="dxa"/>
              <w:right w:w="140" w:type="dxa"/>
            </w:tcMar>
          </w:tcPr>
          <w:p w14:paraId="08B39A39" w14:textId="77777777" w:rsidR="001A73E7" w:rsidRDefault="00000000">
            <w:pPr>
              <w:spacing w:before="240" w:after="240"/>
              <w:ind w:left="0" w:hanging="2"/>
              <w:rPr>
                <w:rFonts w:ascii="Calibri" w:eastAsia="Calibri" w:hAnsi="Calibri" w:cs="Calibri"/>
              </w:rPr>
            </w:pPr>
            <w:r>
              <w:rPr>
                <w:rFonts w:ascii="Calibri" w:eastAsia="Calibri" w:hAnsi="Calibri" w:cs="Calibri"/>
              </w:rPr>
              <w:t>Descripción:</w:t>
            </w:r>
          </w:p>
        </w:tc>
        <w:tc>
          <w:tcPr>
            <w:tcW w:w="6075" w:type="dxa"/>
            <w:tcBorders>
              <w:top w:val="nil"/>
              <w:left w:val="nil"/>
              <w:bottom w:val="single" w:sz="5" w:space="0" w:color="000000"/>
              <w:right w:val="single" w:sz="5" w:space="0" w:color="000000"/>
            </w:tcBorders>
            <w:tcMar>
              <w:top w:w="80" w:type="dxa"/>
              <w:left w:w="140" w:type="dxa"/>
              <w:bottom w:w="80" w:type="dxa"/>
              <w:right w:w="140" w:type="dxa"/>
            </w:tcMar>
          </w:tcPr>
          <w:p w14:paraId="6D303533" w14:textId="77777777" w:rsidR="001A73E7" w:rsidRDefault="00000000">
            <w:pPr>
              <w:spacing w:before="240" w:after="240"/>
              <w:ind w:left="0" w:hanging="2"/>
            </w:pPr>
            <w:r>
              <w:t>Persona encargada de implementar, corregir o eliminar funciones dentro del sistema.</w:t>
            </w:r>
          </w:p>
        </w:tc>
      </w:tr>
      <w:tr w:rsidR="001A73E7" w14:paraId="5722E17F" w14:textId="77777777">
        <w:trPr>
          <w:trHeight w:val="3870"/>
        </w:trPr>
        <w:tc>
          <w:tcPr>
            <w:tcW w:w="2790" w:type="dxa"/>
            <w:tcBorders>
              <w:top w:val="nil"/>
              <w:left w:val="single" w:sz="5" w:space="0" w:color="000000"/>
              <w:bottom w:val="single" w:sz="5" w:space="0" w:color="000000"/>
              <w:right w:val="single" w:sz="5" w:space="0" w:color="000000"/>
            </w:tcBorders>
            <w:shd w:val="clear" w:color="auto" w:fill="D9D9D9"/>
            <w:tcMar>
              <w:top w:w="80" w:type="dxa"/>
              <w:left w:w="140" w:type="dxa"/>
              <w:bottom w:w="80" w:type="dxa"/>
              <w:right w:w="140" w:type="dxa"/>
            </w:tcMar>
          </w:tcPr>
          <w:p w14:paraId="5EBBCB86" w14:textId="77777777" w:rsidR="001A73E7" w:rsidRDefault="00000000">
            <w:pPr>
              <w:spacing w:before="240" w:after="240"/>
              <w:ind w:left="0" w:hanging="2"/>
              <w:rPr>
                <w:rFonts w:ascii="Calibri" w:eastAsia="Calibri" w:hAnsi="Calibri" w:cs="Calibri"/>
              </w:rPr>
            </w:pPr>
            <w:r>
              <w:rPr>
                <w:rFonts w:ascii="Calibri" w:eastAsia="Calibri" w:hAnsi="Calibri" w:cs="Calibri"/>
              </w:rPr>
              <w:t>Responsabilidades:</w:t>
            </w:r>
          </w:p>
        </w:tc>
        <w:tc>
          <w:tcPr>
            <w:tcW w:w="6075" w:type="dxa"/>
            <w:tcBorders>
              <w:top w:val="nil"/>
              <w:left w:val="nil"/>
              <w:bottom w:val="single" w:sz="5" w:space="0" w:color="000000"/>
              <w:right w:val="single" w:sz="5" w:space="0" w:color="000000"/>
            </w:tcBorders>
            <w:tcMar>
              <w:top w:w="80" w:type="dxa"/>
              <w:left w:w="140" w:type="dxa"/>
              <w:bottom w:w="80" w:type="dxa"/>
              <w:right w:w="140" w:type="dxa"/>
            </w:tcMar>
          </w:tcPr>
          <w:p w14:paraId="657BC20C" w14:textId="77777777" w:rsidR="001A73E7" w:rsidRDefault="00000000">
            <w:pPr>
              <w:spacing w:before="240" w:after="240"/>
              <w:ind w:left="0" w:hanging="2"/>
            </w:pPr>
            <w:r>
              <w:t>•</w:t>
            </w:r>
            <w:r>
              <w:rPr>
                <w:sz w:val="14"/>
                <w:szCs w:val="14"/>
              </w:rPr>
              <w:t xml:space="preserve">        </w:t>
            </w:r>
            <w:r>
              <w:t>Diseñar la estructura general del sistema (base de datos, frontend, backend).</w:t>
            </w:r>
          </w:p>
          <w:p w14:paraId="57D0358D" w14:textId="77777777" w:rsidR="001A73E7" w:rsidRDefault="00000000">
            <w:pPr>
              <w:spacing w:before="240" w:after="240"/>
              <w:ind w:left="0" w:hanging="2"/>
            </w:pPr>
            <w:r>
              <w:t>•</w:t>
            </w:r>
            <w:r>
              <w:rPr>
                <w:sz w:val="14"/>
                <w:szCs w:val="14"/>
              </w:rPr>
              <w:t xml:space="preserve">        </w:t>
            </w:r>
            <w:r>
              <w:t>Establecer tecnologías y herramientas a utilizar (frameworks, lenguajes de programación, etc.).</w:t>
            </w:r>
          </w:p>
          <w:p w14:paraId="69A35157" w14:textId="77777777" w:rsidR="001A73E7" w:rsidRDefault="00000000">
            <w:pPr>
              <w:spacing w:before="240" w:after="240"/>
              <w:ind w:left="0" w:hanging="2"/>
            </w:pPr>
            <w:r>
              <w:t>•</w:t>
            </w:r>
            <w:r>
              <w:rPr>
                <w:sz w:val="14"/>
                <w:szCs w:val="14"/>
              </w:rPr>
              <w:t xml:space="preserve">        </w:t>
            </w:r>
            <w:r>
              <w:t>Crear un esquema de base de datos que almacene información de clientes, técnicos, dispositivos y servicios.</w:t>
            </w:r>
          </w:p>
          <w:p w14:paraId="39745EC2" w14:textId="77777777" w:rsidR="001A73E7" w:rsidRDefault="00000000">
            <w:pPr>
              <w:spacing w:before="240" w:after="240"/>
              <w:ind w:left="0" w:hanging="2"/>
            </w:pPr>
            <w:r>
              <w:t>•</w:t>
            </w:r>
            <w:r>
              <w:rPr>
                <w:sz w:val="14"/>
                <w:szCs w:val="14"/>
              </w:rPr>
              <w:t xml:space="preserve">        </w:t>
            </w:r>
            <w:r>
              <w:t>Resolver errores reportados por los usuarios o identificados durante las pruebas.</w:t>
            </w:r>
          </w:p>
          <w:p w14:paraId="4063FE63" w14:textId="77777777" w:rsidR="001A73E7" w:rsidRDefault="00000000">
            <w:pPr>
              <w:spacing w:before="240" w:after="240"/>
              <w:ind w:left="0" w:hanging="2"/>
            </w:pPr>
            <w:r>
              <w:t>•</w:t>
            </w:r>
            <w:r>
              <w:rPr>
                <w:sz w:val="14"/>
                <w:szCs w:val="14"/>
              </w:rPr>
              <w:t xml:space="preserve">        </w:t>
            </w:r>
            <w:r>
              <w:t>Entre otros</w:t>
            </w:r>
          </w:p>
        </w:tc>
      </w:tr>
      <w:tr w:rsidR="001A73E7" w14:paraId="1CE611D4" w14:textId="77777777">
        <w:trPr>
          <w:trHeight w:val="450"/>
        </w:trPr>
        <w:tc>
          <w:tcPr>
            <w:tcW w:w="2790" w:type="dxa"/>
            <w:tcBorders>
              <w:top w:val="nil"/>
              <w:left w:val="single" w:sz="5" w:space="0" w:color="000000"/>
              <w:bottom w:val="single" w:sz="5" w:space="0" w:color="000000"/>
              <w:right w:val="single" w:sz="5" w:space="0" w:color="000000"/>
            </w:tcBorders>
            <w:shd w:val="clear" w:color="auto" w:fill="D9D9D9"/>
            <w:tcMar>
              <w:top w:w="80" w:type="dxa"/>
              <w:left w:w="140" w:type="dxa"/>
              <w:bottom w:w="80" w:type="dxa"/>
              <w:right w:w="140" w:type="dxa"/>
            </w:tcMar>
          </w:tcPr>
          <w:p w14:paraId="7031B48D" w14:textId="77777777" w:rsidR="001A73E7" w:rsidRDefault="00000000">
            <w:pPr>
              <w:spacing w:before="240" w:after="240"/>
              <w:ind w:left="0" w:hanging="2"/>
              <w:rPr>
                <w:rFonts w:ascii="Calibri" w:eastAsia="Calibri" w:hAnsi="Calibri" w:cs="Calibri"/>
              </w:rPr>
            </w:pPr>
            <w:r>
              <w:rPr>
                <w:rFonts w:ascii="Calibri" w:eastAsia="Calibri" w:hAnsi="Calibri" w:cs="Calibri"/>
              </w:rPr>
              <w:t>Fuentes:</w:t>
            </w:r>
          </w:p>
        </w:tc>
        <w:tc>
          <w:tcPr>
            <w:tcW w:w="6075" w:type="dxa"/>
            <w:tcBorders>
              <w:top w:val="nil"/>
              <w:left w:val="nil"/>
              <w:bottom w:val="single" w:sz="5" w:space="0" w:color="000000"/>
              <w:right w:val="single" w:sz="5" w:space="0" w:color="000000"/>
            </w:tcBorders>
            <w:tcMar>
              <w:top w:w="80" w:type="dxa"/>
              <w:left w:w="140" w:type="dxa"/>
              <w:bottom w:w="80" w:type="dxa"/>
              <w:right w:w="140" w:type="dxa"/>
            </w:tcMar>
          </w:tcPr>
          <w:p w14:paraId="3DE8893F" w14:textId="77777777" w:rsidR="001A73E7" w:rsidRDefault="00000000">
            <w:pPr>
              <w:spacing w:before="240" w:after="240"/>
              <w:ind w:left="0" w:hanging="2"/>
            </w:pPr>
            <w:r>
              <w:t>Equipo de Desarrollo</w:t>
            </w:r>
          </w:p>
        </w:tc>
      </w:tr>
    </w:tbl>
    <w:p w14:paraId="4146A09F" w14:textId="77777777" w:rsidR="001A73E7" w:rsidRDefault="00000000">
      <w:pPr>
        <w:spacing w:before="240" w:after="240"/>
        <w:ind w:left="0" w:hanging="2"/>
        <w:jc w:val="both"/>
        <w:rPr>
          <w:rFonts w:ascii="Calibri" w:eastAsia="Calibri" w:hAnsi="Calibri" w:cs="Calibri"/>
        </w:rPr>
      </w:pPr>
      <w:r>
        <w:rPr>
          <w:rFonts w:ascii="Calibri" w:eastAsia="Calibri" w:hAnsi="Calibri" w:cs="Calibri"/>
        </w:rPr>
        <w:t xml:space="preserve"> </w:t>
      </w:r>
    </w:p>
    <w:p w14:paraId="2D9B9FE9" w14:textId="0F94587C" w:rsidR="001A73E7" w:rsidRDefault="001A73E7" w:rsidP="006B4556">
      <w:pPr>
        <w:spacing w:before="240" w:after="240"/>
        <w:ind w:left="0" w:hanging="2"/>
        <w:jc w:val="both"/>
        <w:rPr>
          <w:rFonts w:ascii="Calibri" w:eastAsia="Calibri" w:hAnsi="Calibri" w:cs="Calibri"/>
        </w:rPr>
      </w:pPr>
    </w:p>
    <w:tbl>
      <w:tblPr>
        <w:tblStyle w:val="aff0"/>
        <w:tblW w:w="886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805"/>
        <w:gridCol w:w="6060"/>
      </w:tblGrid>
      <w:tr w:rsidR="001A73E7" w14:paraId="44F8B5BC" w14:textId="77777777">
        <w:trPr>
          <w:trHeight w:val="450"/>
        </w:trPr>
        <w:tc>
          <w:tcPr>
            <w:tcW w:w="2805" w:type="dxa"/>
            <w:tcBorders>
              <w:top w:val="single" w:sz="5" w:space="0" w:color="000000"/>
              <w:left w:val="single" w:sz="5" w:space="0" w:color="000000"/>
              <w:bottom w:val="single" w:sz="5" w:space="0" w:color="000000"/>
              <w:right w:val="single" w:sz="5" w:space="0" w:color="000000"/>
            </w:tcBorders>
            <w:shd w:val="clear" w:color="auto" w:fill="D9D9D9"/>
            <w:tcMar>
              <w:top w:w="80" w:type="dxa"/>
              <w:left w:w="140" w:type="dxa"/>
              <w:bottom w:w="80" w:type="dxa"/>
              <w:right w:w="140" w:type="dxa"/>
            </w:tcMar>
          </w:tcPr>
          <w:p w14:paraId="465289E2" w14:textId="77777777" w:rsidR="001A73E7" w:rsidRDefault="00000000">
            <w:pPr>
              <w:spacing w:before="240" w:after="240"/>
              <w:ind w:left="0" w:hanging="2"/>
              <w:rPr>
                <w:rFonts w:ascii="Calibri" w:eastAsia="Calibri" w:hAnsi="Calibri" w:cs="Calibri"/>
              </w:rPr>
            </w:pPr>
            <w:r>
              <w:rPr>
                <w:rFonts w:ascii="Calibri" w:eastAsia="Calibri" w:hAnsi="Calibri" w:cs="Calibri"/>
              </w:rPr>
              <w:t>Número:</w:t>
            </w:r>
          </w:p>
        </w:tc>
        <w:tc>
          <w:tcPr>
            <w:tcW w:w="6060" w:type="dxa"/>
            <w:tcBorders>
              <w:top w:val="single" w:sz="5" w:space="0" w:color="000000"/>
              <w:left w:val="nil"/>
              <w:bottom w:val="single" w:sz="5" w:space="0" w:color="000000"/>
              <w:right w:val="single" w:sz="5" w:space="0" w:color="000000"/>
            </w:tcBorders>
            <w:tcMar>
              <w:top w:w="80" w:type="dxa"/>
              <w:left w:w="140" w:type="dxa"/>
              <w:bottom w:w="80" w:type="dxa"/>
              <w:right w:w="140" w:type="dxa"/>
            </w:tcMar>
          </w:tcPr>
          <w:p w14:paraId="67806D94" w14:textId="77777777" w:rsidR="001A73E7" w:rsidRDefault="00000000">
            <w:pPr>
              <w:spacing w:before="240" w:after="240"/>
              <w:ind w:left="0" w:hanging="2"/>
              <w:rPr>
                <w:b/>
              </w:rPr>
            </w:pPr>
            <w:r>
              <w:rPr>
                <w:b/>
              </w:rPr>
              <w:t>ACT-# 6</w:t>
            </w:r>
          </w:p>
        </w:tc>
      </w:tr>
      <w:tr w:rsidR="001A73E7" w14:paraId="3252CFCF" w14:textId="77777777">
        <w:trPr>
          <w:trHeight w:val="450"/>
        </w:trPr>
        <w:tc>
          <w:tcPr>
            <w:tcW w:w="2805" w:type="dxa"/>
            <w:tcBorders>
              <w:top w:val="nil"/>
              <w:left w:val="single" w:sz="5" w:space="0" w:color="000000"/>
              <w:bottom w:val="single" w:sz="5" w:space="0" w:color="000000"/>
              <w:right w:val="single" w:sz="5" w:space="0" w:color="000000"/>
            </w:tcBorders>
            <w:shd w:val="clear" w:color="auto" w:fill="D9D9D9"/>
            <w:tcMar>
              <w:top w:w="80" w:type="dxa"/>
              <w:left w:w="140" w:type="dxa"/>
              <w:bottom w:w="80" w:type="dxa"/>
              <w:right w:w="140" w:type="dxa"/>
            </w:tcMar>
          </w:tcPr>
          <w:p w14:paraId="1460C783" w14:textId="77777777" w:rsidR="001A73E7" w:rsidRDefault="00000000">
            <w:pPr>
              <w:spacing w:before="240" w:after="240"/>
              <w:ind w:left="0" w:hanging="2"/>
              <w:rPr>
                <w:rFonts w:ascii="Calibri" w:eastAsia="Calibri" w:hAnsi="Calibri" w:cs="Calibri"/>
              </w:rPr>
            </w:pPr>
            <w:r>
              <w:rPr>
                <w:rFonts w:ascii="Calibri" w:eastAsia="Calibri" w:hAnsi="Calibri" w:cs="Calibri"/>
              </w:rPr>
              <w:t>Actor:</w:t>
            </w:r>
          </w:p>
        </w:tc>
        <w:tc>
          <w:tcPr>
            <w:tcW w:w="6060" w:type="dxa"/>
            <w:tcBorders>
              <w:top w:val="nil"/>
              <w:left w:val="nil"/>
              <w:bottom w:val="single" w:sz="5" w:space="0" w:color="000000"/>
              <w:right w:val="single" w:sz="5" w:space="0" w:color="000000"/>
            </w:tcBorders>
            <w:tcMar>
              <w:top w:w="80" w:type="dxa"/>
              <w:left w:w="140" w:type="dxa"/>
              <w:bottom w:w="80" w:type="dxa"/>
              <w:right w:w="140" w:type="dxa"/>
            </w:tcMar>
          </w:tcPr>
          <w:p w14:paraId="5FD2BABD" w14:textId="77777777" w:rsidR="001A73E7" w:rsidRDefault="00000000">
            <w:pPr>
              <w:spacing w:before="240" w:after="240"/>
              <w:ind w:left="0" w:hanging="2"/>
              <w:rPr>
                <w:b/>
              </w:rPr>
            </w:pPr>
            <w:r>
              <w:rPr>
                <w:b/>
              </w:rPr>
              <w:t>Administrador Base de Datos</w:t>
            </w:r>
          </w:p>
        </w:tc>
      </w:tr>
      <w:tr w:rsidR="001A73E7" w14:paraId="73FB52F0" w14:textId="77777777">
        <w:trPr>
          <w:trHeight w:val="705"/>
        </w:trPr>
        <w:tc>
          <w:tcPr>
            <w:tcW w:w="2805" w:type="dxa"/>
            <w:tcBorders>
              <w:top w:val="nil"/>
              <w:left w:val="single" w:sz="5" w:space="0" w:color="000000"/>
              <w:bottom w:val="single" w:sz="5" w:space="0" w:color="000000"/>
              <w:right w:val="single" w:sz="5" w:space="0" w:color="000000"/>
            </w:tcBorders>
            <w:shd w:val="clear" w:color="auto" w:fill="D9D9D9"/>
            <w:tcMar>
              <w:top w:w="80" w:type="dxa"/>
              <w:left w:w="140" w:type="dxa"/>
              <w:bottom w:w="80" w:type="dxa"/>
              <w:right w:w="140" w:type="dxa"/>
            </w:tcMar>
          </w:tcPr>
          <w:p w14:paraId="2DFB084D" w14:textId="77777777" w:rsidR="001A73E7" w:rsidRDefault="00000000">
            <w:pPr>
              <w:spacing w:before="240" w:after="240"/>
              <w:ind w:left="0" w:hanging="2"/>
              <w:rPr>
                <w:rFonts w:ascii="Calibri" w:eastAsia="Calibri" w:hAnsi="Calibri" w:cs="Calibri"/>
              </w:rPr>
            </w:pPr>
            <w:r>
              <w:rPr>
                <w:rFonts w:ascii="Calibri" w:eastAsia="Calibri" w:hAnsi="Calibri" w:cs="Calibri"/>
              </w:rPr>
              <w:t>Descripción:</w:t>
            </w:r>
          </w:p>
        </w:tc>
        <w:tc>
          <w:tcPr>
            <w:tcW w:w="6060" w:type="dxa"/>
            <w:tcBorders>
              <w:top w:val="nil"/>
              <w:left w:val="nil"/>
              <w:bottom w:val="single" w:sz="5" w:space="0" w:color="000000"/>
              <w:right w:val="single" w:sz="5" w:space="0" w:color="000000"/>
            </w:tcBorders>
            <w:tcMar>
              <w:top w:w="80" w:type="dxa"/>
              <w:left w:w="140" w:type="dxa"/>
              <w:bottom w:w="80" w:type="dxa"/>
              <w:right w:w="140" w:type="dxa"/>
            </w:tcMar>
          </w:tcPr>
          <w:p w14:paraId="127A2C1F" w14:textId="77777777" w:rsidR="001A73E7" w:rsidRDefault="00000000">
            <w:pPr>
              <w:spacing w:before="240" w:after="240"/>
              <w:ind w:left="0" w:hanging="2"/>
            </w:pPr>
            <w:r>
              <w:t>Persona encargada de realizar el control de los datos de la o las bases de nuestro sistema.</w:t>
            </w:r>
          </w:p>
        </w:tc>
      </w:tr>
      <w:tr w:rsidR="001A73E7" w14:paraId="1788C392" w14:textId="77777777">
        <w:trPr>
          <w:trHeight w:val="4155"/>
        </w:trPr>
        <w:tc>
          <w:tcPr>
            <w:tcW w:w="2805" w:type="dxa"/>
            <w:tcBorders>
              <w:top w:val="nil"/>
              <w:left w:val="single" w:sz="5" w:space="0" w:color="000000"/>
              <w:bottom w:val="single" w:sz="5" w:space="0" w:color="000000"/>
              <w:right w:val="single" w:sz="5" w:space="0" w:color="000000"/>
            </w:tcBorders>
            <w:shd w:val="clear" w:color="auto" w:fill="D9D9D9"/>
            <w:tcMar>
              <w:top w:w="80" w:type="dxa"/>
              <w:left w:w="140" w:type="dxa"/>
              <w:bottom w:w="80" w:type="dxa"/>
              <w:right w:w="140" w:type="dxa"/>
            </w:tcMar>
          </w:tcPr>
          <w:p w14:paraId="0BA9AB70" w14:textId="77777777" w:rsidR="001A73E7" w:rsidRDefault="00000000">
            <w:pPr>
              <w:spacing w:before="240" w:after="240"/>
              <w:ind w:left="0" w:hanging="2"/>
              <w:rPr>
                <w:rFonts w:ascii="Calibri" w:eastAsia="Calibri" w:hAnsi="Calibri" w:cs="Calibri"/>
              </w:rPr>
            </w:pPr>
            <w:r>
              <w:rPr>
                <w:rFonts w:ascii="Calibri" w:eastAsia="Calibri" w:hAnsi="Calibri" w:cs="Calibri"/>
              </w:rPr>
              <w:t>Responsabilidades:</w:t>
            </w:r>
          </w:p>
        </w:tc>
        <w:tc>
          <w:tcPr>
            <w:tcW w:w="6060" w:type="dxa"/>
            <w:tcBorders>
              <w:top w:val="nil"/>
              <w:left w:val="nil"/>
              <w:bottom w:val="single" w:sz="5" w:space="0" w:color="000000"/>
              <w:right w:val="single" w:sz="5" w:space="0" w:color="000000"/>
            </w:tcBorders>
            <w:tcMar>
              <w:top w:w="80" w:type="dxa"/>
              <w:left w:w="140" w:type="dxa"/>
              <w:bottom w:w="80" w:type="dxa"/>
              <w:right w:w="140" w:type="dxa"/>
            </w:tcMar>
          </w:tcPr>
          <w:p w14:paraId="0722B10C" w14:textId="77777777" w:rsidR="001A73E7" w:rsidRDefault="00000000">
            <w:pPr>
              <w:spacing w:before="240" w:after="240"/>
              <w:ind w:left="0" w:hanging="2"/>
            </w:pPr>
            <w:r>
              <w:t>•</w:t>
            </w:r>
            <w:r>
              <w:rPr>
                <w:sz w:val="14"/>
                <w:szCs w:val="14"/>
              </w:rPr>
              <w:t xml:space="preserve">        </w:t>
            </w:r>
            <w:r>
              <w:t>Crear cuentas de usuario con los permisos adecuados para diferentes actores (técnicos, administradores del taller, desarrolladores).</w:t>
            </w:r>
          </w:p>
          <w:p w14:paraId="58EEC62A" w14:textId="77777777" w:rsidR="001A73E7" w:rsidRDefault="00000000">
            <w:pPr>
              <w:spacing w:before="240" w:after="240"/>
              <w:ind w:left="0" w:hanging="2"/>
            </w:pPr>
            <w:r>
              <w:t>•</w:t>
            </w:r>
            <w:r>
              <w:rPr>
                <w:sz w:val="14"/>
                <w:szCs w:val="14"/>
              </w:rPr>
              <w:t xml:space="preserve">        </w:t>
            </w:r>
            <w:r>
              <w:t>Definir roles específicos para proteger el acceso a datos sensibles.</w:t>
            </w:r>
          </w:p>
          <w:p w14:paraId="5B352AEC" w14:textId="77777777" w:rsidR="001A73E7" w:rsidRDefault="00000000">
            <w:pPr>
              <w:spacing w:before="240" w:after="240"/>
              <w:ind w:left="0" w:hanging="2"/>
            </w:pPr>
            <w:r>
              <w:t>•</w:t>
            </w:r>
            <w:r>
              <w:rPr>
                <w:sz w:val="14"/>
                <w:szCs w:val="14"/>
              </w:rPr>
              <w:t xml:space="preserve">        </w:t>
            </w:r>
            <w:r>
              <w:t>Programar respaldos automáticos periódicos de toda la base de datos o partes críticas.</w:t>
            </w:r>
          </w:p>
          <w:p w14:paraId="21BC8EA1" w14:textId="77777777" w:rsidR="001A73E7" w:rsidRDefault="00000000">
            <w:pPr>
              <w:spacing w:before="240" w:after="240"/>
              <w:ind w:left="0" w:hanging="2"/>
            </w:pPr>
            <w:r>
              <w:t>•</w:t>
            </w:r>
            <w:r>
              <w:rPr>
                <w:sz w:val="14"/>
                <w:szCs w:val="14"/>
              </w:rPr>
              <w:t xml:space="preserve">        </w:t>
            </w:r>
            <w:r>
              <w:t>Verificar la integridad de los respaldos regularmente para asegurar su utilidad en caso de fallos.</w:t>
            </w:r>
          </w:p>
          <w:p w14:paraId="59B889BB" w14:textId="77777777" w:rsidR="001A73E7" w:rsidRDefault="00000000">
            <w:pPr>
              <w:spacing w:before="240" w:after="240"/>
              <w:ind w:left="0" w:hanging="2"/>
            </w:pPr>
            <w:r>
              <w:t>•</w:t>
            </w:r>
            <w:r>
              <w:rPr>
                <w:sz w:val="14"/>
                <w:szCs w:val="14"/>
              </w:rPr>
              <w:t xml:space="preserve">        </w:t>
            </w:r>
            <w:r>
              <w:t>Revisar y aprobar cambios en la estructura de la base de datos propuestos por el equipo de desarrollo.</w:t>
            </w:r>
          </w:p>
        </w:tc>
      </w:tr>
      <w:tr w:rsidR="001A73E7" w14:paraId="6F49E6CD" w14:textId="77777777">
        <w:trPr>
          <w:trHeight w:val="450"/>
        </w:trPr>
        <w:tc>
          <w:tcPr>
            <w:tcW w:w="2805" w:type="dxa"/>
            <w:tcBorders>
              <w:top w:val="nil"/>
              <w:left w:val="single" w:sz="5" w:space="0" w:color="000000"/>
              <w:bottom w:val="single" w:sz="5" w:space="0" w:color="000000"/>
              <w:right w:val="single" w:sz="5" w:space="0" w:color="000000"/>
            </w:tcBorders>
            <w:shd w:val="clear" w:color="auto" w:fill="D9D9D9"/>
            <w:tcMar>
              <w:top w:w="80" w:type="dxa"/>
              <w:left w:w="140" w:type="dxa"/>
              <w:bottom w:w="80" w:type="dxa"/>
              <w:right w:w="140" w:type="dxa"/>
            </w:tcMar>
          </w:tcPr>
          <w:p w14:paraId="74C37C72" w14:textId="77777777" w:rsidR="001A73E7" w:rsidRDefault="00000000">
            <w:pPr>
              <w:spacing w:before="240" w:after="240"/>
              <w:ind w:left="0" w:hanging="2"/>
              <w:rPr>
                <w:rFonts w:ascii="Calibri" w:eastAsia="Calibri" w:hAnsi="Calibri" w:cs="Calibri"/>
              </w:rPr>
            </w:pPr>
            <w:r>
              <w:rPr>
                <w:rFonts w:ascii="Calibri" w:eastAsia="Calibri" w:hAnsi="Calibri" w:cs="Calibri"/>
              </w:rPr>
              <w:t>Fuentes:</w:t>
            </w:r>
          </w:p>
        </w:tc>
        <w:tc>
          <w:tcPr>
            <w:tcW w:w="6060" w:type="dxa"/>
            <w:tcBorders>
              <w:top w:val="nil"/>
              <w:left w:val="nil"/>
              <w:bottom w:val="single" w:sz="5" w:space="0" w:color="000000"/>
              <w:right w:val="single" w:sz="5" w:space="0" w:color="000000"/>
            </w:tcBorders>
            <w:tcMar>
              <w:top w:w="80" w:type="dxa"/>
              <w:left w:w="140" w:type="dxa"/>
              <w:bottom w:w="80" w:type="dxa"/>
              <w:right w:w="140" w:type="dxa"/>
            </w:tcMar>
          </w:tcPr>
          <w:p w14:paraId="0A8A1B67" w14:textId="77777777" w:rsidR="001A73E7" w:rsidRDefault="00000000">
            <w:pPr>
              <w:spacing w:before="240" w:after="240"/>
              <w:ind w:left="0" w:hanging="2"/>
            </w:pPr>
            <w:r>
              <w:t>Equipo de Desarrollo</w:t>
            </w:r>
          </w:p>
        </w:tc>
      </w:tr>
    </w:tbl>
    <w:p w14:paraId="01284302" w14:textId="01FE2D99" w:rsidR="001A73E7" w:rsidRDefault="001A73E7" w:rsidP="006B4556">
      <w:pPr>
        <w:spacing w:before="240" w:after="240"/>
        <w:ind w:leftChars="0" w:left="0" w:firstLineChars="0" w:firstLine="0"/>
        <w:jc w:val="both"/>
        <w:rPr>
          <w:rFonts w:ascii="Calibri" w:eastAsia="Calibri" w:hAnsi="Calibri" w:cs="Calibri"/>
        </w:rPr>
      </w:pPr>
    </w:p>
    <w:tbl>
      <w:tblPr>
        <w:tblStyle w:val="aff1"/>
        <w:tblW w:w="886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805"/>
        <w:gridCol w:w="6060"/>
      </w:tblGrid>
      <w:tr w:rsidR="001A73E7" w14:paraId="6AB64A52" w14:textId="77777777">
        <w:trPr>
          <w:trHeight w:val="450"/>
        </w:trPr>
        <w:tc>
          <w:tcPr>
            <w:tcW w:w="2805" w:type="dxa"/>
            <w:tcBorders>
              <w:top w:val="single" w:sz="5" w:space="0" w:color="000000"/>
              <w:left w:val="single" w:sz="5" w:space="0" w:color="000000"/>
              <w:bottom w:val="single" w:sz="5" w:space="0" w:color="000000"/>
              <w:right w:val="single" w:sz="5" w:space="0" w:color="000000"/>
            </w:tcBorders>
            <w:shd w:val="clear" w:color="auto" w:fill="D9D9D9"/>
            <w:tcMar>
              <w:top w:w="80" w:type="dxa"/>
              <w:left w:w="140" w:type="dxa"/>
              <w:bottom w:w="80" w:type="dxa"/>
              <w:right w:w="140" w:type="dxa"/>
            </w:tcMar>
          </w:tcPr>
          <w:p w14:paraId="009F5303" w14:textId="77777777" w:rsidR="001A73E7" w:rsidRDefault="00000000">
            <w:pPr>
              <w:spacing w:before="240" w:after="240"/>
              <w:ind w:left="0" w:hanging="2"/>
              <w:rPr>
                <w:rFonts w:ascii="Calibri" w:eastAsia="Calibri" w:hAnsi="Calibri" w:cs="Calibri"/>
              </w:rPr>
            </w:pPr>
            <w:r>
              <w:rPr>
                <w:rFonts w:ascii="Calibri" w:eastAsia="Calibri" w:hAnsi="Calibri" w:cs="Calibri"/>
              </w:rPr>
              <w:t>Número:</w:t>
            </w:r>
          </w:p>
        </w:tc>
        <w:tc>
          <w:tcPr>
            <w:tcW w:w="6060" w:type="dxa"/>
            <w:tcBorders>
              <w:top w:val="single" w:sz="5" w:space="0" w:color="000000"/>
              <w:left w:val="nil"/>
              <w:bottom w:val="single" w:sz="5" w:space="0" w:color="000000"/>
              <w:right w:val="single" w:sz="5" w:space="0" w:color="000000"/>
            </w:tcBorders>
            <w:tcMar>
              <w:top w:w="80" w:type="dxa"/>
              <w:left w:w="140" w:type="dxa"/>
              <w:bottom w:w="80" w:type="dxa"/>
              <w:right w:w="140" w:type="dxa"/>
            </w:tcMar>
          </w:tcPr>
          <w:p w14:paraId="7B403ECD" w14:textId="77777777" w:rsidR="001A73E7" w:rsidRDefault="00000000">
            <w:pPr>
              <w:spacing w:before="240" w:after="240"/>
              <w:ind w:left="0" w:hanging="2"/>
              <w:rPr>
                <w:b/>
              </w:rPr>
            </w:pPr>
            <w:r>
              <w:rPr>
                <w:b/>
              </w:rPr>
              <w:t>ACT-# 7</w:t>
            </w:r>
          </w:p>
        </w:tc>
      </w:tr>
      <w:tr w:rsidR="001A73E7" w14:paraId="4AD78D05" w14:textId="77777777">
        <w:trPr>
          <w:trHeight w:val="450"/>
        </w:trPr>
        <w:tc>
          <w:tcPr>
            <w:tcW w:w="2805" w:type="dxa"/>
            <w:tcBorders>
              <w:top w:val="nil"/>
              <w:left w:val="single" w:sz="5" w:space="0" w:color="000000"/>
              <w:bottom w:val="single" w:sz="5" w:space="0" w:color="000000"/>
              <w:right w:val="single" w:sz="5" w:space="0" w:color="000000"/>
            </w:tcBorders>
            <w:shd w:val="clear" w:color="auto" w:fill="D9D9D9"/>
            <w:tcMar>
              <w:top w:w="80" w:type="dxa"/>
              <w:left w:w="140" w:type="dxa"/>
              <w:bottom w:w="80" w:type="dxa"/>
              <w:right w:w="140" w:type="dxa"/>
            </w:tcMar>
          </w:tcPr>
          <w:p w14:paraId="6E4E2971" w14:textId="77777777" w:rsidR="001A73E7" w:rsidRDefault="00000000">
            <w:pPr>
              <w:spacing w:before="240" w:after="240"/>
              <w:ind w:left="0" w:hanging="2"/>
              <w:rPr>
                <w:rFonts w:ascii="Calibri" w:eastAsia="Calibri" w:hAnsi="Calibri" w:cs="Calibri"/>
              </w:rPr>
            </w:pPr>
            <w:r>
              <w:rPr>
                <w:rFonts w:ascii="Calibri" w:eastAsia="Calibri" w:hAnsi="Calibri" w:cs="Calibri"/>
              </w:rPr>
              <w:t>Actor:</w:t>
            </w:r>
          </w:p>
        </w:tc>
        <w:tc>
          <w:tcPr>
            <w:tcW w:w="6060" w:type="dxa"/>
            <w:tcBorders>
              <w:top w:val="nil"/>
              <w:left w:val="nil"/>
              <w:bottom w:val="single" w:sz="5" w:space="0" w:color="000000"/>
              <w:right w:val="single" w:sz="5" w:space="0" w:color="000000"/>
            </w:tcBorders>
            <w:tcMar>
              <w:top w:w="80" w:type="dxa"/>
              <w:left w:w="140" w:type="dxa"/>
              <w:bottom w:w="80" w:type="dxa"/>
              <w:right w:w="140" w:type="dxa"/>
            </w:tcMar>
          </w:tcPr>
          <w:p w14:paraId="4798C558" w14:textId="77777777" w:rsidR="001A73E7" w:rsidRDefault="00000000">
            <w:pPr>
              <w:spacing w:before="240" w:after="240"/>
              <w:ind w:left="0" w:hanging="2"/>
              <w:rPr>
                <w:b/>
              </w:rPr>
            </w:pPr>
            <w:r>
              <w:rPr>
                <w:b/>
              </w:rPr>
              <w:t>Recepcionista</w:t>
            </w:r>
          </w:p>
        </w:tc>
      </w:tr>
      <w:tr w:rsidR="001A73E7" w14:paraId="2B185456" w14:textId="77777777">
        <w:trPr>
          <w:trHeight w:val="705"/>
        </w:trPr>
        <w:tc>
          <w:tcPr>
            <w:tcW w:w="2805" w:type="dxa"/>
            <w:tcBorders>
              <w:top w:val="nil"/>
              <w:left w:val="single" w:sz="5" w:space="0" w:color="000000"/>
              <w:bottom w:val="single" w:sz="5" w:space="0" w:color="000000"/>
              <w:right w:val="single" w:sz="5" w:space="0" w:color="000000"/>
            </w:tcBorders>
            <w:shd w:val="clear" w:color="auto" w:fill="D9D9D9"/>
            <w:tcMar>
              <w:top w:w="80" w:type="dxa"/>
              <w:left w:w="140" w:type="dxa"/>
              <w:bottom w:w="80" w:type="dxa"/>
              <w:right w:w="140" w:type="dxa"/>
            </w:tcMar>
          </w:tcPr>
          <w:p w14:paraId="4A49E0AB" w14:textId="77777777" w:rsidR="001A73E7" w:rsidRDefault="00000000">
            <w:pPr>
              <w:spacing w:before="240" w:after="240"/>
              <w:ind w:left="0" w:hanging="2"/>
              <w:rPr>
                <w:rFonts w:ascii="Calibri" w:eastAsia="Calibri" w:hAnsi="Calibri" w:cs="Calibri"/>
              </w:rPr>
            </w:pPr>
            <w:r>
              <w:rPr>
                <w:rFonts w:ascii="Calibri" w:eastAsia="Calibri" w:hAnsi="Calibri" w:cs="Calibri"/>
              </w:rPr>
              <w:t>Descripción:</w:t>
            </w:r>
          </w:p>
        </w:tc>
        <w:tc>
          <w:tcPr>
            <w:tcW w:w="6060" w:type="dxa"/>
            <w:tcBorders>
              <w:top w:val="nil"/>
              <w:left w:val="nil"/>
              <w:bottom w:val="single" w:sz="5" w:space="0" w:color="000000"/>
              <w:right w:val="single" w:sz="5" w:space="0" w:color="000000"/>
            </w:tcBorders>
            <w:tcMar>
              <w:top w:w="80" w:type="dxa"/>
              <w:left w:w="140" w:type="dxa"/>
              <w:bottom w:w="80" w:type="dxa"/>
              <w:right w:w="140" w:type="dxa"/>
            </w:tcMar>
          </w:tcPr>
          <w:p w14:paraId="0F3CD086" w14:textId="77777777" w:rsidR="001A73E7" w:rsidRDefault="00000000">
            <w:pPr>
              <w:spacing w:before="240" w:after="240"/>
              <w:ind w:left="0" w:hanging="2"/>
            </w:pPr>
            <w:r>
              <w:t>Persona encargada de realizar el informe trimestral de cobros y gastos de cada comunidad.</w:t>
            </w:r>
          </w:p>
        </w:tc>
      </w:tr>
      <w:tr w:rsidR="001A73E7" w14:paraId="36222DE4" w14:textId="77777777">
        <w:trPr>
          <w:trHeight w:val="3570"/>
        </w:trPr>
        <w:tc>
          <w:tcPr>
            <w:tcW w:w="2805" w:type="dxa"/>
            <w:tcBorders>
              <w:top w:val="nil"/>
              <w:left w:val="single" w:sz="5" w:space="0" w:color="000000"/>
              <w:bottom w:val="single" w:sz="5" w:space="0" w:color="000000"/>
              <w:right w:val="single" w:sz="5" w:space="0" w:color="000000"/>
            </w:tcBorders>
            <w:shd w:val="clear" w:color="auto" w:fill="D9D9D9"/>
            <w:tcMar>
              <w:top w:w="80" w:type="dxa"/>
              <w:left w:w="140" w:type="dxa"/>
              <w:bottom w:w="80" w:type="dxa"/>
              <w:right w:w="140" w:type="dxa"/>
            </w:tcMar>
          </w:tcPr>
          <w:p w14:paraId="5F682ECC" w14:textId="77777777" w:rsidR="001A73E7" w:rsidRDefault="00000000">
            <w:pPr>
              <w:spacing w:before="240" w:after="240"/>
              <w:ind w:left="0" w:hanging="2"/>
              <w:rPr>
                <w:rFonts w:ascii="Calibri" w:eastAsia="Calibri" w:hAnsi="Calibri" w:cs="Calibri"/>
              </w:rPr>
            </w:pPr>
            <w:r>
              <w:rPr>
                <w:rFonts w:ascii="Calibri" w:eastAsia="Calibri" w:hAnsi="Calibri" w:cs="Calibri"/>
              </w:rPr>
              <w:lastRenderedPageBreak/>
              <w:t>Responsabilidades:</w:t>
            </w:r>
          </w:p>
        </w:tc>
        <w:tc>
          <w:tcPr>
            <w:tcW w:w="6060" w:type="dxa"/>
            <w:tcBorders>
              <w:top w:val="nil"/>
              <w:left w:val="nil"/>
              <w:bottom w:val="single" w:sz="5" w:space="0" w:color="000000"/>
              <w:right w:val="single" w:sz="5" w:space="0" w:color="000000"/>
            </w:tcBorders>
            <w:tcMar>
              <w:top w:w="80" w:type="dxa"/>
              <w:left w:w="140" w:type="dxa"/>
              <w:bottom w:w="80" w:type="dxa"/>
              <w:right w:w="140" w:type="dxa"/>
            </w:tcMar>
          </w:tcPr>
          <w:p w14:paraId="3AD833DB" w14:textId="77777777" w:rsidR="001A73E7" w:rsidRDefault="00000000">
            <w:pPr>
              <w:spacing w:before="240" w:after="240"/>
              <w:ind w:left="0" w:hanging="2"/>
            </w:pPr>
            <w:r>
              <w:t>•</w:t>
            </w:r>
            <w:r>
              <w:rPr>
                <w:sz w:val="14"/>
                <w:szCs w:val="14"/>
              </w:rPr>
              <w:t xml:space="preserve">        </w:t>
            </w:r>
            <w:r>
              <w:t>Registra solicitudes de reparación.</w:t>
            </w:r>
          </w:p>
          <w:p w14:paraId="134A3A0B" w14:textId="77777777" w:rsidR="001A73E7" w:rsidRDefault="00000000">
            <w:pPr>
              <w:spacing w:before="240" w:after="240"/>
              <w:ind w:left="0" w:hanging="2"/>
            </w:pPr>
            <w:r>
              <w:t>•</w:t>
            </w:r>
            <w:r>
              <w:rPr>
                <w:sz w:val="14"/>
                <w:szCs w:val="14"/>
              </w:rPr>
              <w:t xml:space="preserve">        </w:t>
            </w:r>
            <w:r>
              <w:t>Genera órdenes de servicio.</w:t>
            </w:r>
          </w:p>
          <w:p w14:paraId="21A1778A" w14:textId="77777777" w:rsidR="001A73E7" w:rsidRDefault="00000000">
            <w:pPr>
              <w:spacing w:before="240" w:after="240"/>
              <w:ind w:left="0" w:hanging="2"/>
            </w:pPr>
            <w:r>
              <w:t>•</w:t>
            </w:r>
            <w:r>
              <w:rPr>
                <w:sz w:val="14"/>
                <w:szCs w:val="14"/>
              </w:rPr>
              <w:t xml:space="preserve">        </w:t>
            </w:r>
            <w:r>
              <w:t>Coordina la entrega y recepción de dispositivos.</w:t>
            </w:r>
          </w:p>
          <w:p w14:paraId="4A739DCF" w14:textId="77777777" w:rsidR="001A73E7" w:rsidRDefault="00000000">
            <w:pPr>
              <w:spacing w:before="240" w:after="240"/>
              <w:ind w:left="0" w:hanging="2"/>
            </w:pPr>
            <w:r>
              <w:t>•</w:t>
            </w:r>
            <w:r>
              <w:rPr>
                <w:sz w:val="14"/>
                <w:szCs w:val="14"/>
              </w:rPr>
              <w:t xml:space="preserve">        </w:t>
            </w:r>
            <w:r>
              <w:t>Responder preguntas sobre precios, tiempos de reparación y procedimientos del taller.</w:t>
            </w:r>
          </w:p>
          <w:p w14:paraId="5079DC46" w14:textId="77777777" w:rsidR="001A73E7" w:rsidRDefault="00000000">
            <w:pPr>
              <w:spacing w:before="240" w:after="240"/>
              <w:ind w:left="0" w:hanging="2"/>
            </w:pPr>
            <w:r>
              <w:t>•</w:t>
            </w:r>
            <w:r>
              <w:rPr>
                <w:sz w:val="14"/>
                <w:szCs w:val="14"/>
              </w:rPr>
              <w:t xml:space="preserve">        </w:t>
            </w:r>
            <w:r>
              <w:t>Notificar a los clientes en caso de que haya demoras en la reparación.</w:t>
            </w:r>
          </w:p>
          <w:p w14:paraId="6E044D9B" w14:textId="77777777" w:rsidR="001A73E7" w:rsidRDefault="00000000">
            <w:pPr>
              <w:spacing w:before="240" w:after="240"/>
              <w:ind w:left="0" w:hanging="2"/>
            </w:pPr>
            <w:r>
              <w:t>•</w:t>
            </w:r>
            <w:r>
              <w:rPr>
                <w:sz w:val="14"/>
                <w:szCs w:val="14"/>
              </w:rPr>
              <w:t xml:space="preserve">        </w:t>
            </w:r>
            <w:r>
              <w:t>Reprogramar fechas de entrega si es necesario.</w:t>
            </w:r>
          </w:p>
        </w:tc>
      </w:tr>
      <w:tr w:rsidR="001A73E7" w14:paraId="3EB415F4" w14:textId="77777777">
        <w:trPr>
          <w:trHeight w:val="450"/>
        </w:trPr>
        <w:tc>
          <w:tcPr>
            <w:tcW w:w="2805" w:type="dxa"/>
            <w:tcBorders>
              <w:top w:val="nil"/>
              <w:left w:val="single" w:sz="5" w:space="0" w:color="000000"/>
              <w:bottom w:val="single" w:sz="5" w:space="0" w:color="000000"/>
              <w:right w:val="single" w:sz="5" w:space="0" w:color="000000"/>
            </w:tcBorders>
            <w:shd w:val="clear" w:color="auto" w:fill="D9D9D9"/>
            <w:tcMar>
              <w:top w:w="80" w:type="dxa"/>
              <w:left w:w="140" w:type="dxa"/>
              <w:bottom w:w="80" w:type="dxa"/>
              <w:right w:w="140" w:type="dxa"/>
            </w:tcMar>
          </w:tcPr>
          <w:p w14:paraId="584763F6" w14:textId="77777777" w:rsidR="001A73E7" w:rsidRDefault="00000000">
            <w:pPr>
              <w:spacing w:before="240" w:after="240"/>
              <w:ind w:left="0" w:hanging="2"/>
              <w:rPr>
                <w:rFonts w:ascii="Calibri" w:eastAsia="Calibri" w:hAnsi="Calibri" w:cs="Calibri"/>
              </w:rPr>
            </w:pPr>
            <w:r>
              <w:rPr>
                <w:rFonts w:ascii="Calibri" w:eastAsia="Calibri" w:hAnsi="Calibri" w:cs="Calibri"/>
              </w:rPr>
              <w:t>Fuentes:</w:t>
            </w:r>
          </w:p>
        </w:tc>
        <w:tc>
          <w:tcPr>
            <w:tcW w:w="6060" w:type="dxa"/>
            <w:tcBorders>
              <w:top w:val="nil"/>
              <w:left w:val="nil"/>
              <w:bottom w:val="single" w:sz="5" w:space="0" w:color="000000"/>
              <w:right w:val="single" w:sz="5" w:space="0" w:color="000000"/>
            </w:tcBorders>
            <w:tcMar>
              <w:top w:w="80" w:type="dxa"/>
              <w:left w:w="140" w:type="dxa"/>
              <w:bottom w:w="80" w:type="dxa"/>
              <w:right w:w="140" w:type="dxa"/>
            </w:tcMar>
          </w:tcPr>
          <w:p w14:paraId="45D2AFEE" w14:textId="77777777" w:rsidR="001A73E7" w:rsidRDefault="00000000">
            <w:pPr>
              <w:spacing w:before="240" w:after="240"/>
              <w:ind w:left="0" w:hanging="2"/>
            </w:pPr>
            <w:r>
              <w:t>Equipo de Atención al Cliente</w:t>
            </w:r>
          </w:p>
        </w:tc>
      </w:tr>
    </w:tbl>
    <w:p w14:paraId="1DBAF8FA" w14:textId="77777777" w:rsidR="001A73E7" w:rsidRDefault="00000000">
      <w:pPr>
        <w:spacing w:before="240" w:after="240"/>
        <w:ind w:left="0" w:hanging="2"/>
        <w:jc w:val="both"/>
        <w:rPr>
          <w:rFonts w:ascii="Calibri" w:eastAsia="Calibri" w:hAnsi="Calibri" w:cs="Calibri"/>
        </w:rPr>
      </w:pPr>
      <w:r>
        <w:rPr>
          <w:rFonts w:ascii="Calibri" w:eastAsia="Calibri" w:hAnsi="Calibri" w:cs="Calibri"/>
        </w:rPr>
        <w:t xml:space="preserve"> </w:t>
      </w:r>
    </w:p>
    <w:tbl>
      <w:tblPr>
        <w:tblStyle w:val="aff2"/>
        <w:tblW w:w="886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805"/>
        <w:gridCol w:w="6060"/>
      </w:tblGrid>
      <w:tr w:rsidR="001A73E7" w14:paraId="178C2AEC" w14:textId="77777777">
        <w:trPr>
          <w:trHeight w:val="450"/>
        </w:trPr>
        <w:tc>
          <w:tcPr>
            <w:tcW w:w="2805" w:type="dxa"/>
            <w:tcBorders>
              <w:top w:val="single" w:sz="5" w:space="0" w:color="000000"/>
              <w:left w:val="single" w:sz="5" w:space="0" w:color="000000"/>
              <w:bottom w:val="single" w:sz="5" w:space="0" w:color="000000"/>
              <w:right w:val="single" w:sz="5" w:space="0" w:color="000000"/>
            </w:tcBorders>
            <w:shd w:val="clear" w:color="auto" w:fill="D9D9D9"/>
            <w:tcMar>
              <w:top w:w="80" w:type="dxa"/>
              <w:left w:w="140" w:type="dxa"/>
              <w:bottom w:w="80" w:type="dxa"/>
              <w:right w:w="140" w:type="dxa"/>
            </w:tcMar>
          </w:tcPr>
          <w:p w14:paraId="28EE3F4D" w14:textId="77777777" w:rsidR="001A73E7" w:rsidRDefault="00000000">
            <w:pPr>
              <w:spacing w:before="240" w:after="240"/>
              <w:ind w:left="0" w:hanging="2"/>
              <w:rPr>
                <w:rFonts w:ascii="Calibri" w:eastAsia="Calibri" w:hAnsi="Calibri" w:cs="Calibri"/>
              </w:rPr>
            </w:pPr>
            <w:r>
              <w:rPr>
                <w:rFonts w:ascii="Calibri" w:eastAsia="Calibri" w:hAnsi="Calibri" w:cs="Calibri"/>
              </w:rPr>
              <w:t>Número:</w:t>
            </w:r>
          </w:p>
        </w:tc>
        <w:tc>
          <w:tcPr>
            <w:tcW w:w="6060" w:type="dxa"/>
            <w:tcBorders>
              <w:top w:val="single" w:sz="5" w:space="0" w:color="000000"/>
              <w:left w:val="nil"/>
              <w:bottom w:val="single" w:sz="5" w:space="0" w:color="000000"/>
              <w:right w:val="single" w:sz="5" w:space="0" w:color="000000"/>
            </w:tcBorders>
            <w:tcMar>
              <w:top w:w="80" w:type="dxa"/>
              <w:left w:w="140" w:type="dxa"/>
              <w:bottom w:w="80" w:type="dxa"/>
              <w:right w:w="140" w:type="dxa"/>
            </w:tcMar>
          </w:tcPr>
          <w:p w14:paraId="56FF3474" w14:textId="77777777" w:rsidR="001A73E7" w:rsidRDefault="00000000">
            <w:pPr>
              <w:spacing w:before="240" w:after="240"/>
              <w:ind w:left="0" w:hanging="2"/>
              <w:rPr>
                <w:b/>
              </w:rPr>
            </w:pPr>
            <w:r>
              <w:rPr>
                <w:b/>
              </w:rPr>
              <w:t>ACT-# 8</w:t>
            </w:r>
          </w:p>
        </w:tc>
      </w:tr>
      <w:tr w:rsidR="001A73E7" w14:paraId="464CB12E" w14:textId="77777777">
        <w:trPr>
          <w:trHeight w:val="450"/>
        </w:trPr>
        <w:tc>
          <w:tcPr>
            <w:tcW w:w="2805" w:type="dxa"/>
            <w:tcBorders>
              <w:top w:val="nil"/>
              <w:left w:val="single" w:sz="5" w:space="0" w:color="000000"/>
              <w:bottom w:val="single" w:sz="5" w:space="0" w:color="000000"/>
              <w:right w:val="single" w:sz="5" w:space="0" w:color="000000"/>
            </w:tcBorders>
            <w:shd w:val="clear" w:color="auto" w:fill="D9D9D9"/>
            <w:tcMar>
              <w:top w:w="80" w:type="dxa"/>
              <w:left w:w="140" w:type="dxa"/>
              <w:bottom w:w="80" w:type="dxa"/>
              <w:right w:w="140" w:type="dxa"/>
            </w:tcMar>
          </w:tcPr>
          <w:p w14:paraId="77575EF9" w14:textId="77777777" w:rsidR="001A73E7" w:rsidRDefault="00000000">
            <w:pPr>
              <w:spacing w:before="240" w:after="240"/>
              <w:ind w:left="0" w:hanging="2"/>
              <w:rPr>
                <w:rFonts w:ascii="Calibri" w:eastAsia="Calibri" w:hAnsi="Calibri" w:cs="Calibri"/>
              </w:rPr>
            </w:pPr>
            <w:r>
              <w:rPr>
                <w:rFonts w:ascii="Calibri" w:eastAsia="Calibri" w:hAnsi="Calibri" w:cs="Calibri"/>
              </w:rPr>
              <w:t>Actor:</w:t>
            </w:r>
          </w:p>
        </w:tc>
        <w:tc>
          <w:tcPr>
            <w:tcW w:w="6060" w:type="dxa"/>
            <w:tcBorders>
              <w:top w:val="nil"/>
              <w:left w:val="nil"/>
              <w:bottom w:val="single" w:sz="5" w:space="0" w:color="000000"/>
              <w:right w:val="single" w:sz="5" w:space="0" w:color="000000"/>
            </w:tcBorders>
            <w:tcMar>
              <w:top w:w="80" w:type="dxa"/>
              <w:left w:w="140" w:type="dxa"/>
              <w:bottom w:w="80" w:type="dxa"/>
              <w:right w:w="140" w:type="dxa"/>
            </w:tcMar>
          </w:tcPr>
          <w:p w14:paraId="6DE35BFB" w14:textId="77777777" w:rsidR="001A73E7" w:rsidRDefault="00000000">
            <w:pPr>
              <w:spacing w:before="240" w:after="240"/>
              <w:ind w:left="0" w:hanging="2"/>
              <w:rPr>
                <w:b/>
              </w:rPr>
            </w:pPr>
            <w:r>
              <w:rPr>
                <w:b/>
              </w:rPr>
              <w:t>Contador</w:t>
            </w:r>
          </w:p>
        </w:tc>
      </w:tr>
      <w:tr w:rsidR="001A73E7" w14:paraId="174D6867" w14:textId="77777777">
        <w:trPr>
          <w:trHeight w:val="705"/>
        </w:trPr>
        <w:tc>
          <w:tcPr>
            <w:tcW w:w="2805" w:type="dxa"/>
            <w:tcBorders>
              <w:top w:val="nil"/>
              <w:left w:val="single" w:sz="5" w:space="0" w:color="000000"/>
              <w:bottom w:val="single" w:sz="5" w:space="0" w:color="000000"/>
              <w:right w:val="single" w:sz="5" w:space="0" w:color="000000"/>
            </w:tcBorders>
            <w:shd w:val="clear" w:color="auto" w:fill="D9D9D9"/>
            <w:tcMar>
              <w:top w:w="80" w:type="dxa"/>
              <w:left w:w="140" w:type="dxa"/>
              <w:bottom w:w="80" w:type="dxa"/>
              <w:right w:w="140" w:type="dxa"/>
            </w:tcMar>
          </w:tcPr>
          <w:p w14:paraId="07361B70" w14:textId="77777777" w:rsidR="001A73E7" w:rsidRDefault="00000000">
            <w:pPr>
              <w:spacing w:before="240" w:after="240"/>
              <w:ind w:left="0" w:hanging="2"/>
              <w:rPr>
                <w:rFonts w:ascii="Calibri" w:eastAsia="Calibri" w:hAnsi="Calibri" w:cs="Calibri"/>
              </w:rPr>
            </w:pPr>
            <w:r>
              <w:rPr>
                <w:rFonts w:ascii="Calibri" w:eastAsia="Calibri" w:hAnsi="Calibri" w:cs="Calibri"/>
              </w:rPr>
              <w:t>Descripción:</w:t>
            </w:r>
          </w:p>
        </w:tc>
        <w:tc>
          <w:tcPr>
            <w:tcW w:w="6060" w:type="dxa"/>
            <w:tcBorders>
              <w:top w:val="nil"/>
              <w:left w:val="nil"/>
              <w:bottom w:val="single" w:sz="5" w:space="0" w:color="000000"/>
              <w:right w:val="single" w:sz="5" w:space="0" w:color="000000"/>
            </w:tcBorders>
            <w:tcMar>
              <w:top w:w="80" w:type="dxa"/>
              <w:left w:w="140" w:type="dxa"/>
              <w:bottom w:w="80" w:type="dxa"/>
              <w:right w:w="140" w:type="dxa"/>
            </w:tcMar>
          </w:tcPr>
          <w:p w14:paraId="41C7567A" w14:textId="77777777" w:rsidR="001A73E7" w:rsidRDefault="00000000">
            <w:pPr>
              <w:spacing w:before="240" w:after="240"/>
              <w:ind w:left="0" w:hanging="2"/>
            </w:pPr>
            <w:r>
              <w:t>Persona encargada de las finanzas del taller, gestiona la emisión de reportes e informes financieros.</w:t>
            </w:r>
          </w:p>
        </w:tc>
      </w:tr>
      <w:tr w:rsidR="001A73E7" w14:paraId="0A320550" w14:textId="77777777">
        <w:trPr>
          <w:trHeight w:val="3600"/>
        </w:trPr>
        <w:tc>
          <w:tcPr>
            <w:tcW w:w="2805" w:type="dxa"/>
            <w:tcBorders>
              <w:top w:val="nil"/>
              <w:left w:val="single" w:sz="5" w:space="0" w:color="000000"/>
              <w:bottom w:val="single" w:sz="5" w:space="0" w:color="000000"/>
              <w:right w:val="single" w:sz="5" w:space="0" w:color="000000"/>
            </w:tcBorders>
            <w:shd w:val="clear" w:color="auto" w:fill="D9D9D9"/>
            <w:tcMar>
              <w:top w:w="80" w:type="dxa"/>
              <w:left w:w="140" w:type="dxa"/>
              <w:bottom w:w="80" w:type="dxa"/>
              <w:right w:w="140" w:type="dxa"/>
            </w:tcMar>
          </w:tcPr>
          <w:p w14:paraId="0FAB0858" w14:textId="77777777" w:rsidR="001A73E7" w:rsidRDefault="00000000">
            <w:pPr>
              <w:spacing w:before="240" w:after="240"/>
              <w:ind w:left="0" w:hanging="2"/>
              <w:rPr>
                <w:rFonts w:ascii="Calibri" w:eastAsia="Calibri" w:hAnsi="Calibri" w:cs="Calibri"/>
              </w:rPr>
            </w:pPr>
            <w:r>
              <w:rPr>
                <w:rFonts w:ascii="Calibri" w:eastAsia="Calibri" w:hAnsi="Calibri" w:cs="Calibri"/>
              </w:rPr>
              <w:t>Responsabilidades:</w:t>
            </w:r>
          </w:p>
        </w:tc>
        <w:tc>
          <w:tcPr>
            <w:tcW w:w="6060" w:type="dxa"/>
            <w:tcBorders>
              <w:top w:val="nil"/>
              <w:left w:val="nil"/>
              <w:bottom w:val="single" w:sz="5" w:space="0" w:color="000000"/>
              <w:right w:val="single" w:sz="5" w:space="0" w:color="000000"/>
            </w:tcBorders>
            <w:tcMar>
              <w:top w:w="80" w:type="dxa"/>
              <w:left w:w="140" w:type="dxa"/>
              <w:bottom w:w="80" w:type="dxa"/>
              <w:right w:w="140" w:type="dxa"/>
            </w:tcMar>
          </w:tcPr>
          <w:p w14:paraId="2F6BD20A" w14:textId="77777777" w:rsidR="001A73E7" w:rsidRDefault="00000000">
            <w:pPr>
              <w:spacing w:before="240" w:after="240"/>
              <w:ind w:left="0" w:hanging="2"/>
            </w:pPr>
            <w:r>
              <w:t>•</w:t>
            </w:r>
            <w:r>
              <w:rPr>
                <w:sz w:val="14"/>
                <w:szCs w:val="14"/>
              </w:rPr>
              <w:t xml:space="preserve">        </w:t>
            </w:r>
            <w:r>
              <w:t>Mantener los registros financieros del taller de reparación.</w:t>
            </w:r>
          </w:p>
          <w:p w14:paraId="56659AB4" w14:textId="77777777" w:rsidR="001A73E7" w:rsidRDefault="00000000">
            <w:pPr>
              <w:spacing w:before="240" w:after="240"/>
              <w:ind w:left="0" w:hanging="2"/>
            </w:pPr>
            <w:r>
              <w:t>•</w:t>
            </w:r>
            <w:r>
              <w:rPr>
                <w:sz w:val="14"/>
                <w:szCs w:val="14"/>
              </w:rPr>
              <w:t xml:space="preserve">        </w:t>
            </w:r>
            <w:r>
              <w:t>Elaborar los estados financieros, los informes financieros y tributarios.</w:t>
            </w:r>
          </w:p>
          <w:p w14:paraId="12ECD9C3" w14:textId="77777777" w:rsidR="001A73E7" w:rsidRDefault="00000000">
            <w:pPr>
              <w:spacing w:before="240" w:after="240"/>
              <w:ind w:left="0" w:hanging="2"/>
            </w:pPr>
            <w:r>
              <w:t>•</w:t>
            </w:r>
            <w:r>
              <w:rPr>
                <w:sz w:val="14"/>
                <w:szCs w:val="14"/>
              </w:rPr>
              <w:t xml:space="preserve">        </w:t>
            </w:r>
            <w:r>
              <w:t>Cumplir con las obligaciones fiscales de acuerdo con la normativa vigente.</w:t>
            </w:r>
          </w:p>
          <w:p w14:paraId="236AD6AC" w14:textId="77777777" w:rsidR="001A73E7" w:rsidRDefault="00000000">
            <w:pPr>
              <w:spacing w:before="240" w:after="240"/>
              <w:ind w:left="0" w:hanging="2"/>
            </w:pPr>
            <w:r>
              <w:t>•</w:t>
            </w:r>
            <w:r>
              <w:rPr>
                <w:sz w:val="14"/>
                <w:szCs w:val="14"/>
              </w:rPr>
              <w:t xml:space="preserve">        </w:t>
            </w:r>
            <w:r>
              <w:t>Realizar presupuestos financieros y controlar las partidas contables.</w:t>
            </w:r>
          </w:p>
          <w:p w14:paraId="54BA4D3D" w14:textId="77777777" w:rsidR="001A73E7" w:rsidRDefault="00000000">
            <w:pPr>
              <w:spacing w:before="240" w:after="240"/>
              <w:ind w:left="0" w:hanging="2"/>
            </w:pPr>
            <w:r>
              <w:t>•</w:t>
            </w:r>
            <w:r>
              <w:rPr>
                <w:sz w:val="14"/>
                <w:szCs w:val="14"/>
              </w:rPr>
              <w:t xml:space="preserve">        </w:t>
            </w:r>
            <w:r>
              <w:t>Encargarse de la nómina y los comprobantes de activos, pasivos, ingresos y egresos.</w:t>
            </w:r>
          </w:p>
        </w:tc>
      </w:tr>
      <w:tr w:rsidR="001A73E7" w14:paraId="1D0EE555" w14:textId="77777777">
        <w:trPr>
          <w:trHeight w:val="450"/>
        </w:trPr>
        <w:tc>
          <w:tcPr>
            <w:tcW w:w="2805" w:type="dxa"/>
            <w:tcBorders>
              <w:top w:val="nil"/>
              <w:left w:val="single" w:sz="5" w:space="0" w:color="000000"/>
              <w:bottom w:val="single" w:sz="5" w:space="0" w:color="000000"/>
              <w:right w:val="single" w:sz="5" w:space="0" w:color="000000"/>
            </w:tcBorders>
            <w:shd w:val="clear" w:color="auto" w:fill="D9D9D9"/>
            <w:tcMar>
              <w:top w:w="80" w:type="dxa"/>
              <w:left w:w="140" w:type="dxa"/>
              <w:bottom w:w="80" w:type="dxa"/>
              <w:right w:w="140" w:type="dxa"/>
            </w:tcMar>
          </w:tcPr>
          <w:p w14:paraId="3C0293F9" w14:textId="77777777" w:rsidR="001A73E7" w:rsidRDefault="00000000">
            <w:pPr>
              <w:spacing w:before="240" w:after="240"/>
              <w:ind w:left="0" w:hanging="2"/>
              <w:rPr>
                <w:rFonts w:ascii="Calibri" w:eastAsia="Calibri" w:hAnsi="Calibri" w:cs="Calibri"/>
              </w:rPr>
            </w:pPr>
            <w:r>
              <w:rPr>
                <w:rFonts w:ascii="Calibri" w:eastAsia="Calibri" w:hAnsi="Calibri" w:cs="Calibri"/>
              </w:rPr>
              <w:lastRenderedPageBreak/>
              <w:t>Fuentes:</w:t>
            </w:r>
          </w:p>
        </w:tc>
        <w:tc>
          <w:tcPr>
            <w:tcW w:w="6060" w:type="dxa"/>
            <w:tcBorders>
              <w:top w:val="nil"/>
              <w:left w:val="nil"/>
              <w:bottom w:val="single" w:sz="5" w:space="0" w:color="000000"/>
              <w:right w:val="single" w:sz="5" w:space="0" w:color="000000"/>
            </w:tcBorders>
            <w:tcMar>
              <w:top w:w="80" w:type="dxa"/>
              <w:left w:w="140" w:type="dxa"/>
              <w:bottom w:w="80" w:type="dxa"/>
              <w:right w:w="140" w:type="dxa"/>
            </w:tcMar>
          </w:tcPr>
          <w:p w14:paraId="49F37CFD" w14:textId="77777777" w:rsidR="001A73E7" w:rsidRDefault="00000000">
            <w:pPr>
              <w:spacing w:before="240" w:after="240"/>
              <w:ind w:left="0" w:hanging="2"/>
            </w:pPr>
            <w:r>
              <w:t>Recursos Humanos</w:t>
            </w:r>
          </w:p>
        </w:tc>
      </w:tr>
    </w:tbl>
    <w:p w14:paraId="5F80A52D" w14:textId="77777777" w:rsidR="001A73E7" w:rsidRDefault="00000000">
      <w:pPr>
        <w:spacing w:before="240" w:after="240"/>
        <w:ind w:left="0" w:hanging="2"/>
        <w:jc w:val="both"/>
        <w:rPr>
          <w:rFonts w:ascii="Calibri" w:eastAsia="Calibri" w:hAnsi="Calibri" w:cs="Calibri"/>
        </w:rPr>
      </w:pPr>
      <w:r>
        <w:rPr>
          <w:rFonts w:ascii="Calibri" w:eastAsia="Calibri" w:hAnsi="Calibri" w:cs="Calibri"/>
        </w:rPr>
        <w:t xml:space="preserve"> </w:t>
      </w:r>
    </w:p>
    <w:tbl>
      <w:tblPr>
        <w:tblStyle w:val="aff3"/>
        <w:tblW w:w="9637"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3366"/>
        <w:gridCol w:w="6271"/>
      </w:tblGrid>
      <w:tr w:rsidR="001A73E7" w14:paraId="1BF474B9" w14:textId="77777777">
        <w:trPr>
          <w:trHeight w:val="435"/>
        </w:trPr>
        <w:tc>
          <w:tcPr>
            <w:tcW w:w="3366" w:type="dxa"/>
            <w:tcBorders>
              <w:top w:val="single" w:sz="5" w:space="0" w:color="000000"/>
              <w:left w:val="single" w:sz="5" w:space="0" w:color="000000"/>
              <w:bottom w:val="single" w:sz="5" w:space="0" w:color="000000"/>
              <w:right w:val="single" w:sz="5" w:space="0" w:color="000000"/>
            </w:tcBorders>
            <w:shd w:val="clear" w:color="auto" w:fill="D9D9D9"/>
            <w:tcMar>
              <w:top w:w="80" w:type="dxa"/>
              <w:left w:w="140" w:type="dxa"/>
              <w:bottom w:w="80" w:type="dxa"/>
              <w:right w:w="140" w:type="dxa"/>
            </w:tcMar>
          </w:tcPr>
          <w:p w14:paraId="654D8B22" w14:textId="77777777" w:rsidR="001A73E7" w:rsidRDefault="00000000">
            <w:pPr>
              <w:spacing w:before="240" w:after="240"/>
              <w:ind w:left="0" w:hanging="2"/>
            </w:pPr>
            <w:r>
              <w:t>Número:</w:t>
            </w:r>
          </w:p>
        </w:tc>
        <w:tc>
          <w:tcPr>
            <w:tcW w:w="6271" w:type="dxa"/>
            <w:tcBorders>
              <w:top w:val="single" w:sz="5" w:space="0" w:color="000000"/>
              <w:left w:val="nil"/>
              <w:bottom w:val="single" w:sz="5" w:space="0" w:color="000000"/>
              <w:right w:val="single" w:sz="5" w:space="0" w:color="000000"/>
            </w:tcBorders>
            <w:tcMar>
              <w:top w:w="80" w:type="dxa"/>
              <w:left w:w="140" w:type="dxa"/>
              <w:bottom w:w="80" w:type="dxa"/>
              <w:right w:w="140" w:type="dxa"/>
            </w:tcMar>
          </w:tcPr>
          <w:p w14:paraId="6ADF84BF" w14:textId="77777777" w:rsidR="001A73E7" w:rsidRDefault="00000000">
            <w:pPr>
              <w:spacing w:before="240" w:after="240"/>
              <w:ind w:left="0" w:hanging="2"/>
              <w:rPr>
                <w:b/>
              </w:rPr>
            </w:pPr>
            <w:r>
              <w:rPr>
                <w:b/>
              </w:rPr>
              <w:t>ACT-# 9</w:t>
            </w:r>
          </w:p>
        </w:tc>
      </w:tr>
      <w:tr w:rsidR="001A73E7" w14:paraId="4E2C6BE6" w14:textId="77777777">
        <w:trPr>
          <w:trHeight w:val="435"/>
        </w:trPr>
        <w:tc>
          <w:tcPr>
            <w:tcW w:w="3366" w:type="dxa"/>
            <w:tcBorders>
              <w:top w:val="nil"/>
              <w:left w:val="single" w:sz="5" w:space="0" w:color="000000"/>
              <w:bottom w:val="single" w:sz="5" w:space="0" w:color="000000"/>
              <w:right w:val="single" w:sz="5" w:space="0" w:color="000000"/>
            </w:tcBorders>
            <w:shd w:val="clear" w:color="auto" w:fill="D9D9D9"/>
            <w:tcMar>
              <w:top w:w="80" w:type="dxa"/>
              <w:left w:w="140" w:type="dxa"/>
              <w:bottom w:w="80" w:type="dxa"/>
              <w:right w:w="140" w:type="dxa"/>
            </w:tcMar>
          </w:tcPr>
          <w:p w14:paraId="0C2E8EE3" w14:textId="77777777" w:rsidR="001A73E7" w:rsidRDefault="00000000">
            <w:pPr>
              <w:spacing w:before="240" w:after="240"/>
              <w:ind w:left="0" w:hanging="2"/>
            </w:pPr>
            <w:r>
              <w:t>Actor:</w:t>
            </w:r>
          </w:p>
        </w:tc>
        <w:tc>
          <w:tcPr>
            <w:tcW w:w="6271" w:type="dxa"/>
            <w:tcBorders>
              <w:top w:val="nil"/>
              <w:left w:val="nil"/>
              <w:bottom w:val="single" w:sz="5" w:space="0" w:color="000000"/>
              <w:right w:val="single" w:sz="5" w:space="0" w:color="000000"/>
            </w:tcBorders>
            <w:tcMar>
              <w:top w:w="80" w:type="dxa"/>
              <w:left w:w="140" w:type="dxa"/>
              <w:bottom w:w="80" w:type="dxa"/>
              <w:right w:w="140" w:type="dxa"/>
            </w:tcMar>
          </w:tcPr>
          <w:p w14:paraId="712C5E59" w14:textId="77777777" w:rsidR="001A73E7" w:rsidRDefault="00000000">
            <w:pPr>
              <w:spacing w:before="240" w:after="240"/>
              <w:ind w:left="0" w:hanging="2"/>
              <w:rPr>
                <w:b/>
              </w:rPr>
            </w:pPr>
            <w:r>
              <w:rPr>
                <w:b/>
              </w:rPr>
              <w:t>Administrador del Sistema</w:t>
            </w:r>
          </w:p>
        </w:tc>
      </w:tr>
      <w:tr w:rsidR="001A73E7" w14:paraId="415A8F27" w14:textId="77777777">
        <w:trPr>
          <w:trHeight w:val="990"/>
        </w:trPr>
        <w:tc>
          <w:tcPr>
            <w:tcW w:w="3366" w:type="dxa"/>
            <w:tcBorders>
              <w:top w:val="nil"/>
              <w:left w:val="single" w:sz="5" w:space="0" w:color="000000"/>
              <w:bottom w:val="single" w:sz="5" w:space="0" w:color="000000"/>
              <w:right w:val="single" w:sz="5" w:space="0" w:color="000000"/>
            </w:tcBorders>
            <w:shd w:val="clear" w:color="auto" w:fill="D9D9D9"/>
            <w:tcMar>
              <w:top w:w="80" w:type="dxa"/>
              <w:left w:w="140" w:type="dxa"/>
              <w:bottom w:w="80" w:type="dxa"/>
              <w:right w:w="140" w:type="dxa"/>
            </w:tcMar>
          </w:tcPr>
          <w:p w14:paraId="1934423B" w14:textId="77777777" w:rsidR="001A73E7" w:rsidRDefault="00000000">
            <w:pPr>
              <w:spacing w:before="240" w:after="240"/>
              <w:ind w:left="0" w:hanging="2"/>
            </w:pPr>
            <w:r>
              <w:t>Descripción:</w:t>
            </w:r>
          </w:p>
        </w:tc>
        <w:tc>
          <w:tcPr>
            <w:tcW w:w="6271" w:type="dxa"/>
            <w:tcBorders>
              <w:top w:val="nil"/>
              <w:left w:val="nil"/>
              <w:bottom w:val="single" w:sz="5" w:space="0" w:color="000000"/>
              <w:right w:val="single" w:sz="5" w:space="0" w:color="000000"/>
            </w:tcBorders>
            <w:tcMar>
              <w:top w:w="80" w:type="dxa"/>
              <w:left w:w="140" w:type="dxa"/>
              <w:bottom w:w="80" w:type="dxa"/>
              <w:right w:w="140" w:type="dxa"/>
            </w:tcMar>
          </w:tcPr>
          <w:p w14:paraId="04DD8596" w14:textId="77777777" w:rsidR="001A73E7" w:rsidRDefault="00000000">
            <w:pPr>
              <w:spacing w:before="240" w:after="240"/>
              <w:ind w:left="0" w:hanging="2"/>
            </w:pPr>
            <w:r>
              <w:t>Persona responsable de garantizar que el sistema esté operativo, actualizado y seguro, además de gestionar usuarios y permisos.</w:t>
            </w:r>
          </w:p>
        </w:tc>
      </w:tr>
      <w:tr w:rsidR="001A73E7" w14:paraId="7ACE1A74" w14:textId="77777777">
        <w:trPr>
          <w:trHeight w:val="4515"/>
        </w:trPr>
        <w:tc>
          <w:tcPr>
            <w:tcW w:w="3366" w:type="dxa"/>
            <w:tcBorders>
              <w:top w:val="nil"/>
              <w:left w:val="single" w:sz="5" w:space="0" w:color="000000"/>
              <w:bottom w:val="single" w:sz="5" w:space="0" w:color="000000"/>
              <w:right w:val="single" w:sz="5" w:space="0" w:color="000000"/>
            </w:tcBorders>
            <w:shd w:val="clear" w:color="auto" w:fill="D9D9D9"/>
            <w:tcMar>
              <w:top w:w="80" w:type="dxa"/>
              <w:left w:w="140" w:type="dxa"/>
              <w:bottom w:w="80" w:type="dxa"/>
              <w:right w:w="140" w:type="dxa"/>
            </w:tcMar>
          </w:tcPr>
          <w:p w14:paraId="4A32A5D5" w14:textId="77777777" w:rsidR="001A73E7" w:rsidRDefault="00000000">
            <w:pPr>
              <w:spacing w:before="240" w:after="240"/>
              <w:ind w:left="0" w:hanging="2"/>
            </w:pPr>
            <w:r>
              <w:t>Responsabilidades:</w:t>
            </w:r>
          </w:p>
        </w:tc>
        <w:tc>
          <w:tcPr>
            <w:tcW w:w="6271" w:type="dxa"/>
            <w:tcBorders>
              <w:top w:val="nil"/>
              <w:left w:val="nil"/>
              <w:bottom w:val="single" w:sz="5" w:space="0" w:color="000000"/>
              <w:right w:val="single" w:sz="5" w:space="0" w:color="000000"/>
            </w:tcBorders>
            <w:tcMar>
              <w:top w:w="80" w:type="dxa"/>
              <w:left w:w="140" w:type="dxa"/>
              <w:bottom w:w="80" w:type="dxa"/>
              <w:right w:w="140" w:type="dxa"/>
            </w:tcMar>
          </w:tcPr>
          <w:p w14:paraId="1410ADFB" w14:textId="77777777" w:rsidR="001A73E7" w:rsidRDefault="00000000">
            <w:pPr>
              <w:spacing w:before="240" w:after="160"/>
              <w:ind w:left="0" w:hanging="2"/>
            </w:pPr>
            <w:r>
              <w:t>•</w:t>
            </w:r>
            <w:r>
              <w:rPr>
                <w:sz w:val="14"/>
                <w:szCs w:val="14"/>
              </w:rPr>
              <w:t xml:space="preserve">        </w:t>
            </w:r>
            <w:r>
              <w:t>Configura el sistema (roles, permisos, servicios ofrecidos).</w:t>
            </w:r>
          </w:p>
          <w:p w14:paraId="5EEF223D" w14:textId="77777777" w:rsidR="001A73E7" w:rsidRDefault="00000000">
            <w:pPr>
              <w:spacing w:before="240" w:after="160"/>
              <w:ind w:left="0" w:hanging="2"/>
            </w:pPr>
            <w:r>
              <w:t>•</w:t>
            </w:r>
            <w:r>
              <w:rPr>
                <w:sz w:val="14"/>
                <w:szCs w:val="14"/>
              </w:rPr>
              <w:t xml:space="preserve">        </w:t>
            </w:r>
            <w:r>
              <w:t>Monitorea el rendimiento general y genera reportes.</w:t>
            </w:r>
          </w:p>
          <w:p w14:paraId="170176DF" w14:textId="77777777" w:rsidR="001A73E7" w:rsidRDefault="00000000">
            <w:pPr>
              <w:spacing w:before="240" w:after="160"/>
              <w:ind w:left="0" w:hanging="2"/>
            </w:pPr>
            <w:r>
              <w:t>•</w:t>
            </w:r>
            <w:r>
              <w:rPr>
                <w:sz w:val="14"/>
                <w:szCs w:val="14"/>
              </w:rPr>
              <w:t xml:space="preserve">        </w:t>
            </w:r>
            <w:r>
              <w:t>Gestiona usuarios y datos históricos.</w:t>
            </w:r>
          </w:p>
          <w:p w14:paraId="2E3A1464" w14:textId="77777777" w:rsidR="001A73E7" w:rsidRDefault="00000000">
            <w:pPr>
              <w:spacing w:before="240" w:after="160"/>
              <w:ind w:left="0" w:hanging="2"/>
            </w:pPr>
            <w:r>
              <w:t>•</w:t>
            </w:r>
            <w:r>
              <w:rPr>
                <w:sz w:val="14"/>
                <w:szCs w:val="14"/>
              </w:rPr>
              <w:t xml:space="preserve">        </w:t>
            </w:r>
            <w:r>
              <w:t>Revocar permisos o eliminar usuarios cuando sea necesario (por ejemplo, empleados que ya no trabajan en el taller).</w:t>
            </w:r>
          </w:p>
          <w:p w14:paraId="052D0FD5" w14:textId="77777777" w:rsidR="001A73E7" w:rsidRDefault="00000000">
            <w:pPr>
              <w:spacing w:before="240" w:after="160"/>
              <w:ind w:left="0" w:hanging="2"/>
            </w:pPr>
            <w:r>
              <w:t>•</w:t>
            </w:r>
            <w:r>
              <w:rPr>
                <w:sz w:val="14"/>
                <w:szCs w:val="14"/>
              </w:rPr>
              <w:t xml:space="preserve">        </w:t>
            </w:r>
            <w:r>
              <w:t>Aplicar actualizaciones de software para mantener el sistema funcional y protegido contra vulnerabilidades.</w:t>
            </w:r>
          </w:p>
          <w:p w14:paraId="2CC50724" w14:textId="77777777" w:rsidR="001A73E7" w:rsidRDefault="00000000">
            <w:pPr>
              <w:spacing w:before="240" w:after="160"/>
              <w:ind w:left="0" w:hanging="2"/>
            </w:pPr>
            <w:r>
              <w:t>•</w:t>
            </w:r>
            <w:r>
              <w:rPr>
                <w:sz w:val="14"/>
                <w:szCs w:val="14"/>
              </w:rPr>
              <w:t xml:space="preserve">        </w:t>
            </w:r>
            <w:r>
              <w:t>Proveer soluciones rápidas para minimizar interrupciones en las operaciones del taller.</w:t>
            </w:r>
          </w:p>
          <w:p w14:paraId="1DAFC2BA" w14:textId="77777777" w:rsidR="001A73E7" w:rsidRDefault="00000000">
            <w:pPr>
              <w:spacing w:before="240" w:after="160"/>
              <w:ind w:left="0" w:hanging="2"/>
            </w:pPr>
            <w:r>
              <w:t>•</w:t>
            </w:r>
            <w:r>
              <w:rPr>
                <w:sz w:val="14"/>
                <w:szCs w:val="14"/>
              </w:rPr>
              <w:t xml:space="preserve">        </w:t>
            </w:r>
            <w:r>
              <w:t>Entre otros</w:t>
            </w:r>
          </w:p>
        </w:tc>
      </w:tr>
      <w:tr w:rsidR="001A73E7" w14:paraId="55A7D100" w14:textId="77777777">
        <w:trPr>
          <w:trHeight w:val="435"/>
        </w:trPr>
        <w:tc>
          <w:tcPr>
            <w:tcW w:w="3366" w:type="dxa"/>
            <w:tcBorders>
              <w:top w:val="nil"/>
              <w:left w:val="single" w:sz="5" w:space="0" w:color="000000"/>
              <w:bottom w:val="single" w:sz="5" w:space="0" w:color="000000"/>
              <w:right w:val="single" w:sz="5" w:space="0" w:color="000000"/>
            </w:tcBorders>
            <w:shd w:val="clear" w:color="auto" w:fill="D9D9D9"/>
            <w:tcMar>
              <w:top w:w="80" w:type="dxa"/>
              <w:left w:w="140" w:type="dxa"/>
              <w:bottom w:w="80" w:type="dxa"/>
              <w:right w:w="140" w:type="dxa"/>
            </w:tcMar>
          </w:tcPr>
          <w:p w14:paraId="4FD9DFE2" w14:textId="77777777" w:rsidR="001A73E7" w:rsidRDefault="00000000">
            <w:pPr>
              <w:spacing w:before="240" w:after="240"/>
              <w:ind w:left="0" w:hanging="2"/>
            </w:pPr>
            <w:r>
              <w:t>Fuentes:</w:t>
            </w:r>
          </w:p>
        </w:tc>
        <w:tc>
          <w:tcPr>
            <w:tcW w:w="6271" w:type="dxa"/>
            <w:tcBorders>
              <w:top w:val="nil"/>
              <w:left w:val="nil"/>
              <w:bottom w:val="single" w:sz="5" w:space="0" w:color="000000"/>
              <w:right w:val="single" w:sz="5" w:space="0" w:color="000000"/>
            </w:tcBorders>
            <w:tcMar>
              <w:top w:w="80" w:type="dxa"/>
              <w:left w:w="140" w:type="dxa"/>
              <w:bottom w:w="80" w:type="dxa"/>
              <w:right w:w="140" w:type="dxa"/>
            </w:tcMar>
          </w:tcPr>
          <w:p w14:paraId="746EB1CC" w14:textId="77777777" w:rsidR="001A73E7" w:rsidRDefault="00000000">
            <w:pPr>
              <w:spacing w:before="240" w:after="240"/>
              <w:ind w:left="0" w:hanging="2"/>
            </w:pPr>
            <w:r>
              <w:t>Equipo de Desarrollo</w:t>
            </w:r>
          </w:p>
        </w:tc>
      </w:tr>
    </w:tbl>
    <w:p w14:paraId="2209CA70" w14:textId="77777777" w:rsidR="001A73E7" w:rsidRDefault="00000000">
      <w:pPr>
        <w:spacing w:before="240" w:after="240"/>
        <w:ind w:left="0" w:hanging="2"/>
        <w:jc w:val="both"/>
        <w:rPr>
          <w:rFonts w:ascii="Calibri" w:eastAsia="Calibri" w:hAnsi="Calibri" w:cs="Calibri"/>
        </w:rPr>
      </w:pPr>
      <w:r>
        <w:rPr>
          <w:rFonts w:ascii="Calibri" w:eastAsia="Calibri" w:hAnsi="Calibri" w:cs="Calibri"/>
        </w:rPr>
        <w:t xml:space="preserve"> </w:t>
      </w:r>
    </w:p>
    <w:tbl>
      <w:tblPr>
        <w:tblStyle w:val="aff4"/>
        <w:tblW w:w="9637"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3371"/>
        <w:gridCol w:w="6266"/>
      </w:tblGrid>
      <w:tr w:rsidR="001A73E7" w14:paraId="393A1F9C" w14:textId="77777777">
        <w:trPr>
          <w:trHeight w:val="435"/>
        </w:trPr>
        <w:tc>
          <w:tcPr>
            <w:tcW w:w="3371" w:type="dxa"/>
            <w:tcBorders>
              <w:top w:val="single" w:sz="5" w:space="0" w:color="000000"/>
              <w:left w:val="single" w:sz="5" w:space="0" w:color="000000"/>
              <w:bottom w:val="single" w:sz="5" w:space="0" w:color="000000"/>
              <w:right w:val="single" w:sz="5" w:space="0" w:color="000000"/>
            </w:tcBorders>
            <w:shd w:val="clear" w:color="auto" w:fill="D9D9D9"/>
            <w:tcMar>
              <w:top w:w="80" w:type="dxa"/>
              <w:left w:w="140" w:type="dxa"/>
              <w:bottom w:w="80" w:type="dxa"/>
              <w:right w:w="140" w:type="dxa"/>
            </w:tcMar>
          </w:tcPr>
          <w:p w14:paraId="6CA7F191" w14:textId="77777777" w:rsidR="001A73E7" w:rsidRDefault="00000000">
            <w:pPr>
              <w:spacing w:before="240" w:after="240"/>
              <w:ind w:left="0" w:hanging="2"/>
            </w:pPr>
            <w:r>
              <w:t>Número:</w:t>
            </w:r>
          </w:p>
        </w:tc>
        <w:tc>
          <w:tcPr>
            <w:tcW w:w="6265" w:type="dxa"/>
            <w:tcBorders>
              <w:top w:val="single" w:sz="5" w:space="0" w:color="000000"/>
              <w:left w:val="nil"/>
              <w:bottom w:val="single" w:sz="5" w:space="0" w:color="000000"/>
              <w:right w:val="single" w:sz="5" w:space="0" w:color="000000"/>
            </w:tcBorders>
            <w:tcMar>
              <w:top w:w="80" w:type="dxa"/>
              <w:left w:w="140" w:type="dxa"/>
              <w:bottom w:w="80" w:type="dxa"/>
              <w:right w:w="140" w:type="dxa"/>
            </w:tcMar>
          </w:tcPr>
          <w:p w14:paraId="01EB4170" w14:textId="77777777" w:rsidR="001A73E7" w:rsidRDefault="00000000">
            <w:pPr>
              <w:spacing w:before="240" w:after="240"/>
              <w:ind w:left="0" w:hanging="2"/>
              <w:rPr>
                <w:b/>
              </w:rPr>
            </w:pPr>
            <w:r>
              <w:rPr>
                <w:b/>
              </w:rPr>
              <w:t>ACT-# 10</w:t>
            </w:r>
          </w:p>
        </w:tc>
      </w:tr>
      <w:tr w:rsidR="001A73E7" w14:paraId="2CABF328" w14:textId="77777777">
        <w:trPr>
          <w:trHeight w:val="435"/>
        </w:trPr>
        <w:tc>
          <w:tcPr>
            <w:tcW w:w="3371" w:type="dxa"/>
            <w:tcBorders>
              <w:top w:val="nil"/>
              <w:left w:val="single" w:sz="5" w:space="0" w:color="000000"/>
              <w:bottom w:val="single" w:sz="5" w:space="0" w:color="000000"/>
              <w:right w:val="single" w:sz="5" w:space="0" w:color="000000"/>
            </w:tcBorders>
            <w:shd w:val="clear" w:color="auto" w:fill="D9D9D9"/>
            <w:tcMar>
              <w:top w:w="80" w:type="dxa"/>
              <w:left w:w="140" w:type="dxa"/>
              <w:bottom w:w="80" w:type="dxa"/>
              <w:right w:w="140" w:type="dxa"/>
            </w:tcMar>
          </w:tcPr>
          <w:p w14:paraId="05DB66D0" w14:textId="77777777" w:rsidR="001A73E7" w:rsidRDefault="00000000">
            <w:pPr>
              <w:spacing w:before="240" w:after="240"/>
              <w:ind w:left="0" w:hanging="2"/>
            </w:pPr>
            <w:r>
              <w:lastRenderedPageBreak/>
              <w:t>Actor:</w:t>
            </w:r>
          </w:p>
        </w:tc>
        <w:tc>
          <w:tcPr>
            <w:tcW w:w="6265" w:type="dxa"/>
            <w:tcBorders>
              <w:top w:val="nil"/>
              <w:left w:val="nil"/>
              <w:bottom w:val="single" w:sz="5" w:space="0" w:color="000000"/>
              <w:right w:val="single" w:sz="5" w:space="0" w:color="000000"/>
            </w:tcBorders>
            <w:tcMar>
              <w:top w:w="80" w:type="dxa"/>
              <w:left w:w="140" w:type="dxa"/>
              <w:bottom w:w="80" w:type="dxa"/>
              <w:right w:w="140" w:type="dxa"/>
            </w:tcMar>
          </w:tcPr>
          <w:p w14:paraId="4D03FA73" w14:textId="77777777" w:rsidR="001A73E7" w:rsidRDefault="00000000">
            <w:pPr>
              <w:spacing w:before="240" w:after="240"/>
              <w:ind w:left="0" w:hanging="2"/>
              <w:rPr>
                <w:b/>
              </w:rPr>
            </w:pPr>
            <w:r>
              <w:rPr>
                <w:b/>
              </w:rPr>
              <w:t>Administrador de Repuestos</w:t>
            </w:r>
          </w:p>
        </w:tc>
      </w:tr>
      <w:tr w:rsidR="001A73E7" w14:paraId="4D9E70E9" w14:textId="77777777">
        <w:trPr>
          <w:trHeight w:val="705"/>
        </w:trPr>
        <w:tc>
          <w:tcPr>
            <w:tcW w:w="3371" w:type="dxa"/>
            <w:tcBorders>
              <w:top w:val="nil"/>
              <w:left w:val="single" w:sz="5" w:space="0" w:color="000000"/>
              <w:bottom w:val="single" w:sz="5" w:space="0" w:color="000000"/>
              <w:right w:val="single" w:sz="5" w:space="0" w:color="000000"/>
            </w:tcBorders>
            <w:shd w:val="clear" w:color="auto" w:fill="D9D9D9"/>
            <w:tcMar>
              <w:top w:w="80" w:type="dxa"/>
              <w:left w:w="140" w:type="dxa"/>
              <w:bottom w:w="80" w:type="dxa"/>
              <w:right w:w="140" w:type="dxa"/>
            </w:tcMar>
          </w:tcPr>
          <w:p w14:paraId="5B9C1627" w14:textId="77777777" w:rsidR="001A73E7" w:rsidRDefault="00000000">
            <w:pPr>
              <w:spacing w:before="240" w:after="240"/>
              <w:ind w:left="0" w:hanging="2"/>
            </w:pPr>
            <w:r>
              <w:t>Descripción:</w:t>
            </w:r>
          </w:p>
        </w:tc>
        <w:tc>
          <w:tcPr>
            <w:tcW w:w="6265" w:type="dxa"/>
            <w:tcBorders>
              <w:top w:val="nil"/>
              <w:left w:val="nil"/>
              <w:bottom w:val="single" w:sz="5" w:space="0" w:color="000000"/>
              <w:right w:val="single" w:sz="5" w:space="0" w:color="000000"/>
            </w:tcBorders>
            <w:tcMar>
              <w:top w:w="80" w:type="dxa"/>
              <w:left w:w="140" w:type="dxa"/>
              <w:bottom w:w="80" w:type="dxa"/>
              <w:right w:w="140" w:type="dxa"/>
            </w:tcMar>
          </w:tcPr>
          <w:p w14:paraId="0E0AC118" w14:textId="77777777" w:rsidR="001A73E7" w:rsidRDefault="00000000">
            <w:pPr>
              <w:spacing w:before="240" w:after="240"/>
              <w:ind w:left="0" w:hanging="2"/>
            </w:pPr>
            <w:r>
              <w:t>Persona responsable de suministrar los repuestos y accesorios para las reparaciones en el taller.</w:t>
            </w:r>
          </w:p>
        </w:tc>
      </w:tr>
      <w:tr w:rsidR="001A73E7" w14:paraId="4540A35E" w14:textId="77777777">
        <w:trPr>
          <w:trHeight w:val="4590"/>
        </w:trPr>
        <w:tc>
          <w:tcPr>
            <w:tcW w:w="3371" w:type="dxa"/>
            <w:tcBorders>
              <w:top w:val="nil"/>
              <w:left w:val="single" w:sz="5" w:space="0" w:color="000000"/>
              <w:bottom w:val="single" w:sz="5" w:space="0" w:color="000000"/>
              <w:right w:val="single" w:sz="5" w:space="0" w:color="000000"/>
            </w:tcBorders>
            <w:shd w:val="clear" w:color="auto" w:fill="D9D9D9"/>
            <w:tcMar>
              <w:top w:w="80" w:type="dxa"/>
              <w:left w:w="140" w:type="dxa"/>
              <w:bottom w:w="80" w:type="dxa"/>
              <w:right w:w="140" w:type="dxa"/>
            </w:tcMar>
          </w:tcPr>
          <w:p w14:paraId="525E8784" w14:textId="77777777" w:rsidR="001A73E7" w:rsidRDefault="00000000">
            <w:pPr>
              <w:spacing w:before="240" w:after="240"/>
              <w:ind w:left="0" w:hanging="2"/>
            </w:pPr>
            <w:r>
              <w:t>Responsabilidades:</w:t>
            </w:r>
          </w:p>
        </w:tc>
        <w:tc>
          <w:tcPr>
            <w:tcW w:w="6265" w:type="dxa"/>
            <w:tcBorders>
              <w:top w:val="nil"/>
              <w:left w:val="nil"/>
              <w:bottom w:val="single" w:sz="5" w:space="0" w:color="000000"/>
              <w:right w:val="single" w:sz="5" w:space="0" w:color="000000"/>
            </w:tcBorders>
            <w:tcMar>
              <w:top w:w="80" w:type="dxa"/>
              <w:left w:w="140" w:type="dxa"/>
              <w:bottom w:w="80" w:type="dxa"/>
              <w:right w:w="140" w:type="dxa"/>
            </w:tcMar>
          </w:tcPr>
          <w:p w14:paraId="0F81A9E0" w14:textId="77777777" w:rsidR="001A73E7" w:rsidRDefault="00000000">
            <w:pPr>
              <w:spacing w:before="240" w:after="160"/>
              <w:ind w:left="0" w:hanging="2"/>
            </w:pPr>
            <w:r>
              <w:t>•</w:t>
            </w:r>
            <w:r>
              <w:rPr>
                <w:sz w:val="14"/>
                <w:szCs w:val="14"/>
              </w:rPr>
              <w:t xml:space="preserve">        </w:t>
            </w:r>
            <w:r>
              <w:t>Proveer las piezas y componentes necesarios para las reparaciones, como pantallas, baterías, y otros componentes internos.</w:t>
            </w:r>
          </w:p>
          <w:p w14:paraId="7C5E9E75" w14:textId="77777777" w:rsidR="001A73E7" w:rsidRDefault="00000000">
            <w:pPr>
              <w:spacing w:before="240" w:after="160"/>
              <w:ind w:left="0" w:hanging="2"/>
            </w:pPr>
            <w:r>
              <w:t>•</w:t>
            </w:r>
            <w:r>
              <w:rPr>
                <w:sz w:val="14"/>
                <w:szCs w:val="14"/>
              </w:rPr>
              <w:t xml:space="preserve">        </w:t>
            </w:r>
            <w:r>
              <w:t>Registrar los repuestos en el sistema con información detallada (nombre, modelo, compatibilidad, cantidad disponible, etc.).</w:t>
            </w:r>
          </w:p>
          <w:p w14:paraId="54F1F586" w14:textId="77777777" w:rsidR="001A73E7" w:rsidRDefault="00000000">
            <w:pPr>
              <w:spacing w:before="240" w:after="160"/>
              <w:ind w:left="0" w:hanging="2"/>
            </w:pPr>
            <w:r>
              <w:t>•</w:t>
            </w:r>
            <w:r>
              <w:rPr>
                <w:sz w:val="14"/>
                <w:szCs w:val="14"/>
              </w:rPr>
              <w:t xml:space="preserve">        </w:t>
            </w:r>
            <w:r>
              <w:t>Registrar en el sistema qué repuestos se han utilizado y para qué reparación.</w:t>
            </w:r>
          </w:p>
          <w:p w14:paraId="6164FBCE" w14:textId="77777777" w:rsidR="001A73E7" w:rsidRDefault="00000000">
            <w:pPr>
              <w:spacing w:before="240" w:after="160"/>
              <w:ind w:left="0" w:hanging="2"/>
            </w:pPr>
            <w:r>
              <w:t>•</w:t>
            </w:r>
            <w:r>
              <w:rPr>
                <w:sz w:val="14"/>
                <w:szCs w:val="14"/>
              </w:rPr>
              <w:t xml:space="preserve">        </w:t>
            </w:r>
            <w:r>
              <w:t>Ofrecer asistencia técnica sobre el uso e instalación de las piezas, si es necesario.</w:t>
            </w:r>
          </w:p>
          <w:p w14:paraId="7A1CFDC7" w14:textId="77777777" w:rsidR="001A73E7" w:rsidRDefault="00000000">
            <w:pPr>
              <w:spacing w:before="240" w:after="160"/>
              <w:ind w:left="0" w:hanging="2"/>
            </w:pPr>
            <w:r>
              <w:t>•</w:t>
            </w:r>
            <w:r>
              <w:rPr>
                <w:sz w:val="14"/>
                <w:szCs w:val="14"/>
              </w:rPr>
              <w:t xml:space="preserve">        </w:t>
            </w:r>
            <w:r>
              <w:t>Asegurar que el taller de reparación tenga un inventario adecuado de piezas para evitar retrasos en las reparaciones.</w:t>
            </w:r>
          </w:p>
        </w:tc>
      </w:tr>
      <w:tr w:rsidR="001A73E7" w14:paraId="08E2A5AF" w14:textId="77777777">
        <w:trPr>
          <w:trHeight w:val="435"/>
        </w:trPr>
        <w:tc>
          <w:tcPr>
            <w:tcW w:w="3371" w:type="dxa"/>
            <w:tcBorders>
              <w:top w:val="nil"/>
              <w:left w:val="single" w:sz="5" w:space="0" w:color="000000"/>
              <w:bottom w:val="single" w:sz="5" w:space="0" w:color="000000"/>
              <w:right w:val="single" w:sz="5" w:space="0" w:color="000000"/>
            </w:tcBorders>
            <w:shd w:val="clear" w:color="auto" w:fill="D9D9D9"/>
            <w:tcMar>
              <w:top w:w="80" w:type="dxa"/>
              <w:left w:w="140" w:type="dxa"/>
              <w:bottom w:w="80" w:type="dxa"/>
              <w:right w:w="140" w:type="dxa"/>
            </w:tcMar>
          </w:tcPr>
          <w:p w14:paraId="5BC83286" w14:textId="77777777" w:rsidR="001A73E7" w:rsidRDefault="00000000">
            <w:pPr>
              <w:spacing w:before="240" w:after="240"/>
              <w:ind w:left="0" w:hanging="2"/>
            </w:pPr>
            <w:r>
              <w:t>Fuentes:</w:t>
            </w:r>
          </w:p>
        </w:tc>
        <w:tc>
          <w:tcPr>
            <w:tcW w:w="6265" w:type="dxa"/>
            <w:tcBorders>
              <w:top w:val="nil"/>
              <w:left w:val="nil"/>
              <w:bottom w:val="single" w:sz="5" w:space="0" w:color="000000"/>
              <w:right w:val="single" w:sz="5" w:space="0" w:color="000000"/>
            </w:tcBorders>
            <w:tcMar>
              <w:top w:w="80" w:type="dxa"/>
              <w:left w:w="140" w:type="dxa"/>
              <w:bottom w:w="80" w:type="dxa"/>
              <w:right w:w="140" w:type="dxa"/>
            </w:tcMar>
          </w:tcPr>
          <w:p w14:paraId="2A4735AB" w14:textId="77777777" w:rsidR="001A73E7" w:rsidRDefault="00000000">
            <w:pPr>
              <w:spacing w:before="240" w:after="240"/>
              <w:ind w:left="0" w:hanging="2"/>
            </w:pPr>
            <w:r>
              <w:t>Equipo de Desarrollo</w:t>
            </w:r>
          </w:p>
        </w:tc>
      </w:tr>
    </w:tbl>
    <w:p w14:paraId="79FAE5C4" w14:textId="77777777" w:rsidR="001A73E7" w:rsidRDefault="00000000">
      <w:pPr>
        <w:spacing w:before="240" w:after="240"/>
        <w:ind w:left="0" w:hanging="2"/>
        <w:jc w:val="both"/>
        <w:rPr>
          <w:rFonts w:ascii="Calibri" w:eastAsia="Calibri" w:hAnsi="Calibri" w:cs="Calibri"/>
        </w:rPr>
      </w:pPr>
      <w:r>
        <w:rPr>
          <w:rFonts w:ascii="Calibri" w:eastAsia="Calibri" w:hAnsi="Calibri" w:cs="Calibri"/>
        </w:rPr>
        <w:t xml:space="preserve"> </w:t>
      </w:r>
    </w:p>
    <w:p w14:paraId="294D7D13" w14:textId="77777777" w:rsidR="001A73E7" w:rsidRDefault="00000000">
      <w:pPr>
        <w:spacing w:before="240" w:after="240"/>
        <w:ind w:left="0" w:hanging="2"/>
        <w:jc w:val="both"/>
        <w:rPr>
          <w:rFonts w:ascii="Calibri" w:eastAsia="Calibri" w:hAnsi="Calibri" w:cs="Calibri"/>
        </w:rPr>
      </w:pPr>
      <w:r>
        <w:rPr>
          <w:rFonts w:ascii="Calibri" w:eastAsia="Calibri" w:hAnsi="Calibri" w:cs="Calibri"/>
        </w:rPr>
        <w:t xml:space="preserve"> </w:t>
      </w:r>
    </w:p>
    <w:p w14:paraId="1CC418E6" w14:textId="77777777" w:rsidR="001A73E7" w:rsidRDefault="00000000">
      <w:pPr>
        <w:spacing w:before="240" w:after="240"/>
        <w:ind w:left="0" w:hanging="2"/>
        <w:jc w:val="both"/>
        <w:rPr>
          <w:rFonts w:ascii="Calibri" w:eastAsia="Calibri" w:hAnsi="Calibri" w:cs="Calibri"/>
        </w:rPr>
      </w:pPr>
      <w:r>
        <w:rPr>
          <w:rFonts w:ascii="Calibri" w:eastAsia="Calibri" w:hAnsi="Calibri" w:cs="Calibri"/>
        </w:rPr>
        <w:t xml:space="preserve"> </w:t>
      </w:r>
    </w:p>
    <w:p w14:paraId="29FBDE9D" w14:textId="77777777" w:rsidR="001A73E7" w:rsidRDefault="00000000">
      <w:pPr>
        <w:spacing w:before="240" w:after="240"/>
        <w:ind w:left="0" w:hanging="2"/>
        <w:jc w:val="both"/>
        <w:rPr>
          <w:rFonts w:ascii="Calibri" w:eastAsia="Calibri" w:hAnsi="Calibri" w:cs="Calibri"/>
        </w:rPr>
      </w:pPr>
      <w:r>
        <w:rPr>
          <w:rFonts w:ascii="Calibri" w:eastAsia="Calibri" w:hAnsi="Calibri" w:cs="Calibri"/>
        </w:rPr>
        <w:t xml:space="preserve"> </w:t>
      </w:r>
    </w:p>
    <w:p w14:paraId="3E97E335" w14:textId="77777777" w:rsidR="001A73E7" w:rsidRDefault="00000000">
      <w:pPr>
        <w:spacing w:before="240" w:after="240"/>
        <w:ind w:left="0" w:hanging="2"/>
        <w:jc w:val="both"/>
        <w:rPr>
          <w:rFonts w:ascii="Calibri" w:eastAsia="Calibri" w:hAnsi="Calibri" w:cs="Calibri"/>
        </w:rPr>
      </w:pPr>
      <w:r>
        <w:rPr>
          <w:rFonts w:ascii="Calibri" w:eastAsia="Calibri" w:hAnsi="Calibri" w:cs="Calibri"/>
        </w:rPr>
        <w:t xml:space="preserve"> </w:t>
      </w:r>
    </w:p>
    <w:p w14:paraId="63F44E9B" w14:textId="77777777" w:rsidR="001A73E7" w:rsidRDefault="00000000">
      <w:pPr>
        <w:spacing w:before="240" w:after="240"/>
        <w:ind w:left="0" w:hanging="2"/>
        <w:jc w:val="both"/>
        <w:rPr>
          <w:rFonts w:ascii="Calibri" w:eastAsia="Calibri" w:hAnsi="Calibri" w:cs="Calibri"/>
        </w:rPr>
      </w:pPr>
      <w:r>
        <w:rPr>
          <w:rFonts w:ascii="Calibri" w:eastAsia="Calibri" w:hAnsi="Calibri" w:cs="Calibri"/>
        </w:rPr>
        <w:t xml:space="preserve"> </w:t>
      </w:r>
    </w:p>
    <w:p w14:paraId="2E786ECB" w14:textId="77777777" w:rsidR="001A73E7" w:rsidRDefault="00000000">
      <w:pPr>
        <w:spacing w:before="240" w:after="240"/>
        <w:ind w:left="0" w:hanging="2"/>
        <w:jc w:val="both"/>
        <w:rPr>
          <w:rFonts w:ascii="Calibri" w:eastAsia="Calibri" w:hAnsi="Calibri" w:cs="Calibri"/>
        </w:rPr>
      </w:pPr>
      <w:r>
        <w:rPr>
          <w:rFonts w:ascii="Calibri" w:eastAsia="Calibri" w:hAnsi="Calibri" w:cs="Calibri"/>
        </w:rPr>
        <w:t xml:space="preserve"> </w:t>
      </w:r>
    </w:p>
    <w:p w14:paraId="5D3F3D75" w14:textId="77777777" w:rsidR="001A73E7" w:rsidRDefault="00000000">
      <w:pPr>
        <w:spacing w:before="240" w:after="240"/>
        <w:ind w:left="0" w:hanging="2"/>
        <w:jc w:val="both"/>
        <w:rPr>
          <w:rFonts w:ascii="Calibri" w:eastAsia="Calibri" w:hAnsi="Calibri" w:cs="Calibri"/>
        </w:rPr>
      </w:pPr>
      <w:r>
        <w:rPr>
          <w:rFonts w:ascii="Calibri" w:eastAsia="Calibri" w:hAnsi="Calibri" w:cs="Calibri"/>
        </w:rPr>
        <w:t xml:space="preserve"> </w:t>
      </w:r>
    </w:p>
    <w:p w14:paraId="5E2597EE" w14:textId="77777777" w:rsidR="001A73E7" w:rsidRDefault="00000000">
      <w:pPr>
        <w:spacing w:before="240" w:after="240"/>
        <w:ind w:left="0" w:hanging="2"/>
        <w:jc w:val="both"/>
        <w:rPr>
          <w:rFonts w:ascii="Calibri" w:eastAsia="Calibri" w:hAnsi="Calibri" w:cs="Calibri"/>
        </w:rPr>
      </w:pPr>
      <w:r>
        <w:rPr>
          <w:rFonts w:ascii="Calibri" w:eastAsia="Calibri" w:hAnsi="Calibri" w:cs="Calibri"/>
        </w:rPr>
        <w:t xml:space="preserve"> </w:t>
      </w:r>
    </w:p>
    <w:p w14:paraId="63426AE9" w14:textId="77777777" w:rsidR="001A73E7" w:rsidRDefault="00000000">
      <w:pPr>
        <w:spacing w:before="240" w:after="240"/>
        <w:ind w:left="0" w:hanging="2"/>
        <w:jc w:val="both"/>
        <w:rPr>
          <w:rFonts w:ascii="Calibri" w:eastAsia="Calibri" w:hAnsi="Calibri" w:cs="Calibri"/>
        </w:rPr>
      </w:pPr>
      <w:r>
        <w:rPr>
          <w:rFonts w:ascii="Calibri" w:eastAsia="Calibri" w:hAnsi="Calibri" w:cs="Calibri"/>
        </w:rPr>
        <w:t xml:space="preserve"> </w:t>
      </w:r>
    </w:p>
    <w:p w14:paraId="060C6A9A" w14:textId="77777777" w:rsidR="001A73E7" w:rsidRDefault="001A73E7">
      <w:pPr>
        <w:ind w:left="0" w:hanging="2"/>
        <w:rPr>
          <w:rFonts w:ascii="Calibri" w:eastAsia="Calibri" w:hAnsi="Calibri" w:cs="Calibri"/>
          <w:i/>
          <w:color w:val="0000FF"/>
        </w:rPr>
      </w:pPr>
      <w:bookmarkStart w:id="48" w:name="_heading=h.2bn6wsx" w:colFirst="0" w:colLast="0"/>
      <w:bookmarkEnd w:id="48"/>
    </w:p>
    <w:p w14:paraId="25625663" w14:textId="77777777" w:rsidR="001A73E7" w:rsidRDefault="00000000">
      <w:pPr>
        <w:keepNext/>
        <w:numPr>
          <w:ilvl w:val="2"/>
          <w:numId w:val="2"/>
        </w:numPr>
        <w:pBdr>
          <w:top w:val="nil"/>
          <w:left w:val="nil"/>
          <w:bottom w:val="nil"/>
          <w:right w:val="nil"/>
          <w:between w:val="nil"/>
        </w:pBdr>
        <w:spacing w:before="240" w:after="60" w:line="240" w:lineRule="auto"/>
        <w:ind w:left="0" w:hanging="2"/>
        <w:rPr>
          <w:rFonts w:ascii="Calibri" w:eastAsia="Calibri" w:hAnsi="Calibri" w:cs="Calibri"/>
          <w:b/>
          <w:color w:val="000000"/>
        </w:rPr>
      </w:pPr>
      <w:r>
        <w:rPr>
          <w:rFonts w:ascii="Calibri" w:eastAsia="Calibri" w:hAnsi="Calibri" w:cs="Calibri"/>
          <w:b/>
          <w:color w:val="000000"/>
        </w:rPr>
        <w:lastRenderedPageBreak/>
        <w:t>Modelo de casos de Uso</w:t>
      </w:r>
    </w:p>
    <w:p w14:paraId="4898CF88" w14:textId="77777777" w:rsidR="001A73E7" w:rsidRDefault="001A73E7">
      <w:pPr>
        <w:ind w:left="0" w:hanging="2"/>
        <w:jc w:val="both"/>
        <w:rPr>
          <w:rFonts w:ascii="Calibri" w:eastAsia="Calibri" w:hAnsi="Calibri" w:cs="Calibri"/>
          <w:color w:val="0000FF"/>
        </w:rPr>
      </w:pPr>
    </w:p>
    <w:p w14:paraId="295E7DC2" w14:textId="77777777" w:rsidR="001A73E7" w:rsidRDefault="001A73E7">
      <w:pPr>
        <w:ind w:left="0" w:hanging="2"/>
      </w:pPr>
    </w:p>
    <w:p w14:paraId="290B3DCA" w14:textId="77777777" w:rsidR="001A73E7" w:rsidRDefault="00000000">
      <w:pPr>
        <w:ind w:left="0" w:hanging="2"/>
      </w:pPr>
      <w:bookmarkStart w:id="49" w:name="_heading=h.qsh70q" w:colFirst="0" w:colLast="0"/>
      <w:bookmarkEnd w:id="49"/>
      <w:r>
        <w:rPr>
          <w:noProof/>
        </w:rPr>
        <w:drawing>
          <wp:inline distT="114300" distB="114300" distL="114300" distR="114300" wp14:anchorId="63D3BCC3" wp14:editId="1060619A">
            <wp:extent cx="6353907" cy="5087816"/>
            <wp:effectExtent l="0" t="0" r="8890" b="0"/>
            <wp:docPr id="105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1"/>
                    <a:srcRect/>
                    <a:stretch>
                      <a:fillRect/>
                    </a:stretch>
                  </pic:blipFill>
                  <pic:spPr>
                    <a:xfrm>
                      <a:off x="0" y="0"/>
                      <a:ext cx="6366749" cy="5098099"/>
                    </a:xfrm>
                    <a:prstGeom prst="rect">
                      <a:avLst/>
                    </a:prstGeom>
                    <a:ln/>
                  </pic:spPr>
                </pic:pic>
              </a:graphicData>
            </a:graphic>
          </wp:inline>
        </w:drawing>
      </w:r>
    </w:p>
    <w:p w14:paraId="2F4E3EB5" w14:textId="77777777" w:rsidR="001A73E7" w:rsidRDefault="00000000">
      <w:pPr>
        <w:keepNext/>
        <w:numPr>
          <w:ilvl w:val="2"/>
          <w:numId w:val="2"/>
        </w:numPr>
        <w:pBdr>
          <w:top w:val="nil"/>
          <w:left w:val="nil"/>
          <w:bottom w:val="nil"/>
          <w:right w:val="nil"/>
          <w:between w:val="nil"/>
        </w:pBdr>
        <w:spacing w:before="240" w:after="60" w:line="240" w:lineRule="auto"/>
        <w:ind w:left="0" w:hanging="2"/>
        <w:rPr>
          <w:rFonts w:ascii="Calibri" w:eastAsia="Calibri" w:hAnsi="Calibri" w:cs="Calibri"/>
          <w:b/>
          <w:color w:val="000000"/>
        </w:rPr>
      </w:pPr>
      <w:r>
        <w:rPr>
          <w:rFonts w:ascii="Calibri" w:eastAsia="Calibri" w:hAnsi="Calibri" w:cs="Calibri"/>
          <w:b/>
          <w:color w:val="000000"/>
        </w:rPr>
        <w:t xml:space="preserve">Lista de casos de Uso </w:t>
      </w:r>
    </w:p>
    <w:p w14:paraId="67C874CD" w14:textId="77777777" w:rsidR="001A73E7" w:rsidRPr="0021017C" w:rsidRDefault="001A73E7" w:rsidP="0021017C">
      <w:pPr>
        <w:ind w:leftChars="0" w:left="-2" w:firstLineChars="0" w:firstLine="0"/>
        <w:rPr>
          <w:rFonts w:eastAsia="Calibri"/>
        </w:rPr>
      </w:pPr>
    </w:p>
    <w:tbl>
      <w:tblPr>
        <w:tblStyle w:val="aff5"/>
        <w:tblW w:w="9637"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897"/>
        <w:gridCol w:w="4068"/>
        <w:gridCol w:w="1640"/>
        <w:gridCol w:w="1654"/>
        <w:gridCol w:w="1378"/>
      </w:tblGrid>
      <w:tr w:rsidR="001A73E7" w14:paraId="6461C7B7" w14:textId="77777777">
        <w:trPr>
          <w:trHeight w:val="570"/>
        </w:trPr>
        <w:tc>
          <w:tcPr>
            <w:tcW w:w="896" w:type="dxa"/>
            <w:tcBorders>
              <w:top w:val="single" w:sz="5" w:space="0" w:color="000000"/>
              <w:left w:val="single" w:sz="5" w:space="0" w:color="000000"/>
              <w:bottom w:val="single" w:sz="5" w:space="0" w:color="000000"/>
              <w:right w:val="single" w:sz="5" w:space="0" w:color="000000"/>
            </w:tcBorders>
            <w:shd w:val="clear" w:color="auto" w:fill="E5E5E5"/>
            <w:tcMar>
              <w:top w:w="0" w:type="dxa"/>
              <w:left w:w="100" w:type="dxa"/>
              <w:bottom w:w="0" w:type="dxa"/>
              <w:right w:w="100" w:type="dxa"/>
            </w:tcMar>
          </w:tcPr>
          <w:p w14:paraId="1035CE84" w14:textId="77777777" w:rsidR="001A73E7" w:rsidRDefault="00000000">
            <w:pPr>
              <w:keepNext/>
              <w:spacing w:before="240" w:after="240"/>
              <w:ind w:left="0" w:right="140" w:hanging="2"/>
              <w:jc w:val="center"/>
              <w:rPr>
                <w:rFonts w:ascii="Calibri" w:eastAsia="Calibri" w:hAnsi="Calibri" w:cs="Calibri"/>
                <w:b/>
              </w:rPr>
            </w:pPr>
            <w:r>
              <w:rPr>
                <w:rFonts w:ascii="Calibri" w:eastAsia="Calibri" w:hAnsi="Calibri" w:cs="Calibri"/>
                <w:b/>
              </w:rPr>
              <w:lastRenderedPageBreak/>
              <w:t>Id</w:t>
            </w:r>
          </w:p>
        </w:tc>
        <w:tc>
          <w:tcPr>
            <w:tcW w:w="4067" w:type="dxa"/>
            <w:tcBorders>
              <w:top w:val="single" w:sz="5" w:space="0" w:color="000000"/>
              <w:left w:val="nil"/>
              <w:bottom w:val="single" w:sz="5" w:space="0" w:color="000000"/>
              <w:right w:val="single" w:sz="5" w:space="0" w:color="000000"/>
            </w:tcBorders>
            <w:shd w:val="clear" w:color="auto" w:fill="E5E5E5"/>
            <w:tcMar>
              <w:top w:w="0" w:type="dxa"/>
              <w:left w:w="100" w:type="dxa"/>
              <w:bottom w:w="0" w:type="dxa"/>
              <w:right w:w="100" w:type="dxa"/>
            </w:tcMar>
          </w:tcPr>
          <w:p w14:paraId="7B4062F5" w14:textId="77777777" w:rsidR="001A73E7" w:rsidRDefault="00000000">
            <w:pPr>
              <w:keepNext/>
              <w:spacing w:before="240" w:after="240"/>
              <w:ind w:left="0" w:right="140" w:hanging="2"/>
              <w:jc w:val="center"/>
              <w:rPr>
                <w:rFonts w:ascii="Calibri" w:eastAsia="Calibri" w:hAnsi="Calibri" w:cs="Calibri"/>
                <w:b/>
              </w:rPr>
            </w:pPr>
            <w:r>
              <w:rPr>
                <w:rFonts w:ascii="Calibri" w:eastAsia="Calibri" w:hAnsi="Calibri" w:cs="Calibri"/>
                <w:b/>
              </w:rPr>
              <w:t>Caso de Uso</w:t>
            </w:r>
          </w:p>
        </w:tc>
        <w:tc>
          <w:tcPr>
            <w:tcW w:w="1640" w:type="dxa"/>
            <w:tcBorders>
              <w:top w:val="single" w:sz="5" w:space="0" w:color="000000"/>
              <w:left w:val="nil"/>
              <w:bottom w:val="single" w:sz="5" w:space="0" w:color="000000"/>
              <w:right w:val="single" w:sz="5" w:space="0" w:color="000000"/>
            </w:tcBorders>
            <w:shd w:val="clear" w:color="auto" w:fill="E5E5E5"/>
            <w:tcMar>
              <w:top w:w="0" w:type="dxa"/>
              <w:left w:w="100" w:type="dxa"/>
              <w:bottom w:w="0" w:type="dxa"/>
              <w:right w:w="100" w:type="dxa"/>
            </w:tcMar>
          </w:tcPr>
          <w:p w14:paraId="70215C5E" w14:textId="77777777" w:rsidR="001A73E7" w:rsidRDefault="00000000">
            <w:pPr>
              <w:keepNext/>
              <w:spacing w:before="240" w:after="240"/>
              <w:ind w:left="0" w:right="140" w:hanging="2"/>
              <w:jc w:val="center"/>
              <w:rPr>
                <w:rFonts w:ascii="Calibri" w:eastAsia="Calibri" w:hAnsi="Calibri" w:cs="Calibri"/>
                <w:b/>
              </w:rPr>
            </w:pPr>
            <w:r>
              <w:rPr>
                <w:rFonts w:ascii="Calibri" w:eastAsia="Calibri" w:hAnsi="Calibri" w:cs="Calibri"/>
                <w:b/>
              </w:rPr>
              <w:t>Complejidad</w:t>
            </w:r>
          </w:p>
        </w:tc>
        <w:tc>
          <w:tcPr>
            <w:tcW w:w="1654" w:type="dxa"/>
            <w:tcBorders>
              <w:top w:val="single" w:sz="5" w:space="0" w:color="000000"/>
              <w:left w:val="nil"/>
              <w:bottom w:val="single" w:sz="5" w:space="0" w:color="000000"/>
              <w:right w:val="single" w:sz="5" w:space="0" w:color="000000"/>
            </w:tcBorders>
            <w:shd w:val="clear" w:color="auto" w:fill="E5E5E5"/>
            <w:tcMar>
              <w:top w:w="0" w:type="dxa"/>
              <w:left w:w="100" w:type="dxa"/>
              <w:bottom w:w="0" w:type="dxa"/>
              <w:right w:w="100" w:type="dxa"/>
            </w:tcMar>
          </w:tcPr>
          <w:p w14:paraId="4AE17CA8" w14:textId="77777777" w:rsidR="001A73E7" w:rsidRDefault="00000000">
            <w:pPr>
              <w:keepNext/>
              <w:spacing w:before="240" w:after="240"/>
              <w:ind w:left="0" w:right="140" w:hanging="2"/>
              <w:jc w:val="center"/>
              <w:rPr>
                <w:rFonts w:ascii="Calibri" w:eastAsia="Calibri" w:hAnsi="Calibri" w:cs="Calibri"/>
                <w:b/>
              </w:rPr>
            </w:pPr>
            <w:r>
              <w:rPr>
                <w:rFonts w:ascii="Calibri" w:eastAsia="Calibri" w:hAnsi="Calibri" w:cs="Calibri"/>
                <w:b/>
              </w:rPr>
              <w:t>Prioridad del cliente</w:t>
            </w:r>
          </w:p>
        </w:tc>
        <w:tc>
          <w:tcPr>
            <w:tcW w:w="1378" w:type="dxa"/>
            <w:tcBorders>
              <w:top w:val="single" w:sz="5" w:space="0" w:color="000000"/>
              <w:left w:val="nil"/>
              <w:bottom w:val="single" w:sz="5" w:space="0" w:color="000000"/>
              <w:right w:val="single" w:sz="5" w:space="0" w:color="000000"/>
            </w:tcBorders>
            <w:shd w:val="clear" w:color="auto" w:fill="E5E5E5"/>
            <w:tcMar>
              <w:top w:w="0" w:type="dxa"/>
              <w:left w:w="100" w:type="dxa"/>
              <w:bottom w:w="0" w:type="dxa"/>
              <w:right w:w="100" w:type="dxa"/>
            </w:tcMar>
          </w:tcPr>
          <w:p w14:paraId="47781245" w14:textId="77777777" w:rsidR="001A73E7" w:rsidRDefault="00000000">
            <w:pPr>
              <w:keepNext/>
              <w:spacing w:before="240" w:after="240"/>
              <w:ind w:left="0" w:right="140" w:hanging="2"/>
              <w:jc w:val="center"/>
              <w:rPr>
                <w:rFonts w:ascii="Calibri" w:eastAsia="Calibri" w:hAnsi="Calibri" w:cs="Calibri"/>
                <w:b/>
              </w:rPr>
            </w:pPr>
            <w:r>
              <w:rPr>
                <w:rFonts w:ascii="Calibri" w:eastAsia="Calibri" w:hAnsi="Calibri" w:cs="Calibri"/>
                <w:b/>
              </w:rPr>
              <w:t>Prioridad Técnica</w:t>
            </w:r>
          </w:p>
        </w:tc>
      </w:tr>
      <w:tr w:rsidR="001A73E7" w14:paraId="00E58D35" w14:textId="77777777">
        <w:trPr>
          <w:trHeight w:val="510"/>
        </w:trPr>
        <w:tc>
          <w:tcPr>
            <w:tcW w:w="896"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637B1D7" w14:textId="77777777" w:rsidR="001A73E7" w:rsidRDefault="00000000">
            <w:pPr>
              <w:keepNext/>
              <w:spacing w:before="240" w:after="240"/>
              <w:ind w:left="0" w:right="140" w:hanging="2"/>
              <w:jc w:val="center"/>
              <w:rPr>
                <w:rFonts w:ascii="Calibri" w:eastAsia="Calibri" w:hAnsi="Calibri" w:cs="Calibri"/>
                <w:b/>
              </w:rPr>
            </w:pPr>
            <w:r>
              <w:rPr>
                <w:rFonts w:ascii="Calibri" w:eastAsia="Calibri" w:hAnsi="Calibri" w:cs="Calibri"/>
                <w:b/>
              </w:rPr>
              <w:t>CU1</w:t>
            </w:r>
          </w:p>
        </w:tc>
        <w:tc>
          <w:tcPr>
            <w:tcW w:w="4067" w:type="dxa"/>
            <w:tcBorders>
              <w:top w:val="nil"/>
              <w:left w:val="nil"/>
              <w:bottom w:val="single" w:sz="5" w:space="0" w:color="000000"/>
              <w:right w:val="single" w:sz="5" w:space="0" w:color="000000"/>
            </w:tcBorders>
            <w:tcMar>
              <w:top w:w="0" w:type="dxa"/>
              <w:left w:w="100" w:type="dxa"/>
              <w:bottom w:w="0" w:type="dxa"/>
              <w:right w:w="100" w:type="dxa"/>
            </w:tcMar>
          </w:tcPr>
          <w:p w14:paraId="71AE5055" w14:textId="77777777" w:rsidR="001A73E7" w:rsidRDefault="00000000">
            <w:pPr>
              <w:keepNext/>
              <w:spacing w:before="240" w:after="240"/>
              <w:ind w:left="0" w:right="140" w:hanging="2"/>
              <w:rPr>
                <w:rFonts w:ascii="Calibri" w:eastAsia="Calibri" w:hAnsi="Calibri" w:cs="Calibri"/>
                <w:b/>
              </w:rPr>
            </w:pPr>
            <w:r>
              <w:rPr>
                <w:rFonts w:ascii="Calibri" w:eastAsia="Calibri" w:hAnsi="Calibri" w:cs="Calibri"/>
                <w:b/>
              </w:rPr>
              <w:t>Registrar clientes, técnicos, usuarios, etc.</w:t>
            </w:r>
          </w:p>
        </w:tc>
        <w:tc>
          <w:tcPr>
            <w:tcW w:w="1640" w:type="dxa"/>
            <w:tcBorders>
              <w:top w:val="nil"/>
              <w:left w:val="nil"/>
              <w:bottom w:val="single" w:sz="5" w:space="0" w:color="000000"/>
              <w:right w:val="single" w:sz="5" w:space="0" w:color="000000"/>
            </w:tcBorders>
            <w:tcMar>
              <w:top w:w="0" w:type="dxa"/>
              <w:left w:w="100" w:type="dxa"/>
              <w:bottom w:w="0" w:type="dxa"/>
              <w:right w:w="100" w:type="dxa"/>
            </w:tcMar>
          </w:tcPr>
          <w:p w14:paraId="474CB4CE" w14:textId="77777777" w:rsidR="001A73E7" w:rsidRDefault="00000000">
            <w:pPr>
              <w:keepNext/>
              <w:spacing w:before="240" w:after="240"/>
              <w:ind w:left="0" w:right="140" w:hanging="2"/>
              <w:jc w:val="center"/>
              <w:rPr>
                <w:rFonts w:ascii="Calibri" w:eastAsia="Calibri" w:hAnsi="Calibri" w:cs="Calibri"/>
                <w:b/>
              </w:rPr>
            </w:pPr>
            <w:r>
              <w:rPr>
                <w:rFonts w:ascii="Calibri" w:eastAsia="Calibri" w:hAnsi="Calibri" w:cs="Calibri"/>
                <w:b/>
              </w:rPr>
              <w:t>Media</w:t>
            </w:r>
          </w:p>
        </w:tc>
        <w:tc>
          <w:tcPr>
            <w:tcW w:w="1654" w:type="dxa"/>
            <w:tcBorders>
              <w:top w:val="nil"/>
              <w:left w:val="nil"/>
              <w:bottom w:val="single" w:sz="5" w:space="0" w:color="000000"/>
              <w:right w:val="single" w:sz="5" w:space="0" w:color="000000"/>
            </w:tcBorders>
            <w:tcMar>
              <w:top w:w="0" w:type="dxa"/>
              <w:left w:w="100" w:type="dxa"/>
              <w:bottom w:w="0" w:type="dxa"/>
              <w:right w:w="100" w:type="dxa"/>
            </w:tcMar>
          </w:tcPr>
          <w:p w14:paraId="64C11A46" w14:textId="77777777" w:rsidR="001A73E7" w:rsidRDefault="00000000">
            <w:pPr>
              <w:keepNext/>
              <w:spacing w:before="240" w:after="240"/>
              <w:ind w:left="0" w:right="140" w:hanging="2"/>
              <w:jc w:val="center"/>
              <w:rPr>
                <w:rFonts w:ascii="Calibri" w:eastAsia="Calibri" w:hAnsi="Calibri" w:cs="Calibri"/>
                <w:b/>
              </w:rPr>
            </w:pPr>
            <w:r>
              <w:rPr>
                <w:rFonts w:ascii="Calibri" w:eastAsia="Calibri" w:hAnsi="Calibri" w:cs="Calibri"/>
                <w:b/>
              </w:rPr>
              <w:t>Alta</w:t>
            </w:r>
          </w:p>
        </w:tc>
        <w:tc>
          <w:tcPr>
            <w:tcW w:w="1378" w:type="dxa"/>
            <w:tcBorders>
              <w:top w:val="nil"/>
              <w:left w:val="nil"/>
              <w:bottom w:val="single" w:sz="5" w:space="0" w:color="000000"/>
              <w:right w:val="single" w:sz="5" w:space="0" w:color="000000"/>
            </w:tcBorders>
            <w:tcMar>
              <w:top w:w="0" w:type="dxa"/>
              <w:left w:w="100" w:type="dxa"/>
              <w:bottom w:w="0" w:type="dxa"/>
              <w:right w:w="100" w:type="dxa"/>
            </w:tcMar>
          </w:tcPr>
          <w:p w14:paraId="5F19EEA8" w14:textId="77777777" w:rsidR="001A73E7" w:rsidRDefault="00000000">
            <w:pPr>
              <w:keepNext/>
              <w:spacing w:before="240" w:after="240"/>
              <w:ind w:left="0" w:right="140" w:hanging="2"/>
              <w:jc w:val="center"/>
              <w:rPr>
                <w:rFonts w:ascii="Calibri" w:eastAsia="Calibri" w:hAnsi="Calibri" w:cs="Calibri"/>
                <w:b/>
              </w:rPr>
            </w:pPr>
            <w:r>
              <w:rPr>
                <w:rFonts w:ascii="Calibri" w:eastAsia="Calibri" w:hAnsi="Calibri" w:cs="Calibri"/>
                <w:b/>
              </w:rPr>
              <w:t>Alta</w:t>
            </w:r>
          </w:p>
        </w:tc>
      </w:tr>
      <w:tr w:rsidR="001A73E7" w14:paraId="4E2C5B55" w14:textId="77777777">
        <w:trPr>
          <w:trHeight w:val="285"/>
        </w:trPr>
        <w:tc>
          <w:tcPr>
            <w:tcW w:w="896"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166EC7F" w14:textId="77777777" w:rsidR="001A73E7" w:rsidRDefault="00000000">
            <w:pPr>
              <w:keepNext/>
              <w:spacing w:before="240" w:after="240"/>
              <w:ind w:left="0" w:right="140" w:hanging="2"/>
              <w:jc w:val="center"/>
              <w:rPr>
                <w:rFonts w:ascii="Calibri" w:eastAsia="Calibri" w:hAnsi="Calibri" w:cs="Calibri"/>
                <w:b/>
              </w:rPr>
            </w:pPr>
            <w:r>
              <w:rPr>
                <w:rFonts w:ascii="Calibri" w:eastAsia="Calibri" w:hAnsi="Calibri" w:cs="Calibri"/>
                <w:b/>
              </w:rPr>
              <w:t>CU2</w:t>
            </w:r>
          </w:p>
        </w:tc>
        <w:tc>
          <w:tcPr>
            <w:tcW w:w="4067" w:type="dxa"/>
            <w:tcBorders>
              <w:top w:val="nil"/>
              <w:left w:val="nil"/>
              <w:bottom w:val="single" w:sz="5" w:space="0" w:color="000000"/>
              <w:right w:val="single" w:sz="5" w:space="0" w:color="000000"/>
            </w:tcBorders>
            <w:tcMar>
              <w:top w:w="0" w:type="dxa"/>
              <w:left w:w="100" w:type="dxa"/>
              <w:bottom w:w="0" w:type="dxa"/>
              <w:right w:w="100" w:type="dxa"/>
            </w:tcMar>
          </w:tcPr>
          <w:p w14:paraId="648B6721" w14:textId="77777777" w:rsidR="001A73E7" w:rsidRDefault="00000000">
            <w:pPr>
              <w:keepNext/>
              <w:spacing w:before="240" w:after="240"/>
              <w:ind w:left="0" w:right="140" w:hanging="2"/>
              <w:rPr>
                <w:rFonts w:ascii="Calibri" w:eastAsia="Calibri" w:hAnsi="Calibri" w:cs="Calibri"/>
                <w:b/>
              </w:rPr>
            </w:pPr>
            <w:r>
              <w:rPr>
                <w:rFonts w:ascii="Calibri" w:eastAsia="Calibri" w:hAnsi="Calibri" w:cs="Calibri"/>
                <w:b/>
              </w:rPr>
              <w:t>Realizar listado de clientes.</w:t>
            </w:r>
          </w:p>
        </w:tc>
        <w:tc>
          <w:tcPr>
            <w:tcW w:w="1640" w:type="dxa"/>
            <w:tcBorders>
              <w:top w:val="nil"/>
              <w:left w:val="nil"/>
              <w:bottom w:val="single" w:sz="5" w:space="0" w:color="000000"/>
              <w:right w:val="single" w:sz="5" w:space="0" w:color="000000"/>
            </w:tcBorders>
            <w:tcMar>
              <w:top w:w="0" w:type="dxa"/>
              <w:left w:w="100" w:type="dxa"/>
              <w:bottom w:w="0" w:type="dxa"/>
              <w:right w:w="100" w:type="dxa"/>
            </w:tcMar>
          </w:tcPr>
          <w:p w14:paraId="53003BA8" w14:textId="77777777" w:rsidR="001A73E7" w:rsidRDefault="00000000">
            <w:pPr>
              <w:keepNext/>
              <w:spacing w:before="240" w:after="240"/>
              <w:ind w:left="0" w:right="140" w:hanging="2"/>
              <w:jc w:val="center"/>
              <w:rPr>
                <w:rFonts w:ascii="Calibri" w:eastAsia="Calibri" w:hAnsi="Calibri" w:cs="Calibri"/>
                <w:b/>
              </w:rPr>
            </w:pPr>
            <w:r>
              <w:rPr>
                <w:rFonts w:ascii="Calibri" w:eastAsia="Calibri" w:hAnsi="Calibri" w:cs="Calibri"/>
                <w:b/>
              </w:rPr>
              <w:t>Media</w:t>
            </w:r>
          </w:p>
        </w:tc>
        <w:tc>
          <w:tcPr>
            <w:tcW w:w="1654" w:type="dxa"/>
            <w:tcBorders>
              <w:top w:val="nil"/>
              <w:left w:val="nil"/>
              <w:bottom w:val="single" w:sz="5" w:space="0" w:color="000000"/>
              <w:right w:val="single" w:sz="5" w:space="0" w:color="000000"/>
            </w:tcBorders>
            <w:tcMar>
              <w:top w:w="0" w:type="dxa"/>
              <w:left w:w="100" w:type="dxa"/>
              <w:bottom w:w="0" w:type="dxa"/>
              <w:right w:w="100" w:type="dxa"/>
            </w:tcMar>
          </w:tcPr>
          <w:p w14:paraId="4AFD8561" w14:textId="77777777" w:rsidR="001A73E7" w:rsidRDefault="00000000">
            <w:pPr>
              <w:keepNext/>
              <w:spacing w:before="240" w:after="240"/>
              <w:ind w:left="0" w:right="140" w:hanging="2"/>
              <w:jc w:val="center"/>
              <w:rPr>
                <w:rFonts w:ascii="Calibri" w:eastAsia="Calibri" w:hAnsi="Calibri" w:cs="Calibri"/>
                <w:b/>
              </w:rPr>
            </w:pPr>
            <w:r>
              <w:rPr>
                <w:rFonts w:ascii="Calibri" w:eastAsia="Calibri" w:hAnsi="Calibri" w:cs="Calibri"/>
                <w:b/>
              </w:rPr>
              <w:t>Baja</w:t>
            </w:r>
          </w:p>
        </w:tc>
        <w:tc>
          <w:tcPr>
            <w:tcW w:w="1378" w:type="dxa"/>
            <w:tcBorders>
              <w:top w:val="nil"/>
              <w:left w:val="nil"/>
              <w:bottom w:val="single" w:sz="5" w:space="0" w:color="000000"/>
              <w:right w:val="single" w:sz="5" w:space="0" w:color="000000"/>
            </w:tcBorders>
            <w:tcMar>
              <w:top w:w="0" w:type="dxa"/>
              <w:left w:w="100" w:type="dxa"/>
              <w:bottom w:w="0" w:type="dxa"/>
              <w:right w:w="100" w:type="dxa"/>
            </w:tcMar>
          </w:tcPr>
          <w:p w14:paraId="7AF2C2E9" w14:textId="77777777" w:rsidR="001A73E7" w:rsidRDefault="00000000">
            <w:pPr>
              <w:keepNext/>
              <w:spacing w:before="240" w:after="240"/>
              <w:ind w:left="0" w:right="140" w:hanging="2"/>
              <w:jc w:val="center"/>
              <w:rPr>
                <w:rFonts w:ascii="Calibri" w:eastAsia="Calibri" w:hAnsi="Calibri" w:cs="Calibri"/>
                <w:b/>
              </w:rPr>
            </w:pPr>
            <w:r>
              <w:rPr>
                <w:rFonts w:ascii="Calibri" w:eastAsia="Calibri" w:hAnsi="Calibri" w:cs="Calibri"/>
                <w:b/>
              </w:rPr>
              <w:t>Alta</w:t>
            </w:r>
          </w:p>
        </w:tc>
      </w:tr>
      <w:tr w:rsidR="001A73E7" w14:paraId="218ADDD3" w14:textId="77777777">
        <w:trPr>
          <w:trHeight w:val="570"/>
        </w:trPr>
        <w:tc>
          <w:tcPr>
            <w:tcW w:w="896"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6B89AEE" w14:textId="77777777" w:rsidR="001A73E7" w:rsidRDefault="00000000">
            <w:pPr>
              <w:keepNext/>
              <w:spacing w:before="240" w:after="240"/>
              <w:ind w:left="0" w:right="140" w:hanging="2"/>
              <w:jc w:val="center"/>
              <w:rPr>
                <w:rFonts w:ascii="Calibri" w:eastAsia="Calibri" w:hAnsi="Calibri" w:cs="Calibri"/>
                <w:b/>
              </w:rPr>
            </w:pPr>
            <w:r>
              <w:rPr>
                <w:rFonts w:ascii="Calibri" w:eastAsia="Calibri" w:hAnsi="Calibri" w:cs="Calibri"/>
                <w:b/>
              </w:rPr>
              <w:t>CU3</w:t>
            </w:r>
          </w:p>
        </w:tc>
        <w:tc>
          <w:tcPr>
            <w:tcW w:w="4067" w:type="dxa"/>
            <w:tcBorders>
              <w:top w:val="nil"/>
              <w:left w:val="nil"/>
              <w:bottom w:val="single" w:sz="5" w:space="0" w:color="000000"/>
              <w:right w:val="single" w:sz="5" w:space="0" w:color="000000"/>
            </w:tcBorders>
            <w:tcMar>
              <w:top w:w="0" w:type="dxa"/>
              <w:left w:w="100" w:type="dxa"/>
              <w:bottom w:w="0" w:type="dxa"/>
              <w:right w:w="100" w:type="dxa"/>
            </w:tcMar>
          </w:tcPr>
          <w:p w14:paraId="431C6823" w14:textId="77777777" w:rsidR="001A73E7" w:rsidRDefault="00000000">
            <w:pPr>
              <w:keepNext/>
              <w:spacing w:before="240" w:after="240"/>
              <w:ind w:left="0" w:right="140" w:hanging="2"/>
              <w:rPr>
                <w:rFonts w:ascii="Calibri" w:eastAsia="Calibri" w:hAnsi="Calibri" w:cs="Calibri"/>
                <w:b/>
              </w:rPr>
            </w:pPr>
            <w:r>
              <w:rPr>
                <w:rFonts w:ascii="Calibri" w:eastAsia="Calibri" w:hAnsi="Calibri" w:cs="Calibri"/>
                <w:b/>
              </w:rPr>
              <w:t>Cargar documentos como acuerdos o contratos.</w:t>
            </w:r>
          </w:p>
        </w:tc>
        <w:tc>
          <w:tcPr>
            <w:tcW w:w="1640" w:type="dxa"/>
            <w:tcBorders>
              <w:top w:val="nil"/>
              <w:left w:val="nil"/>
              <w:bottom w:val="single" w:sz="5" w:space="0" w:color="000000"/>
              <w:right w:val="single" w:sz="5" w:space="0" w:color="000000"/>
            </w:tcBorders>
            <w:tcMar>
              <w:top w:w="0" w:type="dxa"/>
              <w:left w:w="100" w:type="dxa"/>
              <w:bottom w:w="0" w:type="dxa"/>
              <w:right w:w="100" w:type="dxa"/>
            </w:tcMar>
          </w:tcPr>
          <w:p w14:paraId="33D3F217" w14:textId="77777777" w:rsidR="001A73E7" w:rsidRDefault="00000000">
            <w:pPr>
              <w:keepNext/>
              <w:spacing w:before="240" w:after="240"/>
              <w:ind w:left="0" w:right="140" w:hanging="2"/>
              <w:jc w:val="center"/>
              <w:rPr>
                <w:rFonts w:ascii="Calibri" w:eastAsia="Calibri" w:hAnsi="Calibri" w:cs="Calibri"/>
                <w:b/>
              </w:rPr>
            </w:pPr>
            <w:r>
              <w:rPr>
                <w:rFonts w:ascii="Calibri" w:eastAsia="Calibri" w:hAnsi="Calibri" w:cs="Calibri"/>
                <w:b/>
              </w:rPr>
              <w:t>Media</w:t>
            </w:r>
          </w:p>
        </w:tc>
        <w:tc>
          <w:tcPr>
            <w:tcW w:w="1654" w:type="dxa"/>
            <w:tcBorders>
              <w:top w:val="nil"/>
              <w:left w:val="nil"/>
              <w:bottom w:val="single" w:sz="5" w:space="0" w:color="000000"/>
              <w:right w:val="single" w:sz="5" w:space="0" w:color="000000"/>
            </w:tcBorders>
            <w:tcMar>
              <w:top w:w="0" w:type="dxa"/>
              <w:left w:w="100" w:type="dxa"/>
              <w:bottom w:w="0" w:type="dxa"/>
              <w:right w:w="100" w:type="dxa"/>
            </w:tcMar>
          </w:tcPr>
          <w:p w14:paraId="64FB1AFE" w14:textId="77777777" w:rsidR="001A73E7" w:rsidRDefault="00000000">
            <w:pPr>
              <w:keepNext/>
              <w:spacing w:before="240" w:after="240"/>
              <w:ind w:left="0" w:right="140" w:hanging="2"/>
              <w:jc w:val="center"/>
              <w:rPr>
                <w:rFonts w:ascii="Calibri" w:eastAsia="Calibri" w:hAnsi="Calibri" w:cs="Calibri"/>
                <w:b/>
              </w:rPr>
            </w:pPr>
            <w:r>
              <w:rPr>
                <w:rFonts w:ascii="Calibri" w:eastAsia="Calibri" w:hAnsi="Calibri" w:cs="Calibri"/>
                <w:b/>
              </w:rPr>
              <w:t>Media</w:t>
            </w:r>
          </w:p>
        </w:tc>
        <w:tc>
          <w:tcPr>
            <w:tcW w:w="1378" w:type="dxa"/>
            <w:tcBorders>
              <w:top w:val="nil"/>
              <w:left w:val="nil"/>
              <w:bottom w:val="single" w:sz="5" w:space="0" w:color="000000"/>
              <w:right w:val="single" w:sz="5" w:space="0" w:color="000000"/>
            </w:tcBorders>
            <w:tcMar>
              <w:top w:w="0" w:type="dxa"/>
              <w:left w:w="100" w:type="dxa"/>
              <w:bottom w:w="0" w:type="dxa"/>
              <w:right w:w="100" w:type="dxa"/>
            </w:tcMar>
          </w:tcPr>
          <w:p w14:paraId="10477CC9" w14:textId="77777777" w:rsidR="001A73E7" w:rsidRDefault="00000000">
            <w:pPr>
              <w:keepNext/>
              <w:spacing w:before="240" w:after="240"/>
              <w:ind w:left="0" w:right="140" w:hanging="2"/>
              <w:jc w:val="center"/>
              <w:rPr>
                <w:rFonts w:ascii="Calibri" w:eastAsia="Calibri" w:hAnsi="Calibri" w:cs="Calibri"/>
                <w:b/>
              </w:rPr>
            </w:pPr>
            <w:r>
              <w:rPr>
                <w:rFonts w:ascii="Calibri" w:eastAsia="Calibri" w:hAnsi="Calibri" w:cs="Calibri"/>
                <w:b/>
              </w:rPr>
              <w:t>Media</w:t>
            </w:r>
          </w:p>
        </w:tc>
      </w:tr>
      <w:tr w:rsidR="001A73E7" w14:paraId="3F6A3142" w14:textId="77777777">
        <w:trPr>
          <w:trHeight w:val="285"/>
        </w:trPr>
        <w:tc>
          <w:tcPr>
            <w:tcW w:w="896"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76CA0F8" w14:textId="77777777" w:rsidR="001A73E7" w:rsidRDefault="00000000">
            <w:pPr>
              <w:keepNext/>
              <w:spacing w:before="240" w:after="240"/>
              <w:ind w:left="0" w:right="140" w:hanging="2"/>
              <w:jc w:val="center"/>
              <w:rPr>
                <w:rFonts w:ascii="Calibri" w:eastAsia="Calibri" w:hAnsi="Calibri" w:cs="Calibri"/>
                <w:b/>
              </w:rPr>
            </w:pPr>
            <w:r>
              <w:rPr>
                <w:rFonts w:ascii="Calibri" w:eastAsia="Calibri" w:hAnsi="Calibri" w:cs="Calibri"/>
                <w:b/>
              </w:rPr>
              <w:t>CU4</w:t>
            </w:r>
          </w:p>
        </w:tc>
        <w:tc>
          <w:tcPr>
            <w:tcW w:w="4067" w:type="dxa"/>
            <w:tcBorders>
              <w:top w:val="nil"/>
              <w:left w:val="nil"/>
              <w:bottom w:val="single" w:sz="5" w:space="0" w:color="000000"/>
              <w:right w:val="single" w:sz="5" w:space="0" w:color="000000"/>
            </w:tcBorders>
            <w:tcMar>
              <w:top w:w="0" w:type="dxa"/>
              <w:left w:w="100" w:type="dxa"/>
              <w:bottom w:w="0" w:type="dxa"/>
              <w:right w:w="100" w:type="dxa"/>
            </w:tcMar>
          </w:tcPr>
          <w:p w14:paraId="4D684892" w14:textId="77777777" w:rsidR="001A73E7" w:rsidRDefault="00000000">
            <w:pPr>
              <w:keepNext/>
              <w:spacing w:before="240" w:after="240"/>
              <w:ind w:left="0" w:right="140" w:hanging="2"/>
              <w:rPr>
                <w:rFonts w:ascii="Calibri" w:eastAsia="Calibri" w:hAnsi="Calibri" w:cs="Calibri"/>
                <w:b/>
              </w:rPr>
            </w:pPr>
            <w:r>
              <w:rPr>
                <w:rFonts w:ascii="Calibri" w:eastAsia="Calibri" w:hAnsi="Calibri" w:cs="Calibri"/>
                <w:b/>
              </w:rPr>
              <w:t>Registrar reparaciones realizadas</w:t>
            </w:r>
          </w:p>
        </w:tc>
        <w:tc>
          <w:tcPr>
            <w:tcW w:w="1640" w:type="dxa"/>
            <w:tcBorders>
              <w:top w:val="nil"/>
              <w:left w:val="nil"/>
              <w:bottom w:val="single" w:sz="5" w:space="0" w:color="000000"/>
              <w:right w:val="single" w:sz="5" w:space="0" w:color="000000"/>
            </w:tcBorders>
            <w:tcMar>
              <w:top w:w="0" w:type="dxa"/>
              <w:left w:w="100" w:type="dxa"/>
              <w:bottom w:w="0" w:type="dxa"/>
              <w:right w:w="100" w:type="dxa"/>
            </w:tcMar>
          </w:tcPr>
          <w:p w14:paraId="34B4FA42" w14:textId="77777777" w:rsidR="001A73E7" w:rsidRDefault="00000000">
            <w:pPr>
              <w:keepNext/>
              <w:spacing w:before="240" w:after="240"/>
              <w:ind w:left="0" w:right="140" w:hanging="2"/>
              <w:jc w:val="center"/>
              <w:rPr>
                <w:rFonts w:ascii="Calibri" w:eastAsia="Calibri" w:hAnsi="Calibri" w:cs="Calibri"/>
                <w:b/>
              </w:rPr>
            </w:pPr>
            <w:r>
              <w:rPr>
                <w:rFonts w:ascii="Calibri" w:eastAsia="Calibri" w:hAnsi="Calibri" w:cs="Calibri"/>
                <w:b/>
              </w:rPr>
              <w:t>Alta</w:t>
            </w:r>
          </w:p>
        </w:tc>
        <w:tc>
          <w:tcPr>
            <w:tcW w:w="1654" w:type="dxa"/>
            <w:tcBorders>
              <w:top w:val="nil"/>
              <w:left w:val="nil"/>
              <w:bottom w:val="single" w:sz="5" w:space="0" w:color="000000"/>
              <w:right w:val="single" w:sz="5" w:space="0" w:color="000000"/>
            </w:tcBorders>
            <w:tcMar>
              <w:top w:w="0" w:type="dxa"/>
              <w:left w:w="100" w:type="dxa"/>
              <w:bottom w:w="0" w:type="dxa"/>
              <w:right w:w="100" w:type="dxa"/>
            </w:tcMar>
          </w:tcPr>
          <w:p w14:paraId="1DF17B10" w14:textId="77777777" w:rsidR="001A73E7" w:rsidRDefault="00000000">
            <w:pPr>
              <w:keepNext/>
              <w:spacing w:before="240" w:after="240"/>
              <w:ind w:left="0" w:right="140" w:hanging="2"/>
              <w:jc w:val="center"/>
              <w:rPr>
                <w:rFonts w:ascii="Calibri" w:eastAsia="Calibri" w:hAnsi="Calibri" w:cs="Calibri"/>
                <w:b/>
              </w:rPr>
            </w:pPr>
            <w:r>
              <w:rPr>
                <w:rFonts w:ascii="Calibri" w:eastAsia="Calibri" w:hAnsi="Calibri" w:cs="Calibri"/>
                <w:b/>
              </w:rPr>
              <w:t>Alta</w:t>
            </w:r>
          </w:p>
        </w:tc>
        <w:tc>
          <w:tcPr>
            <w:tcW w:w="1378" w:type="dxa"/>
            <w:tcBorders>
              <w:top w:val="nil"/>
              <w:left w:val="nil"/>
              <w:bottom w:val="single" w:sz="5" w:space="0" w:color="000000"/>
              <w:right w:val="single" w:sz="5" w:space="0" w:color="000000"/>
            </w:tcBorders>
            <w:tcMar>
              <w:top w:w="0" w:type="dxa"/>
              <w:left w:w="100" w:type="dxa"/>
              <w:bottom w:w="0" w:type="dxa"/>
              <w:right w:w="100" w:type="dxa"/>
            </w:tcMar>
          </w:tcPr>
          <w:p w14:paraId="540ADA6C" w14:textId="77777777" w:rsidR="001A73E7" w:rsidRDefault="00000000">
            <w:pPr>
              <w:keepNext/>
              <w:spacing w:before="240" w:after="240"/>
              <w:ind w:left="0" w:right="140" w:hanging="2"/>
              <w:jc w:val="center"/>
              <w:rPr>
                <w:rFonts w:ascii="Calibri" w:eastAsia="Calibri" w:hAnsi="Calibri" w:cs="Calibri"/>
                <w:b/>
              </w:rPr>
            </w:pPr>
            <w:r>
              <w:rPr>
                <w:rFonts w:ascii="Calibri" w:eastAsia="Calibri" w:hAnsi="Calibri" w:cs="Calibri"/>
                <w:b/>
              </w:rPr>
              <w:t>Alta</w:t>
            </w:r>
          </w:p>
        </w:tc>
      </w:tr>
      <w:tr w:rsidR="001A73E7" w14:paraId="0672E8F2" w14:textId="77777777">
        <w:trPr>
          <w:trHeight w:val="285"/>
        </w:trPr>
        <w:tc>
          <w:tcPr>
            <w:tcW w:w="896"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7F08A84" w14:textId="77777777" w:rsidR="001A73E7" w:rsidRDefault="00000000">
            <w:pPr>
              <w:keepNext/>
              <w:spacing w:before="240" w:after="240"/>
              <w:ind w:left="0" w:right="140" w:hanging="2"/>
              <w:jc w:val="center"/>
              <w:rPr>
                <w:rFonts w:ascii="Calibri" w:eastAsia="Calibri" w:hAnsi="Calibri" w:cs="Calibri"/>
                <w:b/>
              </w:rPr>
            </w:pPr>
            <w:r>
              <w:rPr>
                <w:rFonts w:ascii="Calibri" w:eastAsia="Calibri" w:hAnsi="Calibri" w:cs="Calibri"/>
                <w:b/>
              </w:rPr>
              <w:t>CU5</w:t>
            </w:r>
          </w:p>
        </w:tc>
        <w:tc>
          <w:tcPr>
            <w:tcW w:w="4067" w:type="dxa"/>
            <w:tcBorders>
              <w:top w:val="nil"/>
              <w:left w:val="nil"/>
              <w:bottom w:val="single" w:sz="5" w:space="0" w:color="000000"/>
              <w:right w:val="single" w:sz="5" w:space="0" w:color="000000"/>
            </w:tcBorders>
            <w:tcMar>
              <w:top w:w="0" w:type="dxa"/>
              <w:left w:w="100" w:type="dxa"/>
              <w:bottom w:w="0" w:type="dxa"/>
              <w:right w:w="100" w:type="dxa"/>
            </w:tcMar>
          </w:tcPr>
          <w:p w14:paraId="11FEC61E" w14:textId="77777777" w:rsidR="001A73E7" w:rsidRDefault="00000000">
            <w:pPr>
              <w:keepNext/>
              <w:spacing w:before="240" w:after="240"/>
              <w:ind w:left="0" w:right="140" w:hanging="2"/>
              <w:rPr>
                <w:rFonts w:ascii="Calibri" w:eastAsia="Calibri" w:hAnsi="Calibri" w:cs="Calibri"/>
                <w:b/>
              </w:rPr>
            </w:pPr>
            <w:r>
              <w:rPr>
                <w:rFonts w:ascii="Calibri" w:eastAsia="Calibri" w:hAnsi="Calibri" w:cs="Calibri"/>
                <w:b/>
              </w:rPr>
              <w:t>Enviar recibos a propietarios.</w:t>
            </w:r>
          </w:p>
        </w:tc>
        <w:tc>
          <w:tcPr>
            <w:tcW w:w="1640" w:type="dxa"/>
            <w:tcBorders>
              <w:top w:val="nil"/>
              <w:left w:val="nil"/>
              <w:bottom w:val="single" w:sz="5" w:space="0" w:color="000000"/>
              <w:right w:val="single" w:sz="5" w:space="0" w:color="000000"/>
            </w:tcBorders>
            <w:tcMar>
              <w:top w:w="0" w:type="dxa"/>
              <w:left w:w="100" w:type="dxa"/>
              <w:bottom w:w="0" w:type="dxa"/>
              <w:right w:w="100" w:type="dxa"/>
            </w:tcMar>
          </w:tcPr>
          <w:p w14:paraId="76033068" w14:textId="77777777" w:rsidR="001A73E7" w:rsidRDefault="00000000">
            <w:pPr>
              <w:keepNext/>
              <w:spacing w:before="240" w:after="240"/>
              <w:ind w:left="0" w:right="140" w:hanging="2"/>
              <w:jc w:val="center"/>
              <w:rPr>
                <w:rFonts w:ascii="Calibri" w:eastAsia="Calibri" w:hAnsi="Calibri" w:cs="Calibri"/>
                <w:b/>
              </w:rPr>
            </w:pPr>
            <w:r>
              <w:rPr>
                <w:rFonts w:ascii="Calibri" w:eastAsia="Calibri" w:hAnsi="Calibri" w:cs="Calibri"/>
                <w:b/>
              </w:rPr>
              <w:t>Media</w:t>
            </w:r>
          </w:p>
        </w:tc>
        <w:tc>
          <w:tcPr>
            <w:tcW w:w="1654" w:type="dxa"/>
            <w:tcBorders>
              <w:top w:val="nil"/>
              <w:left w:val="nil"/>
              <w:bottom w:val="single" w:sz="5" w:space="0" w:color="000000"/>
              <w:right w:val="single" w:sz="5" w:space="0" w:color="000000"/>
            </w:tcBorders>
            <w:tcMar>
              <w:top w:w="0" w:type="dxa"/>
              <w:left w:w="100" w:type="dxa"/>
              <w:bottom w:w="0" w:type="dxa"/>
              <w:right w:w="100" w:type="dxa"/>
            </w:tcMar>
          </w:tcPr>
          <w:p w14:paraId="7364F8DE" w14:textId="77777777" w:rsidR="001A73E7" w:rsidRDefault="00000000">
            <w:pPr>
              <w:keepNext/>
              <w:spacing w:before="240" w:after="240"/>
              <w:ind w:left="0" w:right="140" w:hanging="2"/>
              <w:jc w:val="center"/>
              <w:rPr>
                <w:rFonts w:ascii="Calibri" w:eastAsia="Calibri" w:hAnsi="Calibri" w:cs="Calibri"/>
                <w:b/>
              </w:rPr>
            </w:pPr>
            <w:r>
              <w:rPr>
                <w:rFonts w:ascii="Calibri" w:eastAsia="Calibri" w:hAnsi="Calibri" w:cs="Calibri"/>
                <w:b/>
              </w:rPr>
              <w:t>Media</w:t>
            </w:r>
          </w:p>
        </w:tc>
        <w:tc>
          <w:tcPr>
            <w:tcW w:w="1378" w:type="dxa"/>
            <w:tcBorders>
              <w:top w:val="nil"/>
              <w:left w:val="nil"/>
              <w:bottom w:val="single" w:sz="5" w:space="0" w:color="000000"/>
              <w:right w:val="single" w:sz="5" w:space="0" w:color="000000"/>
            </w:tcBorders>
            <w:tcMar>
              <w:top w:w="0" w:type="dxa"/>
              <w:left w:w="100" w:type="dxa"/>
              <w:bottom w:w="0" w:type="dxa"/>
              <w:right w:w="100" w:type="dxa"/>
            </w:tcMar>
          </w:tcPr>
          <w:p w14:paraId="03AC5CDB" w14:textId="77777777" w:rsidR="001A73E7" w:rsidRDefault="00000000">
            <w:pPr>
              <w:keepNext/>
              <w:spacing w:before="240" w:after="240"/>
              <w:ind w:left="0" w:right="140" w:hanging="2"/>
              <w:jc w:val="center"/>
              <w:rPr>
                <w:rFonts w:ascii="Calibri" w:eastAsia="Calibri" w:hAnsi="Calibri" w:cs="Calibri"/>
                <w:b/>
              </w:rPr>
            </w:pPr>
            <w:r>
              <w:rPr>
                <w:rFonts w:ascii="Calibri" w:eastAsia="Calibri" w:hAnsi="Calibri" w:cs="Calibri"/>
                <w:b/>
              </w:rPr>
              <w:t>Media</w:t>
            </w:r>
          </w:p>
        </w:tc>
      </w:tr>
      <w:tr w:rsidR="001A73E7" w14:paraId="11E51AB8" w14:textId="77777777">
        <w:trPr>
          <w:trHeight w:val="285"/>
        </w:trPr>
        <w:tc>
          <w:tcPr>
            <w:tcW w:w="896"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15F45EA" w14:textId="77777777" w:rsidR="001A73E7" w:rsidRDefault="00000000">
            <w:pPr>
              <w:keepNext/>
              <w:spacing w:before="240" w:after="240"/>
              <w:ind w:left="0" w:right="140" w:hanging="2"/>
              <w:jc w:val="center"/>
              <w:rPr>
                <w:rFonts w:ascii="Calibri" w:eastAsia="Calibri" w:hAnsi="Calibri" w:cs="Calibri"/>
                <w:b/>
              </w:rPr>
            </w:pPr>
            <w:r>
              <w:rPr>
                <w:rFonts w:ascii="Calibri" w:eastAsia="Calibri" w:hAnsi="Calibri" w:cs="Calibri"/>
                <w:b/>
              </w:rPr>
              <w:t>CU6</w:t>
            </w:r>
          </w:p>
        </w:tc>
        <w:tc>
          <w:tcPr>
            <w:tcW w:w="4067" w:type="dxa"/>
            <w:tcBorders>
              <w:top w:val="nil"/>
              <w:left w:val="nil"/>
              <w:bottom w:val="single" w:sz="5" w:space="0" w:color="000000"/>
              <w:right w:val="single" w:sz="5" w:space="0" w:color="000000"/>
            </w:tcBorders>
            <w:tcMar>
              <w:top w:w="0" w:type="dxa"/>
              <w:left w:w="100" w:type="dxa"/>
              <w:bottom w:w="0" w:type="dxa"/>
              <w:right w:w="100" w:type="dxa"/>
            </w:tcMar>
          </w:tcPr>
          <w:p w14:paraId="3F09C5C0" w14:textId="77777777" w:rsidR="001A73E7" w:rsidRDefault="00000000">
            <w:pPr>
              <w:keepNext/>
              <w:spacing w:before="240" w:after="240"/>
              <w:ind w:left="0" w:right="140" w:hanging="2"/>
              <w:rPr>
                <w:rFonts w:ascii="Calibri" w:eastAsia="Calibri" w:hAnsi="Calibri" w:cs="Calibri"/>
                <w:b/>
              </w:rPr>
            </w:pPr>
            <w:r>
              <w:rPr>
                <w:rFonts w:ascii="Calibri" w:eastAsia="Calibri" w:hAnsi="Calibri" w:cs="Calibri"/>
                <w:b/>
              </w:rPr>
              <w:t>Generar informes y reportes.</w:t>
            </w:r>
          </w:p>
        </w:tc>
        <w:tc>
          <w:tcPr>
            <w:tcW w:w="1640" w:type="dxa"/>
            <w:tcBorders>
              <w:top w:val="nil"/>
              <w:left w:val="nil"/>
              <w:bottom w:val="single" w:sz="5" w:space="0" w:color="000000"/>
              <w:right w:val="single" w:sz="5" w:space="0" w:color="000000"/>
            </w:tcBorders>
            <w:tcMar>
              <w:top w:w="0" w:type="dxa"/>
              <w:left w:w="100" w:type="dxa"/>
              <w:bottom w:w="0" w:type="dxa"/>
              <w:right w:w="100" w:type="dxa"/>
            </w:tcMar>
          </w:tcPr>
          <w:p w14:paraId="74F422E0" w14:textId="77777777" w:rsidR="001A73E7" w:rsidRDefault="00000000">
            <w:pPr>
              <w:keepNext/>
              <w:spacing w:before="240" w:after="240"/>
              <w:ind w:left="0" w:right="140" w:hanging="2"/>
              <w:jc w:val="center"/>
              <w:rPr>
                <w:rFonts w:ascii="Calibri" w:eastAsia="Calibri" w:hAnsi="Calibri" w:cs="Calibri"/>
                <w:b/>
              </w:rPr>
            </w:pPr>
            <w:r>
              <w:rPr>
                <w:rFonts w:ascii="Calibri" w:eastAsia="Calibri" w:hAnsi="Calibri" w:cs="Calibri"/>
                <w:b/>
              </w:rPr>
              <w:t>Alta</w:t>
            </w:r>
          </w:p>
        </w:tc>
        <w:tc>
          <w:tcPr>
            <w:tcW w:w="1654" w:type="dxa"/>
            <w:tcBorders>
              <w:top w:val="nil"/>
              <w:left w:val="nil"/>
              <w:bottom w:val="single" w:sz="5" w:space="0" w:color="000000"/>
              <w:right w:val="single" w:sz="5" w:space="0" w:color="000000"/>
            </w:tcBorders>
            <w:tcMar>
              <w:top w:w="0" w:type="dxa"/>
              <w:left w:w="100" w:type="dxa"/>
              <w:bottom w:w="0" w:type="dxa"/>
              <w:right w:w="100" w:type="dxa"/>
            </w:tcMar>
          </w:tcPr>
          <w:p w14:paraId="54EAE5A8" w14:textId="77777777" w:rsidR="001A73E7" w:rsidRDefault="00000000">
            <w:pPr>
              <w:keepNext/>
              <w:spacing w:before="240" w:after="240"/>
              <w:ind w:left="0" w:right="140" w:hanging="2"/>
              <w:jc w:val="center"/>
              <w:rPr>
                <w:rFonts w:ascii="Calibri" w:eastAsia="Calibri" w:hAnsi="Calibri" w:cs="Calibri"/>
                <w:b/>
              </w:rPr>
            </w:pPr>
            <w:r>
              <w:rPr>
                <w:rFonts w:ascii="Calibri" w:eastAsia="Calibri" w:hAnsi="Calibri" w:cs="Calibri"/>
                <w:b/>
              </w:rPr>
              <w:t>Media</w:t>
            </w:r>
          </w:p>
        </w:tc>
        <w:tc>
          <w:tcPr>
            <w:tcW w:w="1378" w:type="dxa"/>
            <w:tcBorders>
              <w:top w:val="nil"/>
              <w:left w:val="nil"/>
              <w:bottom w:val="single" w:sz="5" w:space="0" w:color="000000"/>
              <w:right w:val="single" w:sz="5" w:space="0" w:color="000000"/>
            </w:tcBorders>
            <w:tcMar>
              <w:top w:w="0" w:type="dxa"/>
              <w:left w:w="100" w:type="dxa"/>
              <w:bottom w:w="0" w:type="dxa"/>
              <w:right w:w="100" w:type="dxa"/>
            </w:tcMar>
          </w:tcPr>
          <w:p w14:paraId="527948A7" w14:textId="77777777" w:rsidR="001A73E7" w:rsidRDefault="00000000">
            <w:pPr>
              <w:keepNext/>
              <w:spacing w:before="240" w:after="240"/>
              <w:ind w:left="0" w:right="140" w:hanging="2"/>
              <w:jc w:val="center"/>
              <w:rPr>
                <w:rFonts w:ascii="Calibri" w:eastAsia="Calibri" w:hAnsi="Calibri" w:cs="Calibri"/>
                <w:b/>
              </w:rPr>
            </w:pPr>
            <w:r>
              <w:rPr>
                <w:rFonts w:ascii="Calibri" w:eastAsia="Calibri" w:hAnsi="Calibri" w:cs="Calibri"/>
                <w:b/>
              </w:rPr>
              <w:t>Media</w:t>
            </w:r>
          </w:p>
        </w:tc>
      </w:tr>
      <w:tr w:rsidR="001A73E7" w14:paraId="5A56E279" w14:textId="77777777">
        <w:trPr>
          <w:trHeight w:val="285"/>
        </w:trPr>
        <w:tc>
          <w:tcPr>
            <w:tcW w:w="896"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D3EB57A" w14:textId="77777777" w:rsidR="001A73E7" w:rsidRDefault="00000000">
            <w:pPr>
              <w:keepNext/>
              <w:spacing w:before="240" w:after="240"/>
              <w:ind w:left="0" w:right="140" w:hanging="2"/>
              <w:jc w:val="center"/>
              <w:rPr>
                <w:rFonts w:ascii="Calibri" w:eastAsia="Calibri" w:hAnsi="Calibri" w:cs="Calibri"/>
                <w:b/>
              </w:rPr>
            </w:pPr>
            <w:r>
              <w:rPr>
                <w:rFonts w:ascii="Calibri" w:eastAsia="Calibri" w:hAnsi="Calibri" w:cs="Calibri"/>
                <w:b/>
              </w:rPr>
              <w:t>CU7</w:t>
            </w:r>
          </w:p>
        </w:tc>
        <w:tc>
          <w:tcPr>
            <w:tcW w:w="4067" w:type="dxa"/>
            <w:tcBorders>
              <w:top w:val="nil"/>
              <w:left w:val="nil"/>
              <w:bottom w:val="single" w:sz="5" w:space="0" w:color="000000"/>
              <w:right w:val="single" w:sz="5" w:space="0" w:color="000000"/>
            </w:tcBorders>
            <w:tcMar>
              <w:top w:w="0" w:type="dxa"/>
              <w:left w:w="100" w:type="dxa"/>
              <w:bottom w:w="0" w:type="dxa"/>
              <w:right w:w="100" w:type="dxa"/>
            </w:tcMar>
          </w:tcPr>
          <w:p w14:paraId="09C4B861" w14:textId="77777777" w:rsidR="001A73E7" w:rsidRDefault="00000000">
            <w:pPr>
              <w:keepNext/>
              <w:spacing w:before="240" w:after="240"/>
              <w:ind w:left="0" w:right="140" w:hanging="2"/>
              <w:rPr>
                <w:rFonts w:ascii="Calibri" w:eastAsia="Calibri" w:hAnsi="Calibri" w:cs="Calibri"/>
                <w:b/>
              </w:rPr>
            </w:pPr>
            <w:r>
              <w:rPr>
                <w:rFonts w:ascii="Calibri" w:eastAsia="Calibri" w:hAnsi="Calibri" w:cs="Calibri"/>
                <w:b/>
              </w:rPr>
              <w:t>Generar historial de gastos y pagos.</w:t>
            </w:r>
          </w:p>
        </w:tc>
        <w:tc>
          <w:tcPr>
            <w:tcW w:w="1640" w:type="dxa"/>
            <w:tcBorders>
              <w:top w:val="nil"/>
              <w:left w:val="nil"/>
              <w:bottom w:val="single" w:sz="5" w:space="0" w:color="000000"/>
              <w:right w:val="single" w:sz="5" w:space="0" w:color="000000"/>
            </w:tcBorders>
            <w:tcMar>
              <w:top w:w="0" w:type="dxa"/>
              <w:left w:w="100" w:type="dxa"/>
              <w:bottom w:w="0" w:type="dxa"/>
              <w:right w:w="100" w:type="dxa"/>
            </w:tcMar>
          </w:tcPr>
          <w:p w14:paraId="5AE21769" w14:textId="77777777" w:rsidR="001A73E7" w:rsidRDefault="00000000">
            <w:pPr>
              <w:keepNext/>
              <w:spacing w:before="240" w:after="240"/>
              <w:ind w:left="0" w:right="140" w:hanging="2"/>
              <w:jc w:val="center"/>
              <w:rPr>
                <w:rFonts w:ascii="Calibri" w:eastAsia="Calibri" w:hAnsi="Calibri" w:cs="Calibri"/>
                <w:b/>
              </w:rPr>
            </w:pPr>
            <w:r>
              <w:rPr>
                <w:rFonts w:ascii="Calibri" w:eastAsia="Calibri" w:hAnsi="Calibri" w:cs="Calibri"/>
                <w:b/>
              </w:rPr>
              <w:t>Alta</w:t>
            </w:r>
          </w:p>
        </w:tc>
        <w:tc>
          <w:tcPr>
            <w:tcW w:w="1654" w:type="dxa"/>
            <w:tcBorders>
              <w:top w:val="nil"/>
              <w:left w:val="nil"/>
              <w:bottom w:val="single" w:sz="5" w:space="0" w:color="000000"/>
              <w:right w:val="single" w:sz="5" w:space="0" w:color="000000"/>
            </w:tcBorders>
            <w:tcMar>
              <w:top w:w="0" w:type="dxa"/>
              <w:left w:w="100" w:type="dxa"/>
              <w:bottom w:w="0" w:type="dxa"/>
              <w:right w:w="100" w:type="dxa"/>
            </w:tcMar>
          </w:tcPr>
          <w:p w14:paraId="2EA8FD7F" w14:textId="77777777" w:rsidR="001A73E7" w:rsidRDefault="00000000">
            <w:pPr>
              <w:keepNext/>
              <w:spacing w:before="240" w:after="240"/>
              <w:ind w:left="0" w:right="140" w:hanging="2"/>
              <w:jc w:val="center"/>
              <w:rPr>
                <w:rFonts w:ascii="Calibri" w:eastAsia="Calibri" w:hAnsi="Calibri" w:cs="Calibri"/>
                <w:b/>
              </w:rPr>
            </w:pPr>
            <w:r>
              <w:rPr>
                <w:rFonts w:ascii="Calibri" w:eastAsia="Calibri" w:hAnsi="Calibri" w:cs="Calibri"/>
                <w:b/>
              </w:rPr>
              <w:t>Alta</w:t>
            </w:r>
          </w:p>
        </w:tc>
        <w:tc>
          <w:tcPr>
            <w:tcW w:w="1378" w:type="dxa"/>
            <w:tcBorders>
              <w:top w:val="nil"/>
              <w:left w:val="nil"/>
              <w:bottom w:val="single" w:sz="5" w:space="0" w:color="000000"/>
              <w:right w:val="single" w:sz="5" w:space="0" w:color="000000"/>
            </w:tcBorders>
            <w:tcMar>
              <w:top w:w="0" w:type="dxa"/>
              <w:left w:w="100" w:type="dxa"/>
              <w:bottom w:w="0" w:type="dxa"/>
              <w:right w:w="100" w:type="dxa"/>
            </w:tcMar>
          </w:tcPr>
          <w:p w14:paraId="2411CFA0" w14:textId="77777777" w:rsidR="001A73E7" w:rsidRDefault="00000000">
            <w:pPr>
              <w:keepNext/>
              <w:spacing w:before="240" w:after="240"/>
              <w:ind w:left="0" w:right="140" w:hanging="2"/>
              <w:jc w:val="center"/>
              <w:rPr>
                <w:rFonts w:ascii="Calibri" w:eastAsia="Calibri" w:hAnsi="Calibri" w:cs="Calibri"/>
                <w:b/>
              </w:rPr>
            </w:pPr>
            <w:r>
              <w:rPr>
                <w:rFonts w:ascii="Calibri" w:eastAsia="Calibri" w:hAnsi="Calibri" w:cs="Calibri"/>
                <w:b/>
              </w:rPr>
              <w:t>Alta</w:t>
            </w:r>
          </w:p>
        </w:tc>
      </w:tr>
      <w:tr w:rsidR="001A73E7" w14:paraId="01D4DB26" w14:textId="77777777">
        <w:trPr>
          <w:trHeight w:val="300"/>
        </w:trPr>
        <w:tc>
          <w:tcPr>
            <w:tcW w:w="896"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23B2262" w14:textId="77777777" w:rsidR="001A73E7" w:rsidRDefault="00000000">
            <w:pPr>
              <w:keepNext/>
              <w:spacing w:before="240" w:after="240"/>
              <w:ind w:left="0" w:right="140" w:hanging="2"/>
              <w:jc w:val="center"/>
              <w:rPr>
                <w:rFonts w:ascii="Calibri" w:eastAsia="Calibri" w:hAnsi="Calibri" w:cs="Calibri"/>
                <w:b/>
              </w:rPr>
            </w:pPr>
            <w:r>
              <w:rPr>
                <w:rFonts w:ascii="Calibri" w:eastAsia="Calibri" w:hAnsi="Calibri" w:cs="Calibri"/>
                <w:b/>
              </w:rPr>
              <w:t>CU8</w:t>
            </w:r>
          </w:p>
        </w:tc>
        <w:tc>
          <w:tcPr>
            <w:tcW w:w="4067" w:type="dxa"/>
            <w:tcBorders>
              <w:top w:val="nil"/>
              <w:left w:val="nil"/>
              <w:bottom w:val="single" w:sz="5" w:space="0" w:color="000000"/>
              <w:right w:val="single" w:sz="5" w:space="0" w:color="000000"/>
            </w:tcBorders>
            <w:tcMar>
              <w:top w:w="0" w:type="dxa"/>
              <w:left w:w="100" w:type="dxa"/>
              <w:bottom w:w="0" w:type="dxa"/>
              <w:right w:w="100" w:type="dxa"/>
            </w:tcMar>
          </w:tcPr>
          <w:p w14:paraId="41A2EF0E" w14:textId="77777777" w:rsidR="001A73E7" w:rsidRDefault="00000000">
            <w:pPr>
              <w:keepNext/>
              <w:spacing w:before="240" w:after="240"/>
              <w:ind w:left="0" w:right="140" w:hanging="2"/>
              <w:rPr>
                <w:rFonts w:ascii="Calibri" w:eastAsia="Calibri" w:hAnsi="Calibri" w:cs="Calibri"/>
                <w:b/>
              </w:rPr>
            </w:pPr>
            <w:r>
              <w:rPr>
                <w:rFonts w:ascii="Calibri" w:eastAsia="Calibri" w:hAnsi="Calibri" w:cs="Calibri"/>
                <w:b/>
              </w:rPr>
              <w:t>Proporcionar información o asistencia.</w:t>
            </w:r>
          </w:p>
        </w:tc>
        <w:tc>
          <w:tcPr>
            <w:tcW w:w="1640" w:type="dxa"/>
            <w:tcBorders>
              <w:top w:val="nil"/>
              <w:left w:val="nil"/>
              <w:bottom w:val="single" w:sz="5" w:space="0" w:color="000000"/>
              <w:right w:val="single" w:sz="5" w:space="0" w:color="000000"/>
            </w:tcBorders>
            <w:tcMar>
              <w:top w:w="0" w:type="dxa"/>
              <w:left w:w="100" w:type="dxa"/>
              <w:bottom w:w="0" w:type="dxa"/>
              <w:right w:w="100" w:type="dxa"/>
            </w:tcMar>
          </w:tcPr>
          <w:p w14:paraId="22B9C3AE" w14:textId="77777777" w:rsidR="001A73E7" w:rsidRDefault="00000000">
            <w:pPr>
              <w:keepNext/>
              <w:spacing w:before="240" w:after="240"/>
              <w:ind w:left="0" w:right="140" w:hanging="2"/>
              <w:jc w:val="center"/>
              <w:rPr>
                <w:rFonts w:ascii="Calibri" w:eastAsia="Calibri" w:hAnsi="Calibri" w:cs="Calibri"/>
                <w:b/>
              </w:rPr>
            </w:pPr>
            <w:r>
              <w:rPr>
                <w:rFonts w:ascii="Calibri" w:eastAsia="Calibri" w:hAnsi="Calibri" w:cs="Calibri"/>
                <w:b/>
              </w:rPr>
              <w:t>Media</w:t>
            </w:r>
          </w:p>
        </w:tc>
        <w:tc>
          <w:tcPr>
            <w:tcW w:w="1654" w:type="dxa"/>
            <w:tcBorders>
              <w:top w:val="nil"/>
              <w:left w:val="nil"/>
              <w:bottom w:val="single" w:sz="5" w:space="0" w:color="000000"/>
              <w:right w:val="single" w:sz="5" w:space="0" w:color="000000"/>
            </w:tcBorders>
            <w:tcMar>
              <w:top w:w="0" w:type="dxa"/>
              <w:left w:w="100" w:type="dxa"/>
              <w:bottom w:w="0" w:type="dxa"/>
              <w:right w:w="100" w:type="dxa"/>
            </w:tcMar>
          </w:tcPr>
          <w:p w14:paraId="4B94AAA6" w14:textId="77777777" w:rsidR="001A73E7" w:rsidRDefault="00000000">
            <w:pPr>
              <w:keepNext/>
              <w:spacing w:before="240" w:after="240"/>
              <w:ind w:left="0" w:right="140" w:hanging="2"/>
              <w:jc w:val="center"/>
              <w:rPr>
                <w:rFonts w:ascii="Calibri" w:eastAsia="Calibri" w:hAnsi="Calibri" w:cs="Calibri"/>
                <w:b/>
              </w:rPr>
            </w:pPr>
            <w:r>
              <w:rPr>
                <w:rFonts w:ascii="Calibri" w:eastAsia="Calibri" w:hAnsi="Calibri" w:cs="Calibri"/>
                <w:b/>
              </w:rPr>
              <w:t>Alta</w:t>
            </w:r>
          </w:p>
        </w:tc>
        <w:tc>
          <w:tcPr>
            <w:tcW w:w="1378" w:type="dxa"/>
            <w:tcBorders>
              <w:top w:val="nil"/>
              <w:left w:val="nil"/>
              <w:bottom w:val="single" w:sz="5" w:space="0" w:color="000000"/>
              <w:right w:val="single" w:sz="5" w:space="0" w:color="000000"/>
            </w:tcBorders>
            <w:tcMar>
              <w:top w:w="0" w:type="dxa"/>
              <w:left w:w="100" w:type="dxa"/>
              <w:bottom w:w="0" w:type="dxa"/>
              <w:right w:w="100" w:type="dxa"/>
            </w:tcMar>
          </w:tcPr>
          <w:p w14:paraId="2163843D" w14:textId="77777777" w:rsidR="001A73E7" w:rsidRDefault="00000000">
            <w:pPr>
              <w:keepNext/>
              <w:spacing w:before="240" w:after="240"/>
              <w:ind w:left="0" w:right="140" w:hanging="2"/>
              <w:jc w:val="center"/>
              <w:rPr>
                <w:rFonts w:ascii="Calibri" w:eastAsia="Calibri" w:hAnsi="Calibri" w:cs="Calibri"/>
                <w:b/>
              </w:rPr>
            </w:pPr>
            <w:r>
              <w:rPr>
                <w:rFonts w:ascii="Calibri" w:eastAsia="Calibri" w:hAnsi="Calibri" w:cs="Calibri"/>
                <w:b/>
              </w:rPr>
              <w:t>Media</w:t>
            </w:r>
          </w:p>
        </w:tc>
      </w:tr>
      <w:tr w:rsidR="001A73E7" w14:paraId="6909E962" w14:textId="77777777">
        <w:trPr>
          <w:trHeight w:val="285"/>
        </w:trPr>
        <w:tc>
          <w:tcPr>
            <w:tcW w:w="896"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DE8031D" w14:textId="77777777" w:rsidR="001A73E7" w:rsidRDefault="00000000">
            <w:pPr>
              <w:keepNext/>
              <w:spacing w:before="240" w:after="240"/>
              <w:ind w:left="0" w:right="140" w:hanging="2"/>
              <w:jc w:val="center"/>
              <w:rPr>
                <w:rFonts w:ascii="Calibri" w:eastAsia="Calibri" w:hAnsi="Calibri" w:cs="Calibri"/>
                <w:b/>
              </w:rPr>
            </w:pPr>
            <w:r>
              <w:rPr>
                <w:rFonts w:ascii="Calibri" w:eastAsia="Calibri" w:hAnsi="Calibri" w:cs="Calibri"/>
                <w:b/>
              </w:rPr>
              <w:t>CU9</w:t>
            </w:r>
          </w:p>
        </w:tc>
        <w:tc>
          <w:tcPr>
            <w:tcW w:w="4067" w:type="dxa"/>
            <w:tcBorders>
              <w:top w:val="nil"/>
              <w:left w:val="nil"/>
              <w:bottom w:val="single" w:sz="5" w:space="0" w:color="000000"/>
              <w:right w:val="single" w:sz="5" w:space="0" w:color="000000"/>
            </w:tcBorders>
            <w:tcMar>
              <w:top w:w="0" w:type="dxa"/>
              <w:left w:w="100" w:type="dxa"/>
              <w:bottom w:w="0" w:type="dxa"/>
              <w:right w:w="100" w:type="dxa"/>
            </w:tcMar>
          </w:tcPr>
          <w:p w14:paraId="28CC663A" w14:textId="77777777" w:rsidR="001A73E7" w:rsidRDefault="00000000">
            <w:pPr>
              <w:keepNext/>
              <w:spacing w:before="240" w:after="240"/>
              <w:ind w:left="0" w:right="140" w:hanging="2"/>
              <w:rPr>
                <w:rFonts w:ascii="Calibri" w:eastAsia="Calibri" w:hAnsi="Calibri" w:cs="Calibri"/>
                <w:b/>
              </w:rPr>
            </w:pPr>
            <w:r>
              <w:rPr>
                <w:rFonts w:ascii="Calibri" w:eastAsia="Calibri" w:hAnsi="Calibri" w:cs="Calibri"/>
                <w:b/>
              </w:rPr>
              <w:t>Enviar notificaciones a propietarios.</w:t>
            </w:r>
          </w:p>
        </w:tc>
        <w:tc>
          <w:tcPr>
            <w:tcW w:w="1640" w:type="dxa"/>
            <w:tcBorders>
              <w:top w:val="nil"/>
              <w:left w:val="nil"/>
              <w:bottom w:val="single" w:sz="5" w:space="0" w:color="000000"/>
              <w:right w:val="single" w:sz="5" w:space="0" w:color="000000"/>
            </w:tcBorders>
            <w:tcMar>
              <w:top w:w="0" w:type="dxa"/>
              <w:left w:w="100" w:type="dxa"/>
              <w:bottom w:w="0" w:type="dxa"/>
              <w:right w:w="100" w:type="dxa"/>
            </w:tcMar>
          </w:tcPr>
          <w:p w14:paraId="447A7EC2" w14:textId="77777777" w:rsidR="001A73E7" w:rsidRDefault="00000000">
            <w:pPr>
              <w:keepNext/>
              <w:spacing w:before="240" w:after="240"/>
              <w:ind w:left="0" w:right="140" w:hanging="2"/>
              <w:jc w:val="center"/>
              <w:rPr>
                <w:rFonts w:ascii="Calibri" w:eastAsia="Calibri" w:hAnsi="Calibri" w:cs="Calibri"/>
                <w:b/>
              </w:rPr>
            </w:pPr>
            <w:r>
              <w:rPr>
                <w:rFonts w:ascii="Calibri" w:eastAsia="Calibri" w:hAnsi="Calibri" w:cs="Calibri"/>
                <w:b/>
              </w:rPr>
              <w:t>Media</w:t>
            </w:r>
          </w:p>
        </w:tc>
        <w:tc>
          <w:tcPr>
            <w:tcW w:w="1654" w:type="dxa"/>
            <w:tcBorders>
              <w:top w:val="nil"/>
              <w:left w:val="nil"/>
              <w:bottom w:val="single" w:sz="5" w:space="0" w:color="000000"/>
              <w:right w:val="single" w:sz="5" w:space="0" w:color="000000"/>
            </w:tcBorders>
            <w:tcMar>
              <w:top w:w="0" w:type="dxa"/>
              <w:left w:w="100" w:type="dxa"/>
              <w:bottom w:w="0" w:type="dxa"/>
              <w:right w:w="100" w:type="dxa"/>
            </w:tcMar>
          </w:tcPr>
          <w:p w14:paraId="2A5DC174" w14:textId="77777777" w:rsidR="001A73E7" w:rsidRDefault="00000000">
            <w:pPr>
              <w:keepNext/>
              <w:spacing w:before="240" w:after="240"/>
              <w:ind w:left="0" w:right="140" w:hanging="2"/>
              <w:jc w:val="center"/>
              <w:rPr>
                <w:rFonts w:ascii="Calibri" w:eastAsia="Calibri" w:hAnsi="Calibri" w:cs="Calibri"/>
                <w:b/>
              </w:rPr>
            </w:pPr>
            <w:r>
              <w:rPr>
                <w:rFonts w:ascii="Calibri" w:eastAsia="Calibri" w:hAnsi="Calibri" w:cs="Calibri"/>
                <w:b/>
              </w:rPr>
              <w:t>Media</w:t>
            </w:r>
          </w:p>
        </w:tc>
        <w:tc>
          <w:tcPr>
            <w:tcW w:w="1378" w:type="dxa"/>
            <w:tcBorders>
              <w:top w:val="nil"/>
              <w:left w:val="nil"/>
              <w:bottom w:val="single" w:sz="5" w:space="0" w:color="000000"/>
              <w:right w:val="single" w:sz="5" w:space="0" w:color="000000"/>
            </w:tcBorders>
            <w:tcMar>
              <w:top w:w="0" w:type="dxa"/>
              <w:left w:w="100" w:type="dxa"/>
              <w:bottom w:w="0" w:type="dxa"/>
              <w:right w:w="100" w:type="dxa"/>
            </w:tcMar>
          </w:tcPr>
          <w:p w14:paraId="69D344F9" w14:textId="77777777" w:rsidR="001A73E7" w:rsidRDefault="00000000">
            <w:pPr>
              <w:keepNext/>
              <w:spacing w:before="240" w:after="240"/>
              <w:ind w:left="0" w:right="140" w:hanging="2"/>
              <w:jc w:val="center"/>
              <w:rPr>
                <w:rFonts w:ascii="Calibri" w:eastAsia="Calibri" w:hAnsi="Calibri" w:cs="Calibri"/>
                <w:b/>
              </w:rPr>
            </w:pPr>
            <w:r>
              <w:rPr>
                <w:rFonts w:ascii="Calibri" w:eastAsia="Calibri" w:hAnsi="Calibri" w:cs="Calibri"/>
                <w:b/>
              </w:rPr>
              <w:t>Media</w:t>
            </w:r>
          </w:p>
        </w:tc>
      </w:tr>
      <w:tr w:rsidR="001A73E7" w14:paraId="27E29487" w14:textId="77777777">
        <w:trPr>
          <w:trHeight w:val="570"/>
        </w:trPr>
        <w:tc>
          <w:tcPr>
            <w:tcW w:w="896"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C4B4824" w14:textId="77777777" w:rsidR="001A73E7" w:rsidRDefault="00000000">
            <w:pPr>
              <w:keepNext/>
              <w:spacing w:before="240" w:after="240"/>
              <w:ind w:left="0" w:right="140" w:hanging="2"/>
              <w:jc w:val="center"/>
              <w:rPr>
                <w:rFonts w:ascii="Calibri" w:eastAsia="Calibri" w:hAnsi="Calibri" w:cs="Calibri"/>
                <w:b/>
              </w:rPr>
            </w:pPr>
            <w:r>
              <w:rPr>
                <w:rFonts w:ascii="Calibri" w:eastAsia="Calibri" w:hAnsi="Calibri" w:cs="Calibri"/>
                <w:b/>
              </w:rPr>
              <w:t>CU10</w:t>
            </w:r>
          </w:p>
        </w:tc>
        <w:tc>
          <w:tcPr>
            <w:tcW w:w="4067" w:type="dxa"/>
            <w:tcBorders>
              <w:top w:val="nil"/>
              <w:left w:val="nil"/>
              <w:bottom w:val="single" w:sz="5" w:space="0" w:color="000000"/>
              <w:right w:val="single" w:sz="5" w:space="0" w:color="000000"/>
            </w:tcBorders>
            <w:tcMar>
              <w:top w:w="0" w:type="dxa"/>
              <w:left w:w="100" w:type="dxa"/>
              <w:bottom w:w="0" w:type="dxa"/>
              <w:right w:w="100" w:type="dxa"/>
            </w:tcMar>
          </w:tcPr>
          <w:p w14:paraId="2F1B6A5D" w14:textId="77777777" w:rsidR="001A73E7" w:rsidRDefault="00000000">
            <w:pPr>
              <w:keepNext/>
              <w:spacing w:before="240" w:after="240"/>
              <w:ind w:left="0" w:right="140" w:hanging="2"/>
              <w:rPr>
                <w:rFonts w:ascii="Calibri" w:eastAsia="Calibri" w:hAnsi="Calibri" w:cs="Calibri"/>
                <w:b/>
              </w:rPr>
            </w:pPr>
            <w:r>
              <w:rPr>
                <w:rFonts w:ascii="Calibri" w:eastAsia="Calibri" w:hAnsi="Calibri" w:cs="Calibri"/>
                <w:b/>
              </w:rPr>
              <w:t>Permitir integración con software de contabilidad.</w:t>
            </w:r>
          </w:p>
        </w:tc>
        <w:tc>
          <w:tcPr>
            <w:tcW w:w="1640" w:type="dxa"/>
            <w:tcBorders>
              <w:top w:val="nil"/>
              <w:left w:val="nil"/>
              <w:bottom w:val="single" w:sz="5" w:space="0" w:color="000000"/>
              <w:right w:val="single" w:sz="5" w:space="0" w:color="000000"/>
            </w:tcBorders>
            <w:tcMar>
              <w:top w:w="0" w:type="dxa"/>
              <w:left w:w="100" w:type="dxa"/>
              <w:bottom w:w="0" w:type="dxa"/>
              <w:right w:w="100" w:type="dxa"/>
            </w:tcMar>
          </w:tcPr>
          <w:p w14:paraId="49CC5118" w14:textId="77777777" w:rsidR="001A73E7" w:rsidRDefault="00000000">
            <w:pPr>
              <w:keepNext/>
              <w:spacing w:before="240" w:after="240"/>
              <w:ind w:left="0" w:right="140" w:hanging="2"/>
              <w:jc w:val="center"/>
              <w:rPr>
                <w:rFonts w:ascii="Calibri" w:eastAsia="Calibri" w:hAnsi="Calibri" w:cs="Calibri"/>
                <w:b/>
              </w:rPr>
            </w:pPr>
            <w:r>
              <w:rPr>
                <w:rFonts w:ascii="Calibri" w:eastAsia="Calibri" w:hAnsi="Calibri" w:cs="Calibri"/>
                <w:b/>
              </w:rPr>
              <w:t>Alta</w:t>
            </w:r>
          </w:p>
        </w:tc>
        <w:tc>
          <w:tcPr>
            <w:tcW w:w="1654" w:type="dxa"/>
            <w:tcBorders>
              <w:top w:val="nil"/>
              <w:left w:val="nil"/>
              <w:bottom w:val="single" w:sz="5" w:space="0" w:color="000000"/>
              <w:right w:val="single" w:sz="5" w:space="0" w:color="000000"/>
            </w:tcBorders>
            <w:tcMar>
              <w:top w:w="0" w:type="dxa"/>
              <w:left w:w="100" w:type="dxa"/>
              <w:bottom w:w="0" w:type="dxa"/>
              <w:right w:w="100" w:type="dxa"/>
            </w:tcMar>
          </w:tcPr>
          <w:p w14:paraId="3E4FE15B" w14:textId="77777777" w:rsidR="001A73E7" w:rsidRDefault="00000000">
            <w:pPr>
              <w:keepNext/>
              <w:spacing w:before="240" w:after="240"/>
              <w:ind w:left="0" w:right="140" w:hanging="2"/>
              <w:jc w:val="center"/>
              <w:rPr>
                <w:rFonts w:ascii="Calibri" w:eastAsia="Calibri" w:hAnsi="Calibri" w:cs="Calibri"/>
                <w:b/>
              </w:rPr>
            </w:pPr>
            <w:r>
              <w:rPr>
                <w:rFonts w:ascii="Calibri" w:eastAsia="Calibri" w:hAnsi="Calibri" w:cs="Calibri"/>
                <w:b/>
              </w:rPr>
              <w:t>Media</w:t>
            </w:r>
          </w:p>
        </w:tc>
        <w:tc>
          <w:tcPr>
            <w:tcW w:w="1378" w:type="dxa"/>
            <w:tcBorders>
              <w:top w:val="nil"/>
              <w:left w:val="nil"/>
              <w:bottom w:val="single" w:sz="5" w:space="0" w:color="000000"/>
              <w:right w:val="single" w:sz="5" w:space="0" w:color="000000"/>
            </w:tcBorders>
            <w:tcMar>
              <w:top w:w="0" w:type="dxa"/>
              <w:left w:w="100" w:type="dxa"/>
              <w:bottom w:w="0" w:type="dxa"/>
              <w:right w:w="100" w:type="dxa"/>
            </w:tcMar>
          </w:tcPr>
          <w:p w14:paraId="19853F85" w14:textId="77777777" w:rsidR="001A73E7" w:rsidRDefault="00000000">
            <w:pPr>
              <w:keepNext/>
              <w:spacing w:before="240" w:after="240"/>
              <w:ind w:left="0" w:right="140" w:hanging="2"/>
              <w:jc w:val="center"/>
              <w:rPr>
                <w:rFonts w:ascii="Calibri" w:eastAsia="Calibri" w:hAnsi="Calibri" w:cs="Calibri"/>
                <w:b/>
              </w:rPr>
            </w:pPr>
            <w:r>
              <w:rPr>
                <w:rFonts w:ascii="Calibri" w:eastAsia="Calibri" w:hAnsi="Calibri" w:cs="Calibri"/>
                <w:b/>
              </w:rPr>
              <w:t>Alta</w:t>
            </w:r>
          </w:p>
        </w:tc>
      </w:tr>
      <w:tr w:rsidR="001A73E7" w14:paraId="55539081" w14:textId="77777777">
        <w:trPr>
          <w:trHeight w:val="285"/>
        </w:trPr>
        <w:tc>
          <w:tcPr>
            <w:tcW w:w="896"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A68D643" w14:textId="77777777" w:rsidR="001A73E7" w:rsidRDefault="00000000">
            <w:pPr>
              <w:keepNext/>
              <w:spacing w:before="240" w:after="240"/>
              <w:ind w:left="0" w:right="140" w:hanging="2"/>
              <w:jc w:val="center"/>
              <w:rPr>
                <w:rFonts w:ascii="Calibri" w:eastAsia="Calibri" w:hAnsi="Calibri" w:cs="Calibri"/>
                <w:b/>
              </w:rPr>
            </w:pPr>
            <w:r>
              <w:rPr>
                <w:rFonts w:ascii="Calibri" w:eastAsia="Calibri" w:hAnsi="Calibri" w:cs="Calibri"/>
                <w:b/>
              </w:rPr>
              <w:t>CU11</w:t>
            </w:r>
          </w:p>
        </w:tc>
        <w:tc>
          <w:tcPr>
            <w:tcW w:w="4067" w:type="dxa"/>
            <w:tcBorders>
              <w:top w:val="nil"/>
              <w:left w:val="nil"/>
              <w:bottom w:val="single" w:sz="5" w:space="0" w:color="000000"/>
              <w:right w:val="single" w:sz="5" w:space="0" w:color="000000"/>
            </w:tcBorders>
            <w:tcMar>
              <w:top w:w="0" w:type="dxa"/>
              <w:left w:w="100" w:type="dxa"/>
              <w:bottom w:w="0" w:type="dxa"/>
              <w:right w:w="100" w:type="dxa"/>
            </w:tcMar>
          </w:tcPr>
          <w:p w14:paraId="62F08C4C" w14:textId="77777777" w:rsidR="001A73E7" w:rsidRDefault="00000000">
            <w:pPr>
              <w:keepNext/>
              <w:spacing w:before="240" w:after="240"/>
              <w:ind w:left="0" w:right="140" w:hanging="2"/>
              <w:rPr>
                <w:rFonts w:ascii="Calibri" w:eastAsia="Calibri" w:hAnsi="Calibri" w:cs="Calibri"/>
                <w:b/>
              </w:rPr>
            </w:pPr>
            <w:r>
              <w:rPr>
                <w:rFonts w:ascii="Calibri" w:eastAsia="Calibri" w:hAnsi="Calibri" w:cs="Calibri"/>
                <w:b/>
              </w:rPr>
              <w:t>Generar estrategia de tecnología.</w:t>
            </w:r>
          </w:p>
        </w:tc>
        <w:tc>
          <w:tcPr>
            <w:tcW w:w="1640" w:type="dxa"/>
            <w:tcBorders>
              <w:top w:val="nil"/>
              <w:left w:val="nil"/>
              <w:bottom w:val="single" w:sz="5" w:space="0" w:color="000000"/>
              <w:right w:val="single" w:sz="5" w:space="0" w:color="000000"/>
            </w:tcBorders>
            <w:tcMar>
              <w:top w:w="0" w:type="dxa"/>
              <w:left w:w="100" w:type="dxa"/>
              <w:bottom w:w="0" w:type="dxa"/>
              <w:right w:w="100" w:type="dxa"/>
            </w:tcMar>
          </w:tcPr>
          <w:p w14:paraId="41433625" w14:textId="77777777" w:rsidR="001A73E7" w:rsidRDefault="00000000">
            <w:pPr>
              <w:keepNext/>
              <w:spacing w:before="240" w:after="240"/>
              <w:ind w:left="0" w:right="140" w:hanging="2"/>
              <w:jc w:val="center"/>
              <w:rPr>
                <w:rFonts w:ascii="Calibri" w:eastAsia="Calibri" w:hAnsi="Calibri" w:cs="Calibri"/>
                <w:b/>
              </w:rPr>
            </w:pPr>
            <w:r>
              <w:rPr>
                <w:rFonts w:ascii="Calibri" w:eastAsia="Calibri" w:hAnsi="Calibri" w:cs="Calibri"/>
                <w:b/>
              </w:rPr>
              <w:t>Alta</w:t>
            </w:r>
          </w:p>
        </w:tc>
        <w:tc>
          <w:tcPr>
            <w:tcW w:w="1654" w:type="dxa"/>
            <w:tcBorders>
              <w:top w:val="nil"/>
              <w:left w:val="nil"/>
              <w:bottom w:val="single" w:sz="5" w:space="0" w:color="000000"/>
              <w:right w:val="single" w:sz="5" w:space="0" w:color="000000"/>
            </w:tcBorders>
            <w:tcMar>
              <w:top w:w="0" w:type="dxa"/>
              <w:left w:w="100" w:type="dxa"/>
              <w:bottom w:w="0" w:type="dxa"/>
              <w:right w:w="100" w:type="dxa"/>
            </w:tcMar>
          </w:tcPr>
          <w:p w14:paraId="4A8110EB" w14:textId="77777777" w:rsidR="001A73E7" w:rsidRDefault="00000000">
            <w:pPr>
              <w:keepNext/>
              <w:spacing w:before="240" w:after="240"/>
              <w:ind w:left="0" w:right="140" w:hanging="2"/>
              <w:jc w:val="center"/>
              <w:rPr>
                <w:rFonts w:ascii="Calibri" w:eastAsia="Calibri" w:hAnsi="Calibri" w:cs="Calibri"/>
                <w:b/>
              </w:rPr>
            </w:pPr>
            <w:r>
              <w:rPr>
                <w:rFonts w:ascii="Calibri" w:eastAsia="Calibri" w:hAnsi="Calibri" w:cs="Calibri"/>
                <w:b/>
              </w:rPr>
              <w:t>Baja</w:t>
            </w:r>
          </w:p>
        </w:tc>
        <w:tc>
          <w:tcPr>
            <w:tcW w:w="1378" w:type="dxa"/>
            <w:tcBorders>
              <w:top w:val="nil"/>
              <w:left w:val="nil"/>
              <w:bottom w:val="single" w:sz="5" w:space="0" w:color="000000"/>
              <w:right w:val="single" w:sz="5" w:space="0" w:color="000000"/>
            </w:tcBorders>
            <w:tcMar>
              <w:top w:w="0" w:type="dxa"/>
              <w:left w:w="100" w:type="dxa"/>
              <w:bottom w:w="0" w:type="dxa"/>
              <w:right w:w="100" w:type="dxa"/>
            </w:tcMar>
          </w:tcPr>
          <w:p w14:paraId="5472DB4A" w14:textId="77777777" w:rsidR="001A73E7" w:rsidRDefault="00000000">
            <w:pPr>
              <w:keepNext/>
              <w:spacing w:before="240" w:after="240"/>
              <w:ind w:left="0" w:right="140" w:hanging="2"/>
              <w:jc w:val="center"/>
              <w:rPr>
                <w:rFonts w:ascii="Calibri" w:eastAsia="Calibri" w:hAnsi="Calibri" w:cs="Calibri"/>
                <w:b/>
              </w:rPr>
            </w:pPr>
            <w:r>
              <w:rPr>
                <w:rFonts w:ascii="Calibri" w:eastAsia="Calibri" w:hAnsi="Calibri" w:cs="Calibri"/>
                <w:b/>
              </w:rPr>
              <w:t>Alta</w:t>
            </w:r>
          </w:p>
        </w:tc>
      </w:tr>
      <w:tr w:rsidR="001A73E7" w14:paraId="1076F059" w14:textId="77777777">
        <w:trPr>
          <w:trHeight w:val="285"/>
        </w:trPr>
        <w:tc>
          <w:tcPr>
            <w:tcW w:w="896"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1DB90EA" w14:textId="77777777" w:rsidR="001A73E7" w:rsidRDefault="00000000">
            <w:pPr>
              <w:keepNext/>
              <w:spacing w:before="240" w:after="240"/>
              <w:ind w:left="0" w:right="140" w:hanging="2"/>
              <w:jc w:val="center"/>
              <w:rPr>
                <w:rFonts w:ascii="Calibri" w:eastAsia="Calibri" w:hAnsi="Calibri" w:cs="Calibri"/>
                <w:b/>
              </w:rPr>
            </w:pPr>
            <w:r>
              <w:rPr>
                <w:rFonts w:ascii="Calibri" w:eastAsia="Calibri" w:hAnsi="Calibri" w:cs="Calibri"/>
                <w:b/>
              </w:rPr>
              <w:t>CU12</w:t>
            </w:r>
          </w:p>
        </w:tc>
        <w:tc>
          <w:tcPr>
            <w:tcW w:w="4067" w:type="dxa"/>
            <w:tcBorders>
              <w:top w:val="nil"/>
              <w:left w:val="nil"/>
              <w:bottom w:val="single" w:sz="5" w:space="0" w:color="000000"/>
              <w:right w:val="single" w:sz="5" w:space="0" w:color="000000"/>
            </w:tcBorders>
            <w:tcMar>
              <w:top w:w="0" w:type="dxa"/>
              <w:left w:w="100" w:type="dxa"/>
              <w:bottom w:w="0" w:type="dxa"/>
              <w:right w:w="100" w:type="dxa"/>
            </w:tcMar>
          </w:tcPr>
          <w:p w14:paraId="5F5311A2" w14:textId="77777777" w:rsidR="001A73E7" w:rsidRDefault="00000000">
            <w:pPr>
              <w:keepNext/>
              <w:spacing w:before="240" w:after="240"/>
              <w:ind w:left="0" w:right="140" w:hanging="2"/>
              <w:rPr>
                <w:rFonts w:ascii="Calibri" w:eastAsia="Calibri" w:hAnsi="Calibri" w:cs="Calibri"/>
                <w:b/>
              </w:rPr>
            </w:pPr>
            <w:r>
              <w:rPr>
                <w:rFonts w:ascii="Calibri" w:eastAsia="Calibri" w:hAnsi="Calibri" w:cs="Calibri"/>
                <w:b/>
              </w:rPr>
              <w:t>Administrar los estándares exigidos.</w:t>
            </w:r>
          </w:p>
        </w:tc>
        <w:tc>
          <w:tcPr>
            <w:tcW w:w="1640" w:type="dxa"/>
            <w:tcBorders>
              <w:top w:val="nil"/>
              <w:left w:val="nil"/>
              <w:bottom w:val="single" w:sz="5" w:space="0" w:color="000000"/>
              <w:right w:val="single" w:sz="5" w:space="0" w:color="000000"/>
            </w:tcBorders>
            <w:tcMar>
              <w:top w:w="0" w:type="dxa"/>
              <w:left w:w="100" w:type="dxa"/>
              <w:bottom w:w="0" w:type="dxa"/>
              <w:right w:w="100" w:type="dxa"/>
            </w:tcMar>
          </w:tcPr>
          <w:p w14:paraId="10D86FA3" w14:textId="77777777" w:rsidR="001A73E7" w:rsidRDefault="00000000">
            <w:pPr>
              <w:keepNext/>
              <w:spacing w:before="240" w:after="240"/>
              <w:ind w:left="0" w:right="140" w:hanging="2"/>
              <w:jc w:val="center"/>
              <w:rPr>
                <w:rFonts w:ascii="Calibri" w:eastAsia="Calibri" w:hAnsi="Calibri" w:cs="Calibri"/>
                <w:b/>
              </w:rPr>
            </w:pPr>
            <w:r>
              <w:rPr>
                <w:rFonts w:ascii="Calibri" w:eastAsia="Calibri" w:hAnsi="Calibri" w:cs="Calibri"/>
                <w:b/>
              </w:rPr>
              <w:t>Alta</w:t>
            </w:r>
          </w:p>
        </w:tc>
        <w:tc>
          <w:tcPr>
            <w:tcW w:w="1654" w:type="dxa"/>
            <w:tcBorders>
              <w:top w:val="nil"/>
              <w:left w:val="nil"/>
              <w:bottom w:val="single" w:sz="5" w:space="0" w:color="000000"/>
              <w:right w:val="single" w:sz="5" w:space="0" w:color="000000"/>
            </w:tcBorders>
            <w:tcMar>
              <w:top w:w="0" w:type="dxa"/>
              <w:left w:w="100" w:type="dxa"/>
              <w:bottom w:w="0" w:type="dxa"/>
              <w:right w:w="100" w:type="dxa"/>
            </w:tcMar>
          </w:tcPr>
          <w:p w14:paraId="5A3F8D64" w14:textId="77777777" w:rsidR="001A73E7" w:rsidRDefault="00000000">
            <w:pPr>
              <w:keepNext/>
              <w:spacing w:before="240" w:after="240"/>
              <w:ind w:left="0" w:right="140" w:hanging="2"/>
              <w:jc w:val="center"/>
              <w:rPr>
                <w:rFonts w:ascii="Calibri" w:eastAsia="Calibri" w:hAnsi="Calibri" w:cs="Calibri"/>
                <w:b/>
              </w:rPr>
            </w:pPr>
            <w:r>
              <w:rPr>
                <w:rFonts w:ascii="Calibri" w:eastAsia="Calibri" w:hAnsi="Calibri" w:cs="Calibri"/>
                <w:b/>
              </w:rPr>
              <w:t>Media</w:t>
            </w:r>
          </w:p>
        </w:tc>
        <w:tc>
          <w:tcPr>
            <w:tcW w:w="1378" w:type="dxa"/>
            <w:tcBorders>
              <w:top w:val="nil"/>
              <w:left w:val="nil"/>
              <w:bottom w:val="single" w:sz="5" w:space="0" w:color="000000"/>
              <w:right w:val="single" w:sz="5" w:space="0" w:color="000000"/>
            </w:tcBorders>
            <w:tcMar>
              <w:top w:w="0" w:type="dxa"/>
              <w:left w:w="100" w:type="dxa"/>
              <w:bottom w:w="0" w:type="dxa"/>
              <w:right w:w="100" w:type="dxa"/>
            </w:tcMar>
          </w:tcPr>
          <w:p w14:paraId="5320129D" w14:textId="77777777" w:rsidR="001A73E7" w:rsidRDefault="00000000">
            <w:pPr>
              <w:keepNext/>
              <w:spacing w:before="240" w:after="240"/>
              <w:ind w:left="0" w:right="140" w:hanging="2"/>
              <w:jc w:val="center"/>
              <w:rPr>
                <w:rFonts w:ascii="Calibri" w:eastAsia="Calibri" w:hAnsi="Calibri" w:cs="Calibri"/>
                <w:b/>
              </w:rPr>
            </w:pPr>
            <w:r>
              <w:rPr>
                <w:rFonts w:ascii="Calibri" w:eastAsia="Calibri" w:hAnsi="Calibri" w:cs="Calibri"/>
                <w:b/>
              </w:rPr>
              <w:t>Alta</w:t>
            </w:r>
          </w:p>
        </w:tc>
      </w:tr>
      <w:tr w:rsidR="001A73E7" w14:paraId="0590C366" w14:textId="77777777">
        <w:trPr>
          <w:trHeight w:val="285"/>
        </w:trPr>
        <w:tc>
          <w:tcPr>
            <w:tcW w:w="896"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DEF3B9B" w14:textId="77777777" w:rsidR="001A73E7" w:rsidRDefault="00000000">
            <w:pPr>
              <w:keepNext/>
              <w:spacing w:before="240" w:after="240"/>
              <w:ind w:left="0" w:right="140" w:hanging="2"/>
              <w:jc w:val="center"/>
              <w:rPr>
                <w:rFonts w:ascii="Calibri" w:eastAsia="Calibri" w:hAnsi="Calibri" w:cs="Calibri"/>
                <w:b/>
              </w:rPr>
            </w:pPr>
            <w:r>
              <w:rPr>
                <w:rFonts w:ascii="Calibri" w:eastAsia="Calibri" w:hAnsi="Calibri" w:cs="Calibri"/>
                <w:b/>
              </w:rPr>
              <w:t>CU13</w:t>
            </w:r>
          </w:p>
        </w:tc>
        <w:tc>
          <w:tcPr>
            <w:tcW w:w="4067" w:type="dxa"/>
            <w:tcBorders>
              <w:top w:val="nil"/>
              <w:left w:val="nil"/>
              <w:bottom w:val="single" w:sz="5" w:space="0" w:color="000000"/>
              <w:right w:val="single" w:sz="5" w:space="0" w:color="000000"/>
            </w:tcBorders>
            <w:tcMar>
              <w:top w:w="0" w:type="dxa"/>
              <w:left w:w="100" w:type="dxa"/>
              <w:bottom w:w="0" w:type="dxa"/>
              <w:right w:w="100" w:type="dxa"/>
            </w:tcMar>
          </w:tcPr>
          <w:p w14:paraId="1DCE88C5" w14:textId="77777777" w:rsidR="001A73E7" w:rsidRDefault="00000000">
            <w:pPr>
              <w:keepNext/>
              <w:spacing w:before="240" w:after="240"/>
              <w:ind w:left="0" w:right="140" w:hanging="2"/>
              <w:rPr>
                <w:rFonts w:ascii="Calibri" w:eastAsia="Calibri" w:hAnsi="Calibri" w:cs="Calibri"/>
                <w:b/>
              </w:rPr>
            </w:pPr>
            <w:r>
              <w:rPr>
                <w:rFonts w:ascii="Calibri" w:eastAsia="Calibri" w:hAnsi="Calibri" w:cs="Calibri"/>
                <w:b/>
              </w:rPr>
              <w:t>Generar respaldo de sistema.</w:t>
            </w:r>
          </w:p>
        </w:tc>
        <w:tc>
          <w:tcPr>
            <w:tcW w:w="1640" w:type="dxa"/>
            <w:tcBorders>
              <w:top w:val="nil"/>
              <w:left w:val="nil"/>
              <w:bottom w:val="single" w:sz="5" w:space="0" w:color="000000"/>
              <w:right w:val="single" w:sz="5" w:space="0" w:color="000000"/>
            </w:tcBorders>
            <w:tcMar>
              <w:top w:w="0" w:type="dxa"/>
              <w:left w:w="100" w:type="dxa"/>
              <w:bottom w:w="0" w:type="dxa"/>
              <w:right w:w="100" w:type="dxa"/>
            </w:tcMar>
          </w:tcPr>
          <w:p w14:paraId="1761B0C8" w14:textId="77777777" w:rsidR="001A73E7" w:rsidRDefault="00000000">
            <w:pPr>
              <w:keepNext/>
              <w:spacing w:before="240" w:after="240"/>
              <w:ind w:left="0" w:right="140" w:hanging="2"/>
              <w:jc w:val="center"/>
              <w:rPr>
                <w:rFonts w:ascii="Calibri" w:eastAsia="Calibri" w:hAnsi="Calibri" w:cs="Calibri"/>
                <w:b/>
              </w:rPr>
            </w:pPr>
            <w:r>
              <w:rPr>
                <w:rFonts w:ascii="Calibri" w:eastAsia="Calibri" w:hAnsi="Calibri" w:cs="Calibri"/>
                <w:b/>
              </w:rPr>
              <w:t>Alta</w:t>
            </w:r>
          </w:p>
        </w:tc>
        <w:tc>
          <w:tcPr>
            <w:tcW w:w="1654" w:type="dxa"/>
            <w:tcBorders>
              <w:top w:val="nil"/>
              <w:left w:val="nil"/>
              <w:bottom w:val="single" w:sz="5" w:space="0" w:color="000000"/>
              <w:right w:val="single" w:sz="5" w:space="0" w:color="000000"/>
            </w:tcBorders>
            <w:tcMar>
              <w:top w:w="0" w:type="dxa"/>
              <w:left w:w="100" w:type="dxa"/>
              <w:bottom w:w="0" w:type="dxa"/>
              <w:right w:w="100" w:type="dxa"/>
            </w:tcMar>
          </w:tcPr>
          <w:p w14:paraId="19C79983" w14:textId="77777777" w:rsidR="001A73E7" w:rsidRDefault="00000000">
            <w:pPr>
              <w:keepNext/>
              <w:spacing w:before="240" w:after="240"/>
              <w:ind w:left="0" w:right="140" w:hanging="2"/>
              <w:jc w:val="center"/>
              <w:rPr>
                <w:rFonts w:ascii="Calibri" w:eastAsia="Calibri" w:hAnsi="Calibri" w:cs="Calibri"/>
                <w:b/>
              </w:rPr>
            </w:pPr>
            <w:r>
              <w:rPr>
                <w:rFonts w:ascii="Calibri" w:eastAsia="Calibri" w:hAnsi="Calibri" w:cs="Calibri"/>
                <w:b/>
              </w:rPr>
              <w:t>Alta</w:t>
            </w:r>
          </w:p>
        </w:tc>
        <w:tc>
          <w:tcPr>
            <w:tcW w:w="1378" w:type="dxa"/>
            <w:tcBorders>
              <w:top w:val="nil"/>
              <w:left w:val="nil"/>
              <w:bottom w:val="single" w:sz="5" w:space="0" w:color="000000"/>
              <w:right w:val="single" w:sz="5" w:space="0" w:color="000000"/>
            </w:tcBorders>
            <w:tcMar>
              <w:top w:w="0" w:type="dxa"/>
              <w:left w:w="100" w:type="dxa"/>
              <w:bottom w:w="0" w:type="dxa"/>
              <w:right w:w="100" w:type="dxa"/>
            </w:tcMar>
          </w:tcPr>
          <w:p w14:paraId="1958FA8D" w14:textId="77777777" w:rsidR="001A73E7" w:rsidRDefault="00000000">
            <w:pPr>
              <w:keepNext/>
              <w:spacing w:before="240" w:after="240"/>
              <w:ind w:left="0" w:right="140" w:hanging="2"/>
              <w:jc w:val="center"/>
              <w:rPr>
                <w:rFonts w:ascii="Calibri" w:eastAsia="Calibri" w:hAnsi="Calibri" w:cs="Calibri"/>
                <w:b/>
              </w:rPr>
            </w:pPr>
            <w:r>
              <w:rPr>
                <w:rFonts w:ascii="Calibri" w:eastAsia="Calibri" w:hAnsi="Calibri" w:cs="Calibri"/>
                <w:b/>
              </w:rPr>
              <w:t>Alta</w:t>
            </w:r>
          </w:p>
        </w:tc>
      </w:tr>
      <w:tr w:rsidR="001A73E7" w14:paraId="216F3AE3" w14:textId="77777777">
        <w:trPr>
          <w:trHeight w:val="375"/>
        </w:trPr>
        <w:tc>
          <w:tcPr>
            <w:tcW w:w="896"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DA4E12B" w14:textId="77777777" w:rsidR="001A73E7" w:rsidRDefault="00000000">
            <w:pPr>
              <w:keepNext/>
              <w:spacing w:before="240" w:after="240"/>
              <w:ind w:left="0" w:right="140" w:hanging="2"/>
              <w:jc w:val="center"/>
              <w:rPr>
                <w:rFonts w:ascii="Calibri" w:eastAsia="Calibri" w:hAnsi="Calibri" w:cs="Calibri"/>
                <w:b/>
              </w:rPr>
            </w:pPr>
            <w:r>
              <w:rPr>
                <w:rFonts w:ascii="Calibri" w:eastAsia="Calibri" w:hAnsi="Calibri" w:cs="Calibri"/>
                <w:b/>
              </w:rPr>
              <w:t>CU14</w:t>
            </w:r>
          </w:p>
        </w:tc>
        <w:tc>
          <w:tcPr>
            <w:tcW w:w="4067" w:type="dxa"/>
            <w:tcBorders>
              <w:top w:val="nil"/>
              <w:left w:val="nil"/>
              <w:bottom w:val="single" w:sz="5" w:space="0" w:color="000000"/>
              <w:right w:val="single" w:sz="5" w:space="0" w:color="000000"/>
            </w:tcBorders>
            <w:tcMar>
              <w:top w:w="0" w:type="dxa"/>
              <w:left w:w="100" w:type="dxa"/>
              <w:bottom w:w="0" w:type="dxa"/>
              <w:right w:w="100" w:type="dxa"/>
            </w:tcMar>
          </w:tcPr>
          <w:p w14:paraId="595F028A" w14:textId="77777777" w:rsidR="001A73E7" w:rsidRDefault="00000000">
            <w:pPr>
              <w:keepNext/>
              <w:spacing w:before="240" w:after="240"/>
              <w:ind w:left="0" w:right="140" w:hanging="2"/>
              <w:rPr>
                <w:rFonts w:ascii="Calibri" w:eastAsia="Calibri" w:hAnsi="Calibri" w:cs="Calibri"/>
                <w:b/>
              </w:rPr>
            </w:pPr>
            <w:r>
              <w:rPr>
                <w:rFonts w:ascii="Calibri" w:eastAsia="Calibri" w:hAnsi="Calibri" w:cs="Calibri"/>
                <w:b/>
              </w:rPr>
              <w:t>Recibir reclamaciones de los clientes</w:t>
            </w:r>
          </w:p>
        </w:tc>
        <w:tc>
          <w:tcPr>
            <w:tcW w:w="1640" w:type="dxa"/>
            <w:tcBorders>
              <w:top w:val="nil"/>
              <w:left w:val="nil"/>
              <w:bottom w:val="single" w:sz="5" w:space="0" w:color="000000"/>
              <w:right w:val="single" w:sz="5" w:space="0" w:color="000000"/>
            </w:tcBorders>
            <w:tcMar>
              <w:top w:w="0" w:type="dxa"/>
              <w:left w:w="100" w:type="dxa"/>
              <w:bottom w:w="0" w:type="dxa"/>
              <w:right w:w="100" w:type="dxa"/>
            </w:tcMar>
          </w:tcPr>
          <w:p w14:paraId="2CF152C2" w14:textId="77777777" w:rsidR="001A73E7" w:rsidRDefault="00000000">
            <w:pPr>
              <w:keepNext/>
              <w:spacing w:before="240" w:after="240"/>
              <w:ind w:left="0" w:right="140" w:hanging="2"/>
              <w:jc w:val="center"/>
              <w:rPr>
                <w:rFonts w:ascii="Calibri" w:eastAsia="Calibri" w:hAnsi="Calibri" w:cs="Calibri"/>
                <w:b/>
              </w:rPr>
            </w:pPr>
            <w:r>
              <w:rPr>
                <w:rFonts w:ascii="Calibri" w:eastAsia="Calibri" w:hAnsi="Calibri" w:cs="Calibri"/>
                <w:b/>
              </w:rPr>
              <w:t>Media</w:t>
            </w:r>
          </w:p>
        </w:tc>
        <w:tc>
          <w:tcPr>
            <w:tcW w:w="1654" w:type="dxa"/>
            <w:tcBorders>
              <w:top w:val="nil"/>
              <w:left w:val="nil"/>
              <w:bottom w:val="single" w:sz="5" w:space="0" w:color="000000"/>
              <w:right w:val="single" w:sz="5" w:space="0" w:color="000000"/>
            </w:tcBorders>
            <w:tcMar>
              <w:top w:w="0" w:type="dxa"/>
              <w:left w:w="100" w:type="dxa"/>
              <w:bottom w:w="0" w:type="dxa"/>
              <w:right w:w="100" w:type="dxa"/>
            </w:tcMar>
          </w:tcPr>
          <w:p w14:paraId="4100A229" w14:textId="77777777" w:rsidR="001A73E7" w:rsidRDefault="00000000">
            <w:pPr>
              <w:keepNext/>
              <w:spacing w:before="240" w:after="240"/>
              <w:ind w:left="0" w:right="140" w:hanging="2"/>
              <w:jc w:val="center"/>
              <w:rPr>
                <w:rFonts w:ascii="Calibri" w:eastAsia="Calibri" w:hAnsi="Calibri" w:cs="Calibri"/>
                <w:b/>
              </w:rPr>
            </w:pPr>
            <w:r>
              <w:rPr>
                <w:rFonts w:ascii="Calibri" w:eastAsia="Calibri" w:hAnsi="Calibri" w:cs="Calibri"/>
                <w:b/>
              </w:rPr>
              <w:t>Alta</w:t>
            </w:r>
          </w:p>
        </w:tc>
        <w:tc>
          <w:tcPr>
            <w:tcW w:w="1378" w:type="dxa"/>
            <w:tcBorders>
              <w:top w:val="nil"/>
              <w:left w:val="nil"/>
              <w:bottom w:val="single" w:sz="5" w:space="0" w:color="000000"/>
              <w:right w:val="single" w:sz="5" w:space="0" w:color="000000"/>
            </w:tcBorders>
            <w:tcMar>
              <w:top w:w="0" w:type="dxa"/>
              <w:left w:w="100" w:type="dxa"/>
              <w:bottom w:w="0" w:type="dxa"/>
              <w:right w:w="100" w:type="dxa"/>
            </w:tcMar>
          </w:tcPr>
          <w:p w14:paraId="5059D5E3" w14:textId="77777777" w:rsidR="001A73E7" w:rsidRDefault="00000000">
            <w:pPr>
              <w:keepNext/>
              <w:spacing w:before="240" w:after="240"/>
              <w:ind w:left="0" w:right="140" w:hanging="2"/>
              <w:jc w:val="center"/>
              <w:rPr>
                <w:rFonts w:ascii="Calibri" w:eastAsia="Calibri" w:hAnsi="Calibri" w:cs="Calibri"/>
                <w:b/>
              </w:rPr>
            </w:pPr>
            <w:r>
              <w:rPr>
                <w:rFonts w:ascii="Calibri" w:eastAsia="Calibri" w:hAnsi="Calibri" w:cs="Calibri"/>
                <w:b/>
              </w:rPr>
              <w:t>Media</w:t>
            </w:r>
          </w:p>
        </w:tc>
      </w:tr>
      <w:tr w:rsidR="001A73E7" w14:paraId="00DD4DC1" w14:textId="77777777">
        <w:trPr>
          <w:trHeight w:val="570"/>
        </w:trPr>
        <w:tc>
          <w:tcPr>
            <w:tcW w:w="896"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332CCA3" w14:textId="77777777" w:rsidR="001A73E7" w:rsidRDefault="00000000">
            <w:pPr>
              <w:keepNext/>
              <w:spacing w:before="240" w:after="240"/>
              <w:ind w:left="0" w:right="140" w:hanging="2"/>
              <w:jc w:val="center"/>
              <w:rPr>
                <w:rFonts w:ascii="Calibri" w:eastAsia="Calibri" w:hAnsi="Calibri" w:cs="Calibri"/>
                <w:b/>
              </w:rPr>
            </w:pPr>
            <w:r>
              <w:rPr>
                <w:rFonts w:ascii="Calibri" w:eastAsia="Calibri" w:hAnsi="Calibri" w:cs="Calibri"/>
                <w:b/>
              </w:rPr>
              <w:lastRenderedPageBreak/>
              <w:t>CU15</w:t>
            </w:r>
          </w:p>
        </w:tc>
        <w:tc>
          <w:tcPr>
            <w:tcW w:w="4067" w:type="dxa"/>
            <w:tcBorders>
              <w:top w:val="nil"/>
              <w:left w:val="nil"/>
              <w:bottom w:val="single" w:sz="5" w:space="0" w:color="000000"/>
              <w:right w:val="single" w:sz="5" w:space="0" w:color="000000"/>
            </w:tcBorders>
            <w:tcMar>
              <w:top w:w="0" w:type="dxa"/>
              <w:left w:w="100" w:type="dxa"/>
              <w:bottom w:w="0" w:type="dxa"/>
              <w:right w:w="100" w:type="dxa"/>
            </w:tcMar>
          </w:tcPr>
          <w:p w14:paraId="0EE16F92" w14:textId="77777777" w:rsidR="001A73E7" w:rsidRDefault="00000000">
            <w:pPr>
              <w:keepNext/>
              <w:spacing w:before="240" w:after="240"/>
              <w:ind w:left="0" w:right="140" w:hanging="2"/>
              <w:rPr>
                <w:rFonts w:ascii="Calibri" w:eastAsia="Calibri" w:hAnsi="Calibri" w:cs="Calibri"/>
                <w:b/>
              </w:rPr>
            </w:pPr>
            <w:r>
              <w:rPr>
                <w:rFonts w:ascii="Calibri" w:eastAsia="Calibri" w:hAnsi="Calibri" w:cs="Calibri"/>
                <w:b/>
              </w:rPr>
              <w:t>Informar sobre productos, repuestos y servicios.</w:t>
            </w:r>
          </w:p>
        </w:tc>
        <w:tc>
          <w:tcPr>
            <w:tcW w:w="1640" w:type="dxa"/>
            <w:tcBorders>
              <w:top w:val="nil"/>
              <w:left w:val="nil"/>
              <w:bottom w:val="single" w:sz="5" w:space="0" w:color="000000"/>
              <w:right w:val="single" w:sz="5" w:space="0" w:color="000000"/>
            </w:tcBorders>
            <w:tcMar>
              <w:top w:w="0" w:type="dxa"/>
              <w:left w:w="100" w:type="dxa"/>
              <w:bottom w:w="0" w:type="dxa"/>
              <w:right w:w="100" w:type="dxa"/>
            </w:tcMar>
          </w:tcPr>
          <w:p w14:paraId="7981EC28" w14:textId="77777777" w:rsidR="001A73E7" w:rsidRDefault="00000000">
            <w:pPr>
              <w:keepNext/>
              <w:spacing w:before="240" w:after="240"/>
              <w:ind w:left="0" w:right="140" w:hanging="2"/>
              <w:jc w:val="center"/>
              <w:rPr>
                <w:rFonts w:ascii="Calibri" w:eastAsia="Calibri" w:hAnsi="Calibri" w:cs="Calibri"/>
                <w:b/>
              </w:rPr>
            </w:pPr>
            <w:r>
              <w:rPr>
                <w:rFonts w:ascii="Calibri" w:eastAsia="Calibri" w:hAnsi="Calibri" w:cs="Calibri"/>
                <w:b/>
              </w:rPr>
              <w:t>Media</w:t>
            </w:r>
          </w:p>
        </w:tc>
        <w:tc>
          <w:tcPr>
            <w:tcW w:w="1654" w:type="dxa"/>
            <w:tcBorders>
              <w:top w:val="nil"/>
              <w:left w:val="nil"/>
              <w:bottom w:val="single" w:sz="5" w:space="0" w:color="000000"/>
              <w:right w:val="single" w:sz="5" w:space="0" w:color="000000"/>
            </w:tcBorders>
            <w:tcMar>
              <w:top w:w="0" w:type="dxa"/>
              <w:left w:w="100" w:type="dxa"/>
              <w:bottom w:w="0" w:type="dxa"/>
              <w:right w:w="100" w:type="dxa"/>
            </w:tcMar>
          </w:tcPr>
          <w:p w14:paraId="084DBC9C" w14:textId="77777777" w:rsidR="001A73E7" w:rsidRDefault="00000000">
            <w:pPr>
              <w:keepNext/>
              <w:spacing w:before="240" w:after="240"/>
              <w:ind w:left="0" w:right="140" w:hanging="2"/>
              <w:jc w:val="center"/>
              <w:rPr>
                <w:rFonts w:ascii="Calibri" w:eastAsia="Calibri" w:hAnsi="Calibri" w:cs="Calibri"/>
                <w:b/>
              </w:rPr>
            </w:pPr>
            <w:r>
              <w:rPr>
                <w:rFonts w:ascii="Calibri" w:eastAsia="Calibri" w:hAnsi="Calibri" w:cs="Calibri"/>
                <w:b/>
              </w:rPr>
              <w:t>Media</w:t>
            </w:r>
          </w:p>
        </w:tc>
        <w:tc>
          <w:tcPr>
            <w:tcW w:w="1378" w:type="dxa"/>
            <w:tcBorders>
              <w:top w:val="nil"/>
              <w:left w:val="nil"/>
              <w:bottom w:val="single" w:sz="5" w:space="0" w:color="000000"/>
              <w:right w:val="single" w:sz="5" w:space="0" w:color="000000"/>
            </w:tcBorders>
            <w:tcMar>
              <w:top w:w="0" w:type="dxa"/>
              <w:left w:w="100" w:type="dxa"/>
              <w:bottom w:w="0" w:type="dxa"/>
              <w:right w:w="100" w:type="dxa"/>
            </w:tcMar>
          </w:tcPr>
          <w:p w14:paraId="29496CBD" w14:textId="77777777" w:rsidR="001A73E7" w:rsidRDefault="00000000">
            <w:pPr>
              <w:keepNext/>
              <w:spacing w:before="240" w:after="240"/>
              <w:ind w:left="0" w:right="140" w:hanging="2"/>
              <w:jc w:val="center"/>
              <w:rPr>
                <w:rFonts w:ascii="Calibri" w:eastAsia="Calibri" w:hAnsi="Calibri" w:cs="Calibri"/>
                <w:b/>
              </w:rPr>
            </w:pPr>
            <w:r>
              <w:rPr>
                <w:rFonts w:ascii="Calibri" w:eastAsia="Calibri" w:hAnsi="Calibri" w:cs="Calibri"/>
                <w:b/>
              </w:rPr>
              <w:t>Media</w:t>
            </w:r>
          </w:p>
        </w:tc>
      </w:tr>
      <w:tr w:rsidR="001A73E7" w14:paraId="458634C7" w14:textId="77777777">
        <w:trPr>
          <w:trHeight w:val="285"/>
        </w:trPr>
        <w:tc>
          <w:tcPr>
            <w:tcW w:w="896"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4FC9657" w14:textId="77777777" w:rsidR="001A73E7" w:rsidRDefault="00000000">
            <w:pPr>
              <w:keepNext/>
              <w:spacing w:before="240" w:after="240"/>
              <w:ind w:left="0" w:right="140" w:hanging="2"/>
              <w:jc w:val="center"/>
              <w:rPr>
                <w:rFonts w:ascii="Calibri" w:eastAsia="Calibri" w:hAnsi="Calibri" w:cs="Calibri"/>
                <w:b/>
              </w:rPr>
            </w:pPr>
            <w:r>
              <w:rPr>
                <w:rFonts w:ascii="Calibri" w:eastAsia="Calibri" w:hAnsi="Calibri" w:cs="Calibri"/>
                <w:b/>
              </w:rPr>
              <w:t>CU16</w:t>
            </w:r>
          </w:p>
        </w:tc>
        <w:tc>
          <w:tcPr>
            <w:tcW w:w="4067" w:type="dxa"/>
            <w:tcBorders>
              <w:top w:val="nil"/>
              <w:left w:val="nil"/>
              <w:bottom w:val="single" w:sz="5" w:space="0" w:color="000000"/>
              <w:right w:val="single" w:sz="5" w:space="0" w:color="000000"/>
            </w:tcBorders>
            <w:tcMar>
              <w:top w:w="0" w:type="dxa"/>
              <w:left w:w="100" w:type="dxa"/>
              <w:bottom w:w="0" w:type="dxa"/>
              <w:right w:w="100" w:type="dxa"/>
            </w:tcMar>
          </w:tcPr>
          <w:p w14:paraId="29206E69" w14:textId="77777777" w:rsidR="001A73E7" w:rsidRDefault="00000000">
            <w:pPr>
              <w:keepNext/>
              <w:spacing w:before="240" w:after="240"/>
              <w:ind w:left="0" w:right="140" w:hanging="2"/>
              <w:rPr>
                <w:rFonts w:ascii="Calibri" w:eastAsia="Calibri" w:hAnsi="Calibri" w:cs="Calibri"/>
                <w:b/>
              </w:rPr>
            </w:pPr>
            <w:r>
              <w:rPr>
                <w:rFonts w:ascii="Calibri" w:eastAsia="Calibri" w:hAnsi="Calibri" w:cs="Calibri"/>
                <w:b/>
              </w:rPr>
              <w:t>Brindar asistencia técnica.</w:t>
            </w:r>
          </w:p>
        </w:tc>
        <w:tc>
          <w:tcPr>
            <w:tcW w:w="1640" w:type="dxa"/>
            <w:tcBorders>
              <w:top w:val="nil"/>
              <w:left w:val="nil"/>
              <w:bottom w:val="single" w:sz="5" w:space="0" w:color="000000"/>
              <w:right w:val="single" w:sz="5" w:space="0" w:color="000000"/>
            </w:tcBorders>
            <w:tcMar>
              <w:top w:w="0" w:type="dxa"/>
              <w:left w:w="100" w:type="dxa"/>
              <w:bottom w:w="0" w:type="dxa"/>
              <w:right w:w="100" w:type="dxa"/>
            </w:tcMar>
          </w:tcPr>
          <w:p w14:paraId="5C38792D" w14:textId="77777777" w:rsidR="001A73E7" w:rsidRDefault="00000000">
            <w:pPr>
              <w:keepNext/>
              <w:spacing w:before="240" w:after="240"/>
              <w:ind w:left="0" w:right="140" w:hanging="2"/>
              <w:jc w:val="center"/>
              <w:rPr>
                <w:rFonts w:ascii="Calibri" w:eastAsia="Calibri" w:hAnsi="Calibri" w:cs="Calibri"/>
                <w:b/>
              </w:rPr>
            </w:pPr>
            <w:r>
              <w:rPr>
                <w:rFonts w:ascii="Calibri" w:eastAsia="Calibri" w:hAnsi="Calibri" w:cs="Calibri"/>
                <w:b/>
              </w:rPr>
              <w:t>Alta</w:t>
            </w:r>
          </w:p>
        </w:tc>
        <w:tc>
          <w:tcPr>
            <w:tcW w:w="1654" w:type="dxa"/>
            <w:tcBorders>
              <w:top w:val="nil"/>
              <w:left w:val="nil"/>
              <w:bottom w:val="single" w:sz="5" w:space="0" w:color="000000"/>
              <w:right w:val="single" w:sz="5" w:space="0" w:color="000000"/>
            </w:tcBorders>
            <w:tcMar>
              <w:top w:w="0" w:type="dxa"/>
              <w:left w:w="100" w:type="dxa"/>
              <w:bottom w:w="0" w:type="dxa"/>
              <w:right w:w="100" w:type="dxa"/>
            </w:tcMar>
          </w:tcPr>
          <w:p w14:paraId="7D8D94AD" w14:textId="77777777" w:rsidR="001A73E7" w:rsidRDefault="00000000">
            <w:pPr>
              <w:keepNext/>
              <w:spacing w:before="240" w:after="240"/>
              <w:ind w:left="0" w:right="140" w:hanging="2"/>
              <w:jc w:val="center"/>
              <w:rPr>
                <w:rFonts w:ascii="Calibri" w:eastAsia="Calibri" w:hAnsi="Calibri" w:cs="Calibri"/>
                <w:b/>
              </w:rPr>
            </w:pPr>
            <w:r>
              <w:rPr>
                <w:rFonts w:ascii="Calibri" w:eastAsia="Calibri" w:hAnsi="Calibri" w:cs="Calibri"/>
                <w:b/>
              </w:rPr>
              <w:t>Baja</w:t>
            </w:r>
          </w:p>
        </w:tc>
        <w:tc>
          <w:tcPr>
            <w:tcW w:w="1378" w:type="dxa"/>
            <w:tcBorders>
              <w:top w:val="nil"/>
              <w:left w:val="nil"/>
              <w:bottom w:val="single" w:sz="5" w:space="0" w:color="000000"/>
              <w:right w:val="single" w:sz="5" w:space="0" w:color="000000"/>
            </w:tcBorders>
            <w:tcMar>
              <w:top w:w="0" w:type="dxa"/>
              <w:left w:w="100" w:type="dxa"/>
              <w:bottom w:w="0" w:type="dxa"/>
              <w:right w:w="100" w:type="dxa"/>
            </w:tcMar>
          </w:tcPr>
          <w:p w14:paraId="3B8DAF2D" w14:textId="77777777" w:rsidR="001A73E7" w:rsidRDefault="00000000">
            <w:pPr>
              <w:keepNext/>
              <w:spacing w:before="240" w:after="240"/>
              <w:ind w:left="0" w:right="140" w:hanging="2"/>
              <w:jc w:val="center"/>
              <w:rPr>
                <w:rFonts w:ascii="Calibri" w:eastAsia="Calibri" w:hAnsi="Calibri" w:cs="Calibri"/>
                <w:b/>
              </w:rPr>
            </w:pPr>
            <w:r>
              <w:rPr>
                <w:rFonts w:ascii="Calibri" w:eastAsia="Calibri" w:hAnsi="Calibri" w:cs="Calibri"/>
                <w:b/>
              </w:rPr>
              <w:t>Media</w:t>
            </w:r>
          </w:p>
        </w:tc>
      </w:tr>
      <w:tr w:rsidR="001A73E7" w14:paraId="33546AB5" w14:textId="77777777">
        <w:trPr>
          <w:trHeight w:val="285"/>
        </w:trPr>
        <w:tc>
          <w:tcPr>
            <w:tcW w:w="896"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8A3918E" w14:textId="77777777" w:rsidR="001A73E7" w:rsidRDefault="00000000">
            <w:pPr>
              <w:keepNext/>
              <w:spacing w:before="240" w:after="240"/>
              <w:ind w:left="0" w:right="140" w:hanging="2"/>
              <w:jc w:val="center"/>
              <w:rPr>
                <w:rFonts w:ascii="Calibri" w:eastAsia="Calibri" w:hAnsi="Calibri" w:cs="Calibri"/>
                <w:b/>
              </w:rPr>
            </w:pPr>
            <w:r>
              <w:rPr>
                <w:rFonts w:ascii="Calibri" w:eastAsia="Calibri" w:hAnsi="Calibri" w:cs="Calibri"/>
                <w:b/>
              </w:rPr>
              <w:t>CU17</w:t>
            </w:r>
          </w:p>
        </w:tc>
        <w:tc>
          <w:tcPr>
            <w:tcW w:w="4067" w:type="dxa"/>
            <w:tcBorders>
              <w:top w:val="nil"/>
              <w:left w:val="nil"/>
              <w:bottom w:val="single" w:sz="5" w:space="0" w:color="000000"/>
              <w:right w:val="single" w:sz="5" w:space="0" w:color="000000"/>
            </w:tcBorders>
            <w:tcMar>
              <w:top w:w="0" w:type="dxa"/>
              <w:left w:w="100" w:type="dxa"/>
              <w:bottom w:w="0" w:type="dxa"/>
              <w:right w:w="100" w:type="dxa"/>
            </w:tcMar>
          </w:tcPr>
          <w:p w14:paraId="4613D791" w14:textId="77777777" w:rsidR="001A73E7" w:rsidRDefault="00000000">
            <w:pPr>
              <w:keepNext/>
              <w:spacing w:before="240" w:after="240"/>
              <w:ind w:left="0" w:right="140" w:hanging="2"/>
              <w:rPr>
                <w:rFonts w:ascii="Calibri" w:eastAsia="Calibri" w:hAnsi="Calibri" w:cs="Calibri"/>
                <w:b/>
              </w:rPr>
            </w:pPr>
            <w:r>
              <w:rPr>
                <w:rFonts w:ascii="Calibri" w:eastAsia="Calibri" w:hAnsi="Calibri" w:cs="Calibri"/>
                <w:b/>
              </w:rPr>
              <w:t>Gestionar mantenimiento.</w:t>
            </w:r>
          </w:p>
        </w:tc>
        <w:tc>
          <w:tcPr>
            <w:tcW w:w="1640" w:type="dxa"/>
            <w:tcBorders>
              <w:top w:val="nil"/>
              <w:left w:val="nil"/>
              <w:bottom w:val="single" w:sz="5" w:space="0" w:color="000000"/>
              <w:right w:val="single" w:sz="5" w:space="0" w:color="000000"/>
            </w:tcBorders>
            <w:tcMar>
              <w:top w:w="0" w:type="dxa"/>
              <w:left w:w="100" w:type="dxa"/>
              <w:bottom w:w="0" w:type="dxa"/>
              <w:right w:w="100" w:type="dxa"/>
            </w:tcMar>
          </w:tcPr>
          <w:p w14:paraId="0241AD7F" w14:textId="77777777" w:rsidR="001A73E7" w:rsidRDefault="00000000">
            <w:pPr>
              <w:keepNext/>
              <w:spacing w:before="240" w:after="240"/>
              <w:ind w:left="0" w:right="140" w:hanging="2"/>
              <w:jc w:val="center"/>
              <w:rPr>
                <w:rFonts w:ascii="Calibri" w:eastAsia="Calibri" w:hAnsi="Calibri" w:cs="Calibri"/>
                <w:b/>
              </w:rPr>
            </w:pPr>
            <w:r>
              <w:rPr>
                <w:rFonts w:ascii="Calibri" w:eastAsia="Calibri" w:hAnsi="Calibri" w:cs="Calibri"/>
                <w:b/>
              </w:rPr>
              <w:t>Media</w:t>
            </w:r>
          </w:p>
        </w:tc>
        <w:tc>
          <w:tcPr>
            <w:tcW w:w="1654" w:type="dxa"/>
            <w:tcBorders>
              <w:top w:val="nil"/>
              <w:left w:val="nil"/>
              <w:bottom w:val="single" w:sz="5" w:space="0" w:color="000000"/>
              <w:right w:val="single" w:sz="5" w:space="0" w:color="000000"/>
            </w:tcBorders>
            <w:tcMar>
              <w:top w:w="0" w:type="dxa"/>
              <w:left w:w="100" w:type="dxa"/>
              <w:bottom w:w="0" w:type="dxa"/>
              <w:right w:w="100" w:type="dxa"/>
            </w:tcMar>
          </w:tcPr>
          <w:p w14:paraId="2CA9901E" w14:textId="77777777" w:rsidR="001A73E7" w:rsidRDefault="00000000">
            <w:pPr>
              <w:keepNext/>
              <w:spacing w:before="240" w:after="240"/>
              <w:ind w:left="0" w:right="140" w:hanging="2"/>
              <w:jc w:val="center"/>
              <w:rPr>
                <w:rFonts w:ascii="Calibri" w:eastAsia="Calibri" w:hAnsi="Calibri" w:cs="Calibri"/>
                <w:b/>
              </w:rPr>
            </w:pPr>
            <w:r>
              <w:rPr>
                <w:rFonts w:ascii="Calibri" w:eastAsia="Calibri" w:hAnsi="Calibri" w:cs="Calibri"/>
                <w:b/>
              </w:rPr>
              <w:t>Media</w:t>
            </w:r>
          </w:p>
        </w:tc>
        <w:tc>
          <w:tcPr>
            <w:tcW w:w="1378" w:type="dxa"/>
            <w:tcBorders>
              <w:top w:val="nil"/>
              <w:left w:val="nil"/>
              <w:bottom w:val="single" w:sz="5" w:space="0" w:color="000000"/>
              <w:right w:val="single" w:sz="5" w:space="0" w:color="000000"/>
            </w:tcBorders>
            <w:tcMar>
              <w:top w:w="0" w:type="dxa"/>
              <w:left w:w="100" w:type="dxa"/>
              <w:bottom w:w="0" w:type="dxa"/>
              <w:right w:w="100" w:type="dxa"/>
            </w:tcMar>
          </w:tcPr>
          <w:p w14:paraId="000AA479" w14:textId="77777777" w:rsidR="001A73E7" w:rsidRDefault="00000000">
            <w:pPr>
              <w:keepNext/>
              <w:spacing w:before="240" w:after="240"/>
              <w:ind w:left="0" w:right="140" w:hanging="2"/>
              <w:jc w:val="center"/>
              <w:rPr>
                <w:rFonts w:ascii="Calibri" w:eastAsia="Calibri" w:hAnsi="Calibri" w:cs="Calibri"/>
                <w:b/>
              </w:rPr>
            </w:pPr>
            <w:r>
              <w:rPr>
                <w:rFonts w:ascii="Calibri" w:eastAsia="Calibri" w:hAnsi="Calibri" w:cs="Calibri"/>
                <w:b/>
              </w:rPr>
              <w:t>Alta</w:t>
            </w:r>
          </w:p>
        </w:tc>
      </w:tr>
      <w:tr w:rsidR="001A73E7" w14:paraId="622063DE" w14:textId="77777777">
        <w:trPr>
          <w:trHeight w:val="345"/>
        </w:trPr>
        <w:tc>
          <w:tcPr>
            <w:tcW w:w="896"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88E76CC" w14:textId="77777777" w:rsidR="001A73E7" w:rsidRDefault="00000000">
            <w:pPr>
              <w:keepNext/>
              <w:spacing w:before="240" w:after="240"/>
              <w:ind w:left="0" w:right="140" w:hanging="2"/>
              <w:jc w:val="center"/>
              <w:rPr>
                <w:rFonts w:ascii="Calibri" w:eastAsia="Calibri" w:hAnsi="Calibri" w:cs="Calibri"/>
                <w:b/>
              </w:rPr>
            </w:pPr>
            <w:r>
              <w:rPr>
                <w:rFonts w:ascii="Calibri" w:eastAsia="Calibri" w:hAnsi="Calibri" w:cs="Calibri"/>
                <w:b/>
              </w:rPr>
              <w:t>CU18</w:t>
            </w:r>
          </w:p>
        </w:tc>
        <w:tc>
          <w:tcPr>
            <w:tcW w:w="4067" w:type="dxa"/>
            <w:tcBorders>
              <w:top w:val="nil"/>
              <w:left w:val="nil"/>
              <w:bottom w:val="single" w:sz="5" w:space="0" w:color="000000"/>
              <w:right w:val="single" w:sz="5" w:space="0" w:color="000000"/>
            </w:tcBorders>
            <w:tcMar>
              <w:top w:w="0" w:type="dxa"/>
              <w:left w:w="100" w:type="dxa"/>
              <w:bottom w:w="0" w:type="dxa"/>
              <w:right w:w="100" w:type="dxa"/>
            </w:tcMar>
          </w:tcPr>
          <w:p w14:paraId="1C705DCF" w14:textId="77777777" w:rsidR="001A73E7" w:rsidRDefault="00000000">
            <w:pPr>
              <w:keepNext/>
              <w:spacing w:before="240" w:after="240"/>
              <w:ind w:left="0" w:right="140" w:hanging="2"/>
              <w:rPr>
                <w:rFonts w:ascii="Calibri" w:eastAsia="Calibri" w:hAnsi="Calibri" w:cs="Calibri"/>
                <w:b/>
              </w:rPr>
            </w:pPr>
            <w:r>
              <w:rPr>
                <w:rFonts w:ascii="Calibri" w:eastAsia="Calibri" w:hAnsi="Calibri" w:cs="Calibri"/>
                <w:b/>
              </w:rPr>
              <w:t>Administrar contratos de proveedores.</w:t>
            </w:r>
          </w:p>
        </w:tc>
        <w:tc>
          <w:tcPr>
            <w:tcW w:w="1640" w:type="dxa"/>
            <w:tcBorders>
              <w:top w:val="nil"/>
              <w:left w:val="nil"/>
              <w:bottom w:val="single" w:sz="5" w:space="0" w:color="000000"/>
              <w:right w:val="single" w:sz="5" w:space="0" w:color="000000"/>
            </w:tcBorders>
            <w:tcMar>
              <w:top w:w="0" w:type="dxa"/>
              <w:left w:w="100" w:type="dxa"/>
              <w:bottom w:w="0" w:type="dxa"/>
              <w:right w:w="100" w:type="dxa"/>
            </w:tcMar>
          </w:tcPr>
          <w:p w14:paraId="1DCB7EAE" w14:textId="77777777" w:rsidR="001A73E7" w:rsidRDefault="00000000">
            <w:pPr>
              <w:keepNext/>
              <w:spacing w:before="240" w:after="240"/>
              <w:ind w:left="0" w:right="140" w:hanging="2"/>
              <w:jc w:val="center"/>
              <w:rPr>
                <w:rFonts w:ascii="Calibri" w:eastAsia="Calibri" w:hAnsi="Calibri" w:cs="Calibri"/>
                <w:b/>
              </w:rPr>
            </w:pPr>
            <w:r>
              <w:rPr>
                <w:rFonts w:ascii="Calibri" w:eastAsia="Calibri" w:hAnsi="Calibri" w:cs="Calibri"/>
                <w:b/>
              </w:rPr>
              <w:t>Alta</w:t>
            </w:r>
          </w:p>
        </w:tc>
        <w:tc>
          <w:tcPr>
            <w:tcW w:w="1654" w:type="dxa"/>
            <w:tcBorders>
              <w:top w:val="nil"/>
              <w:left w:val="nil"/>
              <w:bottom w:val="single" w:sz="5" w:space="0" w:color="000000"/>
              <w:right w:val="single" w:sz="5" w:space="0" w:color="000000"/>
            </w:tcBorders>
            <w:tcMar>
              <w:top w:w="0" w:type="dxa"/>
              <w:left w:w="100" w:type="dxa"/>
              <w:bottom w:w="0" w:type="dxa"/>
              <w:right w:w="100" w:type="dxa"/>
            </w:tcMar>
          </w:tcPr>
          <w:p w14:paraId="22C7A0B2" w14:textId="77777777" w:rsidR="001A73E7" w:rsidRDefault="00000000">
            <w:pPr>
              <w:keepNext/>
              <w:spacing w:before="240" w:after="240"/>
              <w:ind w:left="0" w:right="140" w:hanging="2"/>
              <w:jc w:val="center"/>
              <w:rPr>
                <w:rFonts w:ascii="Calibri" w:eastAsia="Calibri" w:hAnsi="Calibri" w:cs="Calibri"/>
                <w:b/>
              </w:rPr>
            </w:pPr>
            <w:r>
              <w:rPr>
                <w:rFonts w:ascii="Calibri" w:eastAsia="Calibri" w:hAnsi="Calibri" w:cs="Calibri"/>
                <w:b/>
              </w:rPr>
              <w:t>Media</w:t>
            </w:r>
          </w:p>
        </w:tc>
        <w:tc>
          <w:tcPr>
            <w:tcW w:w="1378" w:type="dxa"/>
            <w:tcBorders>
              <w:top w:val="nil"/>
              <w:left w:val="nil"/>
              <w:bottom w:val="single" w:sz="5" w:space="0" w:color="000000"/>
              <w:right w:val="single" w:sz="5" w:space="0" w:color="000000"/>
            </w:tcBorders>
            <w:tcMar>
              <w:top w:w="0" w:type="dxa"/>
              <w:left w:w="100" w:type="dxa"/>
              <w:bottom w:w="0" w:type="dxa"/>
              <w:right w:w="100" w:type="dxa"/>
            </w:tcMar>
          </w:tcPr>
          <w:p w14:paraId="5F6C8B14" w14:textId="77777777" w:rsidR="001A73E7" w:rsidRDefault="00000000">
            <w:pPr>
              <w:keepNext/>
              <w:spacing w:before="240" w:after="240"/>
              <w:ind w:left="0" w:right="140" w:hanging="2"/>
              <w:jc w:val="center"/>
              <w:rPr>
                <w:rFonts w:ascii="Calibri" w:eastAsia="Calibri" w:hAnsi="Calibri" w:cs="Calibri"/>
                <w:b/>
              </w:rPr>
            </w:pPr>
            <w:r>
              <w:rPr>
                <w:rFonts w:ascii="Calibri" w:eastAsia="Calibri" w:hAnsi="Calibri" w:cs="Calibri"/>
                <w:b/>
              </w:rPr>
              <w:t>Media</w:t>
            </w:r>
          </w:p>
        </w:tc>
      </w:tr>
      <w:tr w:rsidR="001A73E7" w14:paraId="4E526B22" w14:textId="77777777">
        <w:trPr>
          <w:trHeight w:val="285"/>
        </w:trPr>
        <w:tc>
          <w:tcPr>
            <w:tcW w:w="896"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FA4212E" w14:textId="77777777" w:rsidR="001A73E7" w:rsidRDefault="00000000">
            <w:pPr>
              <w:keepNext/>
              <w:spacing w:before="240" w:after="240"/>
              <w:ind w:left="0" w:right="140" w:hanging="2"/>
              <w:jc w:val="center"/>
              <w:rPr>
                <w:rFonts w:ascii="Calibri" w:eastAsia="Calibri" w:hAnsi="Calibri" w:cs="Calibri"/>
                <w:b/>
              </w:rPr>
            </w:pPr>
            <w:r>
              <w:rPr>
                <w:rFonts w:ascii="Calibri" w:eastAsia="Calibri" w:hAnsi="Calibri" w:cs="Calibri"/>
                <w:b/>
              </w:rPr>
              <w:t>CU19</w:t>
            </w:r>
          </w:p>
        </w:tc>
        <w:tc>
          <w:tcPr>
            <w:tcW w:w="4067" w:type="dxa"/>
            <w:tcBorders>
              <w:top w:val="nil"/>
              <w:left w:val="nil"/>
              <w:bottom w:val="single" w:sz="5" w:space="0" w:color="000000"/>
              <w:right w:val="single" w:sz="5" w:space="0" w:color="000000"/>
            </w:tcBorders>
            <w:tcMar>
              <w:top w:w="0" w:type="dxa"/>
              <w:left w:w="100" w:type="dxa"/>
              <w:bottom w:w="0" w:type="dxa"/>
              <w:right w:w="100" w:type="dxa"/>
            </w:tcMar>
          </w:tcPr>
          <w:p w14:paraId="269999E9" w14:textId="77777777" w:rsidR="001A73E7" w:rsidRDefault="00000000">
            <w:pPr>
              <w:keepNext/>
              <w:spacing w:before="240" w:after="240"/>
              <w:ind w:left="0" w:right="140" w:hanging="2"/>
              <w:rPr>
                <w:rFonts w:ascii="Calibri" w:eastAsia="Calibri" w:hAnsi="Calibri" w:cs="Calibri"/>
                <w:b/>
              </w:rPr>
            </w:pPr>
            <w:r>
              <w:rPr>
                <w:rFonts w:ascii="Calibri" w:eastAsia="Calibri" w:hAnsi="Calibri" w:cs="Calibri"/>
                <w:b/>
              </w:rPr>
              <w:t>Generar facturación.</w:t>
            </w:r>
          </w:p>
        </w:tc>
        <w:tc>
          <w:tcPr>
            <w:tcW w:w="1640" w:type="dxa"/>
            <w:tcBorders>
              <w:top w:val="nil"/>
              <w:left w:val="nil"/>
              <w:bottom w:val="single" w:sz="5" w:space="0" w:color="000000"/>
              <w:right w:val="single" w:sz="5" w:space="0" w:color="000000"/>
            </w:tcBorders>
            <w:tcMar>
              <w:top w:w="0" w:type="dxa"/>
              <w:left w:w="100" w:type="dxa"/>
              <w:bottom w:w="0" w:type="dxa"/>
              <w:right w:w="100" w:type="dxa"/>
            </w:tcMar>
          </w:tcPr>
          <w:p w14:paraId="6DB23BF6" w14:textId="77777777" w:rsidR="001A73E7" w:rsidRDefault="00000000">
            <w:pPr>
              <w:keepNext/>
              <w:spacing w:before="240" w:after="240"/>
              <w:ind w:left="0" w:right="140" w:hanging="2"/>
              <w:jc w:val="center"/>
              <w:rPr>
                <w:rFonts w:ascii="Calibri" w:eastAsia="Calibri" w:hAnsi="Calibri" w:cs="Calibri"/>
                <w:b/>
              </w:rPr>
            </w:pPr>
            <w:r>
              <w:rPr>
                <w:rFonts w:ascii="Calibri" w:eastAsia="Calibri" w:hAnsi="Calibri" w:cs="Calibri"/>
                <w:b/>
              </w:rPr>
              <w:t>Media</w:t>
            </w:r>
          </w:p>
        </w:tc>
        <w:tc>
          <w:tcPr>
            <w:tcW w:w="1654" w:type="dxa"/>
            <w:tcBorders>
              <w:top w:val="nil"/>
              <w:left w:val="nil"/>
              <w:bottom w:val="single" w:sz="5" w:space="0" w:color="000000"/>
              <w:right w:val="single" w:sz="5" w:space="0" w:color="000000"/>
            </w:tcBorders>
            <w:tcMar>
              <w:top w:w="0" w:type="dxa"/>
              <w:left w:w="100" w:type="dxa"/>
              <w:bottom w:w="0" w:type="dxa"/>
              <w:right w:w="100" w:type="dxa"/>
            </w:tcMar>
          </w:tcPr>
          <w:p w14:paraId="69B32EAC" w14:textId="77777777" w:rsidR="001A73E7" w:rsidRDefault="00000000">
            <w:pPr>
              <w:keepNext/>
              <w:spacing w:before="240" w:after="240"/>
              <w:ind w:left="0" w:right="140" w:hanging="2"/>
              <w:jc w:val="center"/>
              <w:rPr>
                <w:rFonts w:ascii="Calibri" w:eastAsia="Calibri" w:hAnsi="Calibri" w:cs="Calibri"/>
                <w:b/>
              </w:rPr>
            </w:pPr>
            <w:r>
              <w:rPr>
                <w:rFonts w:ascii="Calibri" w:eastAsia="Calibri" w:hAnsi="Calibri" w:cs="Calibri"/>
                <w:b/>
              </w:rPr>
              <w:t>Alta</w:t>
            </w:r>
          </w:p>
        </w:tc>
        <w:tc>
          <w:tcPr>
            <w:tcW w:w="1378" w:type="dxa"/>
            <w:tcBorders>
              <w:top w:val="nil"/>
              <w:left w:val="nil"/>
              <w:bottom w:val="single" w:sz="5" w:space="0" w:color="000000"/>
              <w:right w:val="single" w:sz="5" w:space="0" w:color="000000"/>
            </w:tcBorders>
            <w:tcMar>
              <w:top w:w="0" w:type="dxa"/>
              <w:left w:w="100" w:type="dxa"/>
              <w:bottom w:w="0" w:type="dxa"/>
              <w:right w:w="100" w:type="dxa"/>
            </w:tcMar>
          </w:tcPr>
          <w:p w14:paraId="1A126251" w14:textId="77777777" w:rsidR="001A73E7" w:rsidRDefault="00000000">
            <w:pPr>
              <w:keepNext/>
              <w:spacing w:before="240" w:after="240"/>
              <w:ind w:left="0" w:right="140" w:hanging="2"/>
              <w:jc w:val="center"/>
              <w:rPr>
                <w:rFonts w:ascii="Calibri" w:eastAsia="Calibri" w:hAnsi="Calibri" w:cs="Calibri"/>
                <w:b/>
              </w:rPr>
            </w:pPr>
            <w:r>
              <w:rPr>
                <w:rFonts w:ascii="Calibri" w:eastAsia="Calibri" w:hAnsi="Calibri" w:cs="Calibri"/>
                <w:b/>
              </w:rPr>
              <w:t>Media</w:t>
            </w:r>
          </w:p>
        </w:tc>
      </w:tr>
      <w:tr w:rsidR="001A73E7" w14:paraId="0460F2FD" w14:textId="77777777">
        <w:trPr>
          <w:trHeight w:val="285"/>
        </w:trPr>
        <w:tc>
          <w:tcPr>
            <w:tcW w:w="896"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AE4C98C" w14:textId="77777777" w:rsidR="001A73E7" w:rsidRDefault="00000000">
            <w:pPr>
              <w:keepNext/>
              <w:spacing w:before="240" w:after="240"/>
              <w:ind w:left="0" w:right="140" w:hanging="2"/>
              <w:jc w:val="center"/>
              <w:rPr>
                <w:rFonts w:ascii="Calibri" w:eastAsia="Calibri" w:hAnsi="Calibri" w:cs="Calibri"/>
                <w:b/>
              </w:rPr>
            </w:pPr>
            <w:r>
              <w:rPr>
                <w:rFonts w:ascii="Calibri" w:eastAsia="Calibri" w:hAnsi="Calibri" w:cs="Calibri"/>
                <w:b/>
              </w:rPr>
              <w:t>CU20</w:t>
            </w:r>
          </w:p>
        </w:tc>
        <w:tc>
          <w:tcPr>
            <w:tcW w:w="4067" w:type="dxa"/>
            <w:tcBorders>
              <w:top w:val="nil"/>
              <w:left w:val="nil"/>
              <w:bottom w:val="single" w:sz="5" w:space="0" w:color="000000"/>
              <w:right w:val="single" w:sz="5" w:space="0" w:color="000000"/>
            </w:tcBorders>
            <w:tcMar>
              <w:top w:w="0" w:type="dxa"/>
              <w:left w:w="100" w:type="dxa"/>
              <w:bottom w:w="0" w:type="dxa"/>
              <w:right w:w="100" w:type="dxa"/>
            </w:tcMar>
          </w:tcPr>
          <w:p w14:paraId="4614E3AA" w14:textId="77777777" w:rsidR="001A73E7" w:rsidRDefault="00000000">
            <w:pPr>
              <w:keepNext/>
              <w:spacing w:before="240" w:after="240"/>
              <w:ind w:left="0" w:right="140" w:hanging="2"/>
              <w:rPr>
                <w:rFonts w:ascii="Calibri" w:eastAsia="Calibri" w:hAnsi="Calibri" w:cs="Calibri"/>
                <w:b/>
              </w:rPr>
            </w:pPr>
            <w:r>
              <w:rPr>
                <w:rFonts w:ascii="Calibri" w:eastAsia="Calibri" w:hAnsi="Calibri" w:cs="Calibri"/>
                <w:b/>
              </w:rPr>
              <w:t>Gestionar proveedores.</w:t>
            </w:r>
          </w:p>
        </w:tc>
        <w:tc>
          <w:tcPr>
            <w:tcW w:w="1640" w:type="dxa"/>
            <w:tcBorders>
              <w:top w:val="nil"/>
              <w:left w:val="nil"/>
              <w:bottom w:val="single" w:sz="5" w:space="0" w:color="000000"/>
              <w:right w:val="single" w:sz="5" w:space="0" w:color="000000"/>
            </w:tcBorders>
            <w:tcMar>
              <w:top w:w="0" w:type="dxa"/>
              <w:left w:w="100" w:type="dxa"/>
              <w:bottom w:w="0" w:type="dxa"/>
              <w:right w:w="100" w:type="dxa"/>
            </w:tcMar>
          </w:tcPr>
          <w:p w14:paraId="2A6EC880" w14:textId="77777777" w:rsidR="001A73E7" w:rsidRDefault="00000000">
            <w:pPr>
              <w:keepNext/>
              <w:spacing w:before="240" w:after="240"/>
              <w:ind w:left="0" w:right="140" w:hanging="2"/>
              <w:jc w:val="center"/>
              <w:rPr>
                <w:rFonts w:ascii="Calibri" w:eastAsia="Calibri" w:hAnsi="Calibri" w:cs="Calibri"/>
                <w:b/>
              </w:rPr>
            </w:pPr>
            <w:r>
              <w:rPr>
                <w:rFonts w:ascii="Calibri" w:eastAsia="Calibri" w:hAnsi="Calibri" w:cs="Calibri"/>
                <w:b/>
              </w:rPr>
              <w:t>Media</w:t>
            </w:r>
          </w:p>
        </w:tc>
        <w:tc>
          <w:tcPr>
            <w:tcW w:w="1654" w:type="dxa"/>
            <w:tcBorders>
              <w:top w:val="nil"/>
              <w:left w:val="nil"/>
              <w:bottom w:val="single" w:sz="5" w:space="0" w:color="000000"/>
              <w:right w:val="single" w:sz="5" w:space="0" w:color="000000"/>
            </w:tcBorders>
            <w:tcMar>
              <w:top w:w="0" w:type="dxa"/>
              <w:left w:w="100" w:type="dxa"/>
              <w:bottom w:w="0" w:type="dxa"/>
              <w:right w:w="100" w:type="dxa"/>
            </w:tcMar>
          </w:tcPr>
          <w:p w14:paraId="770EA4DF" w14:textId="77777777" w:rsidR="001A73E7" w:rsidRDefault="00000000">
            <w:pPr>
              <w:keepNext/>
              <w:spacing w:before="240" w:after="240"/>
              <w:ind w:left="0" w:right="140" w:hanging="2"/>
              <w:jc w:val="center"/>
              <w:rPr>
                <w:rFonts w:ascii="Calibri" w:eastAsia="Calibri" w:hAnsi="Calibri" w:cs="Calibri"/>
                <w:b/>
              </w:rPr>
            </w:pPr>
            <w:r>
              <w:rPr>
                <w:rFonts w:ascii="Calibri" w:eastAsia="Calibri" w:hAnsi="Calibri" w:cs="Calibri"/>
                <w:b/>
              </w:rPr>
              <w:t>Media</w:t>
            </w:r>
          </w:p>
        </w:tc>
        <w:tc>
          <w:tcPr>
            <w:tcW w:w="1378" w:type="dxa"/>
            <w:tcBorders>
              <w:top w:val="nil"/>
              <w:left w:val="nil"/>
              <w:bottom w:val="single" w:sz="5" w:space="0" w:color="000000"/>
              <w:right w:val="single" w:sz="5" w:space="0" w:color="000000"/>
            </w:tcBorders>
            <w:tcMar>
              <w:top w:w="0" w:type="dxa"/>
              <w:left w:w="100" w:type="dxa"/>
              <w:bottom w:w="0" w:type="dxa"/>
              <w:right w:w="100" w:type="dxa"/>
            </w:tcMar>
          </w:tcPr>
          <w:p w14:paraId="07D7FF11" w14:textId="77777777" w:rsidR="001A73E7" w:rsidRDefault="00000000">
            <w:pPr>
              <w:keepNext/>
              <w:spacing w:before="240" w:after="240"/>
              <w:ind w:left="0" w:right="140" w:hanging="2"/>
              <w:jc w:val="center"/>
              <w:rPr>
                <w:rFonts w:ascii="Calibri" w:eastAsia="Calibri" w:hAnsi="Calibri" w:cs="Calibri"/>
                <w:b/>
              </w:rPr>
            </w:pPr>
            <w:r>
              <w:rPr>
                <w:rFonts w:ascii="Calibri" w:eastAsia="Calibri" w:hAnsi="Calibri" w:cs="Calibri"/>
                <w:b/>
              </w:rPr>
              <w:t>Media</w:t>
            </w:r>
          </w:p>
        </w:tc>
      </w:tr>
      <w:tr w:rsidR="001A73E7" w14:paraId="75DF7C39" w14:textId="77777777">
        <w:trPr>
          <w:trHeight w:val="360"/>
        </w:trPr>
        <w:tc>
          <w:tcPr>
            <w:tcW w:w="896"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6569626" w14:textId="77777777" w:rsidR="001A73E7" w:rsidRDefault="00000000">
            <w:pPr>
              <w:keepNext/>
              <w:spacing w:before="240" w:after="240"/>
              <w:ind w:left="0" w:right="140" w:hanging="2"/>
              <w:jc w:val="center"/>
              <w:rPr>
                <w:rFonts w:ascii="Calibri" w:eastAsia="Calibri" w:hAnsi="Calibri" w:cs="Calibri"/>
                <w:b/>
              </w:rPr>
            </w:pPr>
            <w:r>
              <w:rPr>
                <w:rFonts w:ascii="Calibri" w:eastAsia="Calibri" w:hAnsi="Calibri" w:cs="Calibri"/>
                <w:b/>
              </w:rPr>
              <w:t>CU21</w:t>
            </w:r>
          </w:p>
        </w:tc>
        <w:tc>
          <w:tcPr>
            <w:tcW w:w="4067" w:type="dxa"/>
            <w:tcBorders>
              <w:top w:val="nil"/>
              <w:left w:val="nil"/>
              <w:bottom w:val="single" w:sz="5" w:space="0" w:color="000000"/>
              <w:right w:val="single" w:sz="5" w:space="0" w:color="000000"/>
            </w:tcBorders>
            <w:tcMar>
              <w:top w:w="0" w:type="dxa"/>
              <w:left w:w="100" w:type="dxa"/>
              <w:bottom w:w="0" w:type="dxa"/>
              <w:right w:w="100" w:type="dxa"/>
            </w:tcMar>
          </w:tcPr>
          <w:p w14:paraId="12CAF92A" w14:textId="77777777" w:rsidR="001A73E7" w:rsidRDefault="00000000">
            <w:pPr>
              <w:keepNext/>
              <w:spacing w:before="240" w:after="240"/>
              <w:ind w:left="0" w:right="140" w:hanging="2"/>
              <w:rPr>
                <w:rFonts w:ascii="Calibri" w:eastAsia="Calibri" w:hAnsi="Calibri" w:cs="Calibri"/>
                <w:b/>
              </w:rPr>
            </w:pPr>
            <w:r>
              <w:rPr>
                <w:rFonts w:ascii="Calibri" w:eastAsia="Calibri" w:hAnsi="Calibri" w:cs="Calibri"/>
                <w:b/>
              </w:rPr>
              <w:t>Informar de conflictos a la empresa.</w:t>
            </w:r>
          </w:p>
        </w:tc>
        <w:tc>
          <w:tcPr>
            <w:tcW w:w="1640" w:type="dxa"/>
            <w:tcBorders>
              <w:top w:val="nil"/>
              <w:left w:val="nil"/>
              <w:bottom w:val="single" w:sz="5" w:space="0" w:color="000000"/>
              <w:right w:val="single" w:sz="5" w:space="0" w:color="000000"/>
            </w:tcBorders>
            <w:tcMar>
              <w:top w:w="0" w:type="dxa"/>
              <w:left w:w="100" w:type="dxa"/>
              <w:bottom w:w="0" w:type="dxa"/>
              <w:right w:w="100" w:type="dxa"/>
            </w:tcMar>
          </w:tcPr>
          <w:p w14:paraId="0FC56D11" w14:textId="77777777" w:rsidR="001A73E7" w:rsidRDefault="00000000">
            <w:pPr>
              <w:keepNext/>
              <w:spacing w:before="240" w:after="240"/>
              <w:ind w:left="0" w:right="140" w:hanging="2"/>
              <w:jc w:val="center"/>
              <w:rPr>
                <w:rFonts w:ascii="Calibri" w:eastAsia="Calibri" w:hAnsi="Calibri" w:cs="Calibri"/>
                <w:b/>
              </w:rPr>
            </w:pPr>
            <w:r>
              <w:rPr>
                <w:rFonts w:ascii="Calibri" w:eastAsia="Calibri" w:hAnsi="Calibri" w:cs="Calibri"/>
                <w:b/>
              </w:rPr>
              <w:t>Media</w:t>
            </w:r>
          </w:p>
        </w:tc>
        <w:tc>
          <w:tcPr>
            <w:tcW w:w="1654" w:type="dxa"/>
            <w:tcBorders>
              <w:top w:val="nil"/>
              <w:left w:val="nil"/>
              <w:bottom w:val="single" w:sz="5" w:space="0" w:color="000000"/>
              <w:right w:val="single" w:sz="5" w:space="0" w:color="000000"/>
            </w:tcBorders>
            <w:tcMar>
              <w:top w:w="0" w:type="dxa"/>
              <w:left w:w="100" w:type="dxa"/>
              <w:bottom w:w="0" w:type="dxa"/>
              <w:right w:w="100" w:type="dxa"/>
            </w:tcMar>
          </w:tcPr>
          <w:p w14:paraId="23F5F07B" w14:textId="77777777" w:rsidR="001A73E7" w:rsidRDefault="00000000">
            <w:pPr>
              <w:keepNext/>
              <w:spacing w:before="240" w:after="240"/>
              <w:ind w:left="0" w:right="140" w:hanging="2"/>
              <w:jc w:val="center"/>
              <w:rPr>
                <w:rFonts w:ascii="Calibri" w:eastAsia="Calibri" w:hAnsi="Calibri" w:cs="Calibri"/>
                <w:b/>
              </w:rPr>
            </w:pPr>
            <w:r>
              <w:rPr>
                <w:rFonts w:ascii="Calibri" w:eastAsia="Calibri" w:hAnsi="Calibri" w:cs="Calibri"/>
                <w:b/>
              </w:rPr>
              <w:t>Baja</w:t>
            </w:r>
          </w:p>
        </w:tc>
        <w:tc>
          <w:tcPr>
            <w:tcW w:w="1378" w:type="dxa"/>
            <w:tcBorders>
              <w:top w:val="nil"/>
              <w:left w:val="nil"/>
              <w:bottom w:val="single" w:sz="5" w:space="0" w:color="000000"/>
              <w:right w:val="single" w:sz="5" w:space="0" w:color="000000"/>
            </w:tcBorders>
            <w:tcMar>
              <w:top w:w="0" w:type="dxa"/>
              <w:left w:w="100" w:type="dxa"/>
              <w:bottom w:w="0" w:type="dxa"/>
              <w:right w:w="100" w:type="dxa"/>
            </w:tcMar>
          </w:tcPr>
          <w:p w14:paraId="2D176737" w14:textId="77777777" w:rsidR="001A73E7" w:rsidRDefault="00000000">
            <w:pPr>
              <w:keepNext/>
              <w:spacing w:before="240" w:after="240"/>
              <w:ind w:left="0" w:right="140" w:hanging="2"/>
              <w:jc w:val="center"/>
              <w:rPr>
                <w:rFonts w:ascii="Calibri" w:eastAsia="Calibri" w:hAnsi="Calibri" w:cs="Calibri"/>
                <w:b/>
              </w:rPr>
            </w:pPr>
            <w:r>
              <w:rPr>
                <w:rFonts w:ascii="Calibri" w:eastAsia="Calibri" w:hAnsi="Calibri" w:cs="Calibri"/>
                <w:b/>
              </w:rPr>
              <w:t>Alta</w:t>
            </w:r>
          </w:p>
        </w:tc>
      </w:tr>
      <w:tr w:rsidR="001A73E7" w14:paraId="562B0FE6" w14:textId="77777777">
        <w:trPr>
          <w:trHeight w:val="570"/>
        </w:trPr>
        <w:tc>
          <w:tcPr>
            <w:tcW w:w="896"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9AD8F58" w14:textId="77777777" w:rsidR="001A73E7" w:rsidRDefault="00000000">
            <w:pPr>
              <w:keepNext/>
              <w:spacing w:before="240" w:after="240"/>
              <w:ind w:left="0" w:right="140" w:hanging="2"/>
              <w:jc w:val="center"/>
              <w:rPr>
                <w:rFonts w:ascii="Calibri" w:eastAsia="Calibri" w:hAnsi="Calibri" w:cs="Calibri"/>
                <w:b/>
              </w:rPr>
            </w:pPr>
            <w:r>
              <w:rPr>
                <w:rFonts w:ascii="Calibri" w:eastAsia="Calibri" w:hAnsi="Calibri" w:cs="Calibri"/>
                <w:b/>
              </w:rPr>
              <w:t>CU22</w:t>
            </w:r>
          </w:p>
        </w:tc>
        <w:tc>
          <w:tcPr>
            <w:tcW w:w="4067" w:type="dxa"/>
            <w:tcBorders>
              <w:top w:val="nil"/>
              <w:left w:val="nil"/>
              <w:bottom w:val="single" w:sz="5" w:space="0" w:color="000000"/>
              <w:right w:val="single" w:sz="5" w:space="0" w:color="000000"/>
            </w:tcBorders>
            <w:tcMar>
              <w:top w:w="0" w:type="dxa"/>
              <w:left w:w="100" w:type="dxa"/>
              <w:bottom w:w="0" w:type="dxa"/>
              <w:right w:w="100" w:type="dxa"/>
            </w:tcMar>
          </w:tcPr>
          <w:p w14:paraId="3260E787" w14:textId="77777777" w:rsidR="001A73E7" w:rsidRDefault="00000000">
            <w:pPr>
              <w:keepNext/>
              <w:spacing w:before="240" w:after="240"/>
              <w:ind w:left="0" w:right="140" w:hanging="2"/>
              <w:rPr>
                <w:rFonts w:ascii="Calibri" w:eastAsia="Calibri" w:hAnsi="Calibri" w:cs="Calibri"/>
                <w:b/>
              </w:rPr>
            </w:pPr>
            <w:r>
              <w:rPr>
                <w:rFonts w:ascii="Calibri" w:eastAsia="Calibri" w:hAnsi="Calibri" w:cs="Calibri"/>
                <w:b/>
              </w:rPr>
              <w:t>Informar de entradas autorizadas o no autorizadas.</w:t>
            </w:r>
          </w:p>
        </w:tc>
        <w:tc>
          <w:tcPr>
            <w:tcW w:w="1640" w:type="dxa"/>
            <w:tcBorders>
              <w:top w:val="nil"/>
              <w:left w:val="nil"/>
              <w:bottom w:val="single" w:sz="5" w:space="0" w:color="000000"/>
              <w:right w:val="single" w:sz="5" w:space="0" w:color="000000"/>
            </w:tcBorders>
            <w:tcMar>
              <w:top w:w="0" w:type="dxa"/>
              <w:left w:w="100" w:type="dxa"/>
              <w:bottom w:w="0" w:type="dxa"/>
              <w:right w:w="100" w:type="dxa"/>
            </w:tcMar>
          </w:tcPr>
          <w:p w14:paraId="4A9F0799" w14:textId="77777777" w:rsidR="001A73E7" w:rsidRDefault="00000000">
            <w:pPr>
              <w:keepNext/>
              <w:spacing w:before="240" w:after="240"/>
              <w:ind w:left="0" w:right="140" w:hanging="2"/>
              <w:jc w:val="center"/>
              <w:rPr>
                <w:rFonts w:ascii="Calibri" w:eastAsia="Calibri" w:hAnsi="Calibri" w:cs="Calibri"/>
                <w:b/>
              </w:rPr>
            </w:pPr>
            <w:r>
              <w:rPr>
                <w:rFonts w:ascii="Calibri" w:eastAsia="Calibri" w:hAnsi="Calibri" w:cs="Calibri"/>
                <w:b/>
              </w:rPr>
              <w:t>Media</w:t>
            </w:r>
          </w:p>
        </w:tc>
        <w:tc>
          <w:tcPr>
            <w:tcW w:w="1654" w:type="dxa"/>
            <w:tcBorders>
              <w:top w:val="nil"/>
              <w:left w:val="nil"/>
              <w:bottom w:val="single" w:sz="5" w:space="0" w:color="000000"/>
              <w:right w:val="single" w:sz="5" w:space="0" w:color="000000"/>
            </w:tcBorders>
            <w:tcMar>
              <w:top w:w="0" w:type="dxa"/>
              <w:left w:w="100" w:type="dxa"/>
              <w:bottom w:w="0" w:type="dxa"/>
              <w:right w:w="100" w:type="dxa"/>
            </w:tcMar>
          </w:tcPr>
          <w:p w14:paraId="51F36574" w14:textId="77777777" w:rsidR="001A73E7" w:rsidRDefault="00000000">
            <w:pPr>
              <w:keepNext/>
              <w:spacing w:before="240" w:after="240"/>
              <w:ind w:left="0" w:right="140" w:hanging="2"/>
              <w:jc w:val="center"/>
              <w:rPr>
                <w:rFonts w:ascii="Calibri" w:eastAsia="Calibri" w:hAnsi="Calibri" w:cs="Calibri"/>
                <w:b/>
              </w:rPr>
            </w:pPr>
            <w:r>
              <w:rPr>
                <w:rFonts w:ascii="Calibri" w:eastAsia="Calibri" w:hAnsi="Calibri" w:cs="Calibri"/>
                <w:b/>
              </w:rPr>
              <w:t>Baja</w:t>
            </w:r>
          </w:p>
        </w:tc>
        <w:tc>
          <w:tcPr>
            <w:tcW w:w="1378" w:type="dxa"/>
            <w:tcBorders>
              <w:top w:val="nil"/>
              <w:left w:val="nil"/>
              <w:bottom w:val="single" w:sz="5" w:space="0" w:color="000000"/>
              <w:right w:val="single" w:sz="5" w:space="0" w:color="000000"/>
            </w:tcBorders>
            <w:tcMar>
              <w:top w:w="0" w:type="dxa"/>
              <w:left w:w="100" w:type="dxa"/>
              <w:bottom w:w="0" w:type="dxa"/>
              <w:right w:w="100" w:type="dxa"/>
            </w:tcMar>
          </w:tcPr>
          <w:p w14:paraId="0187EA10" w14:textId="77777777" w:rsidR="001A73E7" w:rsidRDefault="00000000">
            <w:pPr>
              <w:keepNext/>
              <w:spacing w:before="240" w:after="240"/>
              <w:ind w:left="0" w:right="140" w:hanging="2"/>
              <w:jc w:val="center"/>
              <w:rPr>
                <w:rFonts w:ascii="Calibri" w:eastAsia="Calibri" w:hAnsi="Calibri" w:cs="Calibri"/>
                <w:b/>
              </w:rPr>
            </w:pPr>
            <w:r>
              <w:rPr>
                <w:rFonts w:ascii="Calibri" w:eastAsia="Calibri" w:hAnsi="Calibri" w:cs="Calibri"/>
                <w:b/>
              </w:rPr>
              <w:t>Media</w:t>
            </w:r>
          </w:p>
        </w:tc>
      </w:tr>
    </w:tbl>
    <w:p w14:paraId="4D0DCB36" w14:textId="77777777" w:rsidR="001A73E7" w:rsidRDefault="001A73E7" w:rsidP="0021017C">
      <w:pPr>
        <w:keepNext/>
        <w:pBdr>
          <w:top w:val="nil"/>
          <w:left w:val="nil"/>
          <w:bottom w:val="nil"/>
          <w:right w:val="nil"/>
          <w:between w:val="nil"/>
        </w:pBdr>
        <w:spacing w:before="240" w:after="60" w:line="240" w:lineRule="auto"/>
        <w:ind w:leftChars="0" w:left="0" w:firstLineChars="0" w:firstLine="0"/>
        <w:rPr>
          <w:rFonts w:ascii="Calibri" w:eastAsia="Calibri" w:hAnsi="Calibri" w:cs="Calibri"/>
          <w:b/>
        </w:rPr>
      </w:pPr>
    </w:p>
    <w:p w14:paraId="2539C810" w14:textId="77777777" w:rsidR="001A73E7" w:rsidRDefault="00000000">
      <w:pPr>
        <w:keepNext/>
        <w:numPr>
          <w:ilvl w:val="2"/>
          <w:numId w:val="2"/>
        </w:numPr>
        <w:pBdr>
          <w:top w:val="nil"/>
          <w:left w:val="nil"/>
          <w:bottom w:val="nil"/>
          <w:right w:val="nil"/>
          <w:between w:val="nil"/>
        </w:pBdr>
        <w:spacing w:before="240" w:after="60" w:line="240" w:lineRule="auto"/>
        <w:ind w:left="0" w:hanging="2"/>
        <w:rPr>
          <w:rFonts w:ascii="Calibri" w:eastAsia="Calibri" w:hAnsi="Calibri" w:cs="Calibri"/>
          <w:b/>
          <w:color w:val="000000"/>
        </w:rPr>
      </w:pPr>
      <w:r>
        <w:rPr>
          <w:rFonts w:ascii="Calibri" w:eastAsia="Calibri" w:hAnsi="Calibri" w:cs="Calibri"/>
          <w:b/>
          <w:color w:val="000000"/>
        </w:rPr>
        <w:t>Descripción de los Casos de Uso</w:t>
      </w:r>
    </w:p>
    <w:p w14:paraId="34BCC170" w14:textId="77777777" w:rsidR="001A73E7" w:rsidRDefault="001A73E7">
      <w:pPr>
        <w:keepNext/>
        <w:spacing w:before="240" w:after="60"/>
        <w:ind w:left="0" w:hanging="2"/>
        <w:rPr>
          <w:rFonts w:ascii="Calibri" w:eastAsia="Calibri" w:hAnsi="Calibri" w:cs="Calibri"/>
          <w:b/>
        </w:rPr>
      </w:pPr>
    </w:p>
    <w:tbl>
      <w:tblPr>
        <w:tblStyle w:val="aff6"/>
        <w:tblW w:w="9637"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402"/>
        <w:gridCol w:w="3493"/>
        <w:gridCol w:w="1540"/>
        <w:gridCol w:w="3202"/>
      </w:tblGrid>
      <w:tr w:rsidR="001A73E7" w14:paraId="08E988C9" w14:textId="77777777">
        <w:trPr>
          <w:trHeight w:val="1995"/>
        </w:trPr>
        <w:tc>
          <w:tcPr>
            <w:tcW w:w="4894" w:type="dxa"/>
            <w:gridSpan w:val="2"/>
            <w:tcBorders>
              <w:top w:val="single" w:sz="5" w:space="0" w:color="000000"/>
              <w:left w:val="single" w:sz="5" w:space="0" w:color="000000"/>
              <w:bottom w:val="single" w:sz="5" w:space="0" w:color="000000"/>
              <w:right w:val="single" w:sz="5" w:space="0" w:color="000000"/>
            </w:tcBorders>
            <w:shd w:val="clear" w:color="auto" w:fill="D9D9D9"/>
            <w:tcMar>
              <w:top w:w="0" w:type="dxa"/>
              <w:left w:w="100" w:type="dxa"/>
              <w:bottom w:w="0" w:type="dxa"/>
              <w:right w:w="100" w:type="dxa"/>
            </w:tcMar>
          </w:tcPr>
          <w:p w14:paraId="4855C54C" w14:textId="77777777" w:rsidR="001A73E7" w:rsidRDefault="00000000">
            <w:pPr>
              <w:keepNext/>
              <w:spacing w:before="240" w:after="240"/>
              <w:ind w:left="0" w:hanging="2"/>
              <w:rPr>
                <w:rFonts w:ascii="Calibri" w:eastAsia="Calibri" w:hAnsi="Calibri" w:cs="Calibri"/>
                <w:b/>
              </w:rPr>
            </w:pPr>
            <w:r>
              <w:rPr>
                <w:rFonts w:ascii="Calibri" w:eastAsia="Calibri" w:hAnsi="Calibri" w:cs="Calibri"/>
                <w:b/>
              </w:rPr>
              <w:lastRenderedPageBreak/>
              <w:t>IDENTIFICADOR CASO DE USO:</w:t>
            </w:r>
          </w:p>
          <w:p w14:paraId="1D7EC5C2" w14:textId="77777777" w:rsidR="001A73E7" w:rsidRDefault="00000000">
            <w:pPr>
              <w:pStyle w:val="Ttulo3"/>
              <w:ind w:left="1" w:hanging="3"/>
              <w:rPr>
                <w:rFonts w:ascii="Calibri" w:eastAsia="Calibri" w:hAnsi="Calibri" w:cs="Calibri"/>
              </w:rPr>
            </w:pPr>
            <w:bookmarkStart w:id="50" w:name="_heading=h.hbu8659wv4z2" w:colFirst="0" w:colLast="0"/>
            <w:bookmarkEnd w:id="50"/>
            <w:r>
              <w:rPr>
                <w:rFonts w:ascii="Calibri" w:eastAsia="Calibri" w:hAnsi="Calibri" w:cs="Calibri"/>
              </w:rPr>
              <w:t>CU-1</w:t>
            </w:r>
          </w:p>
          <w:p w14:paraId="23757274" w14:textId="77777777" w:rsidR="001A73E7" w:rsidRDefault="00000000">
            <w:pPr>
              <w:keepNext/>
              <w:spacing w:before="240" w:after="240"/>
              <w:ind w:left="0" w:hanging="2"/>
              <w:rPr>
                <w:rFonts w:ascii="Calibri" w:eastAsia="Calibri" w:hAnsi="Calibri" w:cs="Calibri"/>
                <w:b/>
              </w:rPr>
            </w:pPr>
            <w:r>
              <w:rPr>
                <w:rFonts w:ascii="Calibri" w:eastAsia="Calibri" w:hAnsi="Calibri" w:cs="Calibri"/>
                <w:b/>
              </w:rPr>
              <w:t xml:space="preserve"> </w:t>
            </w:r>
          </w:p>
        </w:tc>
        <w:tc>
          <w:tcPr>
            <w:tcW w:w="4741" w:type="dxa"/>
            <w:gridSpan w:val="2"/>
            <w:tcBorders>
              <w:top w:val="single" w:sz="5" w:space="0" w:color="000000"/>
              <w:left w:val="nil"/>
              <w:bottom w:val="single" w:sz="5" w:space="0" w:color="000000"/>
              <w:right w:val="single" w:sz="5" w:space="0" w:color="000000"/>
            </w:tcBorders>
            <w:shd w:val="clear" w:color="auto" w:fill="D9D9D9"/>
            <w:tcMar>
              <w:top w:w="0" w:type="dxa"/>
              <w:left w:w="100" w:type="dxa"/>
              <w:bottom w:w="0" w:type="dxa"/>
              <w:right w:w="100" w:type="dxa"/>
            </w:tcMar>
          </w:tcPr>
          <w:p w14:paraId="6BB490D9" w14:textId="77777777" w:rsidR="001A73E7" w:rsidRDefault="00000000">
            <w:pPr>
              <w:keepNext/>
              <w:spacing w:before="240" w:after="240"/>
              <w:ind w:left="0" w:hanging="2"/>
              <w:rPr>
                <w:rFonts w:ascii="Calibri" w:eastAsia="Calibri" w:hAnsi="Calibri" w:cs="Calibri"/>
                <w:b/>
              </w:rPr>
            </w:pPr>
            <w:r>
              <w:rPr>
                <w:rFonts w:ascii="Calibri" w:eastAsia="Calibri" w:hAnsi="Calibri" w:cs="Calibri"/>
                <w:b/>
              </w:rPr>
              <w:t>NOMBRE:</w:t>
            </w:r>
          </w:p>
          <w:p w14:paraId="0925C454" w14:textId="77777777" w:rsidR="001A73E7" w:rsidRDefault="00000000">
            <w:pPr>
              <w:keepNext/>
              <w:spacing w:before="240" w:after="240"/>
              <w:ind w:left="0" w:hanging="2"/>
              <w:rPr>
                <w:rFonts w:ascii="Calibri" w:eastAsia="Calibri" w:hAnsi="Calibri" w:cs="Calibri"/>
                <w:b/>
              </w:rPr>
            </w:pPr>
            <w:r>
              <w:rPr>
                <w:rFonts w:ascii="Calibri" w:eastAsia="Calibri" w:hAnsi="Calibri" w:cs="Calibri"/>
                <w:b/>
              </w:rPr>
              <w:t>Registrar clientes, técnicos, usuarios, etc.</w:t>
            </w:r>
          </w:p>
        </w:tc>
      </w:tr>
      <w:tr w:rsidR="001A73E7" w14:paraId="73A83BFA" w14:textId="77777777">
        <w:trPr>
          <w:trHeight w:val="825"/>
        </w:trPr>
        <w:tc>
          <w:tcPr>
            <w:tcW w:w="6434" w:type="dxa"/>
            <w:gridSpan w:val="3"/>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02313854" w14:textId="77777777" w:rsidR="001A73E7" w:rsidRDefault="00000000">
            <w:pPr>
              <w:keepNext/>
              <w:spacing w:before="240" w:after="240"/>
              <w:ind w:left="0" w:hanging="2"/>
              <w:rPr>
                <w:rFonts w:ascii="Calibri" w:eastAsia="Calibri" w:hAnsi="Calibri" w:cs="Calibri"/>
                <w:b/>
              </w:rPr>
            </w:pPr>
            <w:r>
              <w:rPr>
                <w:rFonts w:ascii="Calibri" w:eastAsia="Calibri" w:hAnsi="Calibri" w:cs="Calibri"/>
                <w:b/>
              </w:rPr>
              <w:t>COMPLEJIDAD:</w:t>
            </w:r>
          </w:p>
          <w:p w14:paraId="354A8F8F" w14:textId="77777777" w:rsidR="001A73E7" w:rsidRDefault="00000000">
            <w:pPr>
              <w:keepNext/>
              <w:spacing w:before="240" w:after="240"/>
              <w:ind w:left="0" w:hanging="2"/>
              <w:jc w:val="both"/>
              <w:rPr>
                <w:rFonts w:ascii="Calibri" w:eastAsia="Calibri" w:hAnsi="Calibri" w:cs="Calibri"/>
                <w:b/>
              </w:rPr>
            </w:pPr>
            <w:r>
              <w:rPr>
                <w:rFonts w:ascii="Calibri" w:eastAsia="Calibri" w:hAnsi="Calibri" w:cs="Calibri"/>
                <w:b/>
              </w:rPr>
              <w:t xml:space="preserve">[Baja] - </w:t>
            </w:r>
            <w:r>
              <w:rPr>
                <w:rFonts w:ascii="Calibri" w:eastAsia="Calibri" w:hAnsi="Calibri" w:cs="Calibri"/>
                <w:b/>
                <w:highlight w:val="yellow"/>
              </w:rPr>
              <w:t>[Media]</w:t>
            </w:r>
            <w:r>
              <w:rPr>
                <w:rFonts w:ascii="Calibri" w:eastAsia="Calibri" w:hAnsi="Calibri" w:cs="Calibri"/>
                <w:b/>
              </w:rPr>
              <w:t xml:space="preserve"> - [Alta]</w:t>
            </w:r>
          </w:p>
        </w:tc>
        <w:tc>
          <w:tcPr>
            <w:tcW w:w="3201"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8723EC4" w14:textId="77777777" w:rsidR="001A73E7" w:rsidRDefault="00000000">
            <w:pPr>
              <w:keepNext/>
              <w:spacing w:before="240" w:after="240"/>
              <w:ind w:left="0" w:hanging="2"/>
              <w:rPr>
                <w:rFonts w:ascii="Calibri" w:eastAsia="Calibri" w:hAnsi="Calibri" w:cs="Calibri"/>
                <w:b/>
              </w:rPr>
            </w:pPr>
            <w:r>
              <w:rPr>
                <w:rFonts w:ascii="Calibri" w:eastAsia="Calibri" w:hAnsi="Calibri" w:cs="Calibri"/>
                <w:b/>
              </w:rPr>
              <w:t>PRIORIDAD:</w:t>
            </w:r>
          </w:p>
          <w:p w14:paraId="21DE9935" w14:textId="77777777" w:rsidR="001A73E7" w:rsidRDefault="00000000">
            <w:pPr>
              <w:keepNext/>
              <w:spacing w:before="240" w:after="240"/>
              <w:ind w:left="0" w:hanging="2"/>
              <w:rPr>
                <w:rFonts w:ascii="Calibri" w:eastAsia="Calibri" w:hAnsi="Calibri" w:cs="Calibri"/>
                <w:b/>
                <w:highlight w:val="yellow"/>
              </w:rPr>
            </w:pPr>
            <w:r>
              <w:rPr>
                <w:rFonts w:ascii="Calibri" w:eastAsia="Calibri" w:hAnsi="Calibri" w:cs="Calibri"/>
                <w:b/>
              </w:rPr>
              <w:t xml:space="preserve">[Baja] - [Media] - </w:t>
            </w:r>
            <w:r>
              <w:rPr>
                <w:rFonts w:ascii="Calibri" w:eastAsia="Calibri" w:hAnsi="Calibri" w:cs="Calibri"/>
                <w:b/>
                <w:highlight w:val="yellow"/>
              </w:rPr>
              <w:t>[Alta]</w:t>
            </w:r>
          </w:p>
        </w:tc>
      </w:tr>
      <w:tr w:rsidR="001A73E7" w14:paraId="41A2DA56" w14:textId="77777777">
        <w:trPr>
          <w:trHeight w:val="810"/>
        </w:trPr>
        <w:tc>
          <w:tcPr>
            <w:tcW w:w="9635" w:type="dxa"/>
            <w:gridSpan w:val="4"/>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1811C8BA" w14:textId="77777777" w:rsidR="001A73E7" w:rsidRDefault="00000000">
            <w:pPr>
              <w:keepNext/>
              <w:spacing w:before="240" w:after="240"/>
              <w:ind w:left="0" w:hanging="2"/>
              <w:rPr>
                <w:rFonts w:ascii="Calibri" w:eastAsia="Calibri" w:hAnsi="Calibri" w:cs="Calibri"/>
                <w:b/>
              </w:rPr>
            </w:pPr>
            <w:r>
              <w:rPr>
                <w:rFonts w:ascii="Calibri" w:eastAsia="Calibri" w:hAnsi="Calibri" w:cs="Calibri"/>
                <w:b/>
              </w:rPr>
              <w:t>REQUERIMIENTO FUNCIONAL ASOCIADO:</w:t>
            </w:r>
          </w:p>
          <w:p w14:paraId="7D4E586A" w14:textId="77777777" w:rsidR="001A73E7" w:rsidRDefault="00000000">
            <w:pPr>
              <w:keepNext/>
              <w:spacing w:before="240" w:after="240"/>
              <w:ind w:left="0" w:hanging="2"/>
              <w:rPr>
                <w:rFonts w:ascii="Calibri" w:eastAsia="Calibri" w:hAnsi="Calibri" w:cs="Calibri"/>
                <w:b/>
              </w:rPr>
            </w:pPr>
            <w:r>
              <w:rPr>
                <w:rFonts w:ascii="Calibri" w:eastAsia="Calibri" w:hAnsi="Calibri" w:cs="Calibri"/>
                <w:b/>
              </w:rPr>
              <w:t>Registrar Cliente</w:t>
            </w:r>
          </w:p>
        </w:tc>
      </w:tr>
      <w:tr w:rsidR="001A73E7" w14:paraId="714AF3EB" w14:textId="77777777">
        <w:trPr>
          <w:trHeight w:val="810"/>
        </w:trPr>
        <w:tc>
          <w:tcPr>
            <w:tcW w:w="9635" w:type="dxa"/>
            <w:gridSpan w:val="4"/>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1F9EEA96" w14:textId="77777777" w:rsidR="001A73E7" w:rsidRDefault="00000000">
            <w:pPr>
              <w:keepNext/>
              <w:spacing w:before="240" w:after="240"/>
              <w:ind w:left="0" w:hanging="2"/>
              <w:rPr>
                <w:rFonts w:ascii="Calibri" w:eastAsia="Calibri" w:hAnsi="Calibri" w:cs="Calibri"/>
                <w:b/>
              </w:rPr>
            </w:pPr>
            <w:r>
              <w:rPr>
                <w:rFonts w:ascii="Calibri" w:eastAsia="Calibri" w:hAnsi="Calibri" w:cs="Calibri"/>
                <w:b/>
              </w:rPr>
              <w:t>ACTORES:</w:t>
            </w:r>
          </w:p>
          <w:p w14:paraId="2E9A5210" w14:textId="77777777" w:rsidR="001A73E7" w:rsidRDefault="00000000">
            <w:pPr>
              <w:keepNext/>
              <w:spacing w:before="240" w:after="240"/>
              <w:ind w:left="0" w:hanging="2"/>
              <w:rPr>
                <w:rFonts w:ascii="Calibri" w:eastAsia="Calibri" w:hAnsi="Calibri" w:cs="Calibri"/>
                <w:b/>
              </w:rPr>
            </w:pPr>
            <w:r>
              <w:rPr>
                <w:rFonts w:ascii="Calibri" w:eastAsia="Calibri" w:hAnsi="Calibri" w:cs="Calibri"/>
                <w:b/>
              </w:rPr>
              <w:t>Administrador, Cliente, Desarrollador</w:t>
            </w:r>
          </w:p>
        </w:tc>
      </w:tr>
      <w:tr w:rsidR="001A73E7" w14:paraId="3861090F" w14:textId="77777777">
        <w:trPr>
          <w:trHeight w:val="810"/>
        </w:trPr>
        <w:tc>
          <w:tcPr>
            <w:tcW w:w="9635" w:type="dxa"/>
            <w:gridSpan w:val="4"/>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637C82D8" w14:textId="77777777" w:rsidR="001A73E7" w:rsidRDefault="00000000">
            <w:pPr>
              <w:keepNext/>
              <w:spacing w:before="240" w:after="240"/>
              <w:ind w:left="0" w:hanging="2"/>
              <w:rPr>
                <w:rFonts w:ascii="Calibri" w:eastAsia="Calibri" w:hAnsi="Calibri" w:cs="Calibri"/>
                <w:b/>
              </w:rPr>
            </w:pPr>
            <w:r>
              <w:rPr>
                <w:rFonts w:ascii="Calibri" w:eastAsia="Calibri" w:hAnsi="Calibri" w:cs="Calibri"/>
                <w:b/>
              </w:rPr>
              <w:t>CASOS DE USO ASOCIADOS:</w:t>
            </w:r>
          </w:p>
          <w:p w14:paraId="3AB477B4" w14:textId="77777777" w:rsidR="001A73E7" w:rsidRDefault="00000000">
            <w:pPr>
              <w:keepNext/>
              <w:spacing w:before="240" w:after="240"/>
              <w:ind w:left="0" w:hanging="2"/>
              <w:rPr>
                <w:rFonts w:ascii="Calibri" w:eastAsia="Calibri" w:hAnsi="Calibri" w:cs="Calibri"/>
                <w:b/>
              </w:rPr>
            </w:pPr>
            <w:r>
              <w:rPr>
                <w:rFonts w:ascii="Calibri" w:eastAsia="Calibri" w:hAnsi="Calibri" w:cs="Calibri"/>
                <w:b/>
              </w:rPr>
              <w:t>No Aplica</w:t>
            </w:r>
          </w:p>
        </w:tc>
      </w:tr>
      <w:tr w:rsidR="001A73E7" w14:paraId="5E3FFCC3" w14:textId="77777777">
        <w:trPr>
          <w:trHeight w:val="810"/>
        </w:trPr>
        <w:tc>
          <w:tcPr>
            <w:tcW w:w="9635" w:type="dxa"/>
            <w:gridSpan w:val="4"/>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7DA56807" w14:textId="77777777" w:rsidR="001A73E7" w:rsidRDefault="00000000">
            <w:pPr>
              <w:keepNext/>
              <w:spacing w:before="240" w:after="240"/>
              <w:ind w:left="0" w:hanging="2"/>
              <w:rPr>
                <w:rFonts w:ascii="Calibri" w:eastAsia="Calibri" w:hAnsi="Calibri" w:cs="Calibri"/>
                <w:b/>
              </w:rPr>
            </w:pPr>
            <w:r>
              <w:rPr>
                <w:rFonts w:ascii="Calibri" w:eastAsia="Calibri" w:hAnsi="Calibri" w:cs="Calibri"/>
                <w:b/>
              </w:rPr>
              <w:t>DESCRIPCIÓN:</w:t>
            </w:r>
          </w:p>
          <w:p w14:paraId="4D94BDBE" w14:textId="77777777" w:rsidR="001A73E7" w:rsidRDefault="00000000">
            <w:pPr>
              <w:keepNext/>
              <w:spacing w:before="240" w:after="240"/>
              <w:ind w:left="0" w:hanging="2"/>
              <w:rPr>
                <w:rFonts w:ascii="Calibri" w:eastAsia="Calibri" w:hAnsi="Calibri" w:cs="Calibri"/>
                <w:b/>
              </w:rPr>
            </w:pPr>
            <w:r>
              <w:rPr>
                <w:rFonts w:ascii="Calibri" w:eastAsia="Calibri" w:hAnsi="Calibri" w:cs="Calibri"/>
                <w:b/>
              </w:rPr>
              <w:t>Permite registrar en el sistema información básica sobre las comunidades administradas.</w:t>
            </w:r>
          </w:p>
        </w:tc>
      </w:tr>
      <w:tr w:rsidR="001A73E7" w14:paraId="44EC915A" w14:textId="77777777">
        <w:trPr>
          <w:trHeight w:val="810"/>
        </w:trPr>
        <w:tc>
          <w:tcPr>
            <w:tcW w:w="9635" w:type="dxa"/>
            <w:gridSpan w:val="4"/>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57D09D67" w14:textId="77777777" w:rsidR="001A73E7" w:rsidRDefault="00000000">
            <w:pPr>
              <w:keepNext/>
              <w:spacing w:before="240" w:after="240"/>
              <w:ind w:left="0" w:hanging="2"/>
              <w:rPr>
                <w:rFonts w:ascii="Calibri" w:eastAsia="Calibri" w:hAnsi="Calibri" w:cs="Calibri"/>
                <w:b/>
              </w:rPr>
            </w:pPr>
            <w:r>
              <w:rPr>
                <w:rFonts w:ascii="Calibri" w:eastAsia="Calibri" w:hAnsi="Calibri" w:cs="Calibri"/>
                <w:b/>
              </w:rPr>
              <w:t>NOTAS:</w:t>
            </w:r>
          </w:p>
          <w:p w14:paraId="79336D14" w14:textId="77777777" w:rsidR="001A73E7" w:rsidRDefault="00000000">
            <w:pPr>
              <w:keepNext/>
              <w:spacing w:before="240" w:after="240"/>
              <w:ind w:left="0" w:hanging="2"/>
              <w:rPr>
                <w:rFonts w:ascii="Calibri" w:eastAsia="Calibri" w:hAnsi="Calibri" w:cs="Calibri"/>
                <w:b/>
              </w:rPr>
            </w:pPr>
            <w:r>
              <w:rPr>
                <w:rFonts w:ascii="Calibri" w:eastAsia="Calibri" w:hAnsi="Calibri" w:cs="Calibri"/>
                <w:b/>
              </w:rPr>
              <w:t>Se debe validar que el usuario tenga permiso para registrar información.</w:t>
            </w:r>
          </w:p>
        </w:tc>
      </w:tr>
      <w:tr w:rsidR="001A73E7" w14:paraId="4D8F8F7B" w14:textId="77777777">
        <w:trPr>
          <w:trHeight w:val="570"/>
        </w:trPr>
        <w:tc>
          <w:tcPr>
            <w:tcW w:w="9635" w:type="dxa"/>
            <w:gridSpan w:val="4"/>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4290F18D" w14:textId="77777777" w:rsidR="001A73E7" w:rsidRDefault="00000000">
            <w:pPr>
              <w:keepNext/>
              <w:spacing w:before="240" w:after="240"/>
              <w:ind w:left="0" w:hanging="2"/>
              <w:rPr>
                <w:rFonts w:ascii="Calibri" w:eastAsia="Calibri" w:hAnsi="Calibri" w:cs="Calibri"/>
                <w:b/>
              </w:rPr>
            </w:pPr>
            <w:r>
              <w:rPr>
                <w:rFonts w:ascii="Calibri" w:eastAsia="Calibri" w:hAnsi="Calibri" w:cs="Calibri"/>
                <w:b/>
              </w:rPr>
              <w:t>CRITERIOS DE ACEPTACIÓN: La información de la comunidad queda registrada correctamente en el sistema.</w:t>
            </w:r>
          </w:p>
        </w:tc>
      </w:tr>
      <w:tr w:rsidR="001A73E7" w14:paraId="2C25249D" w14:textId="77777777">
        <w:trPr>
          <w:trHeight w:val="345"/>
        </w:trPr>
        <w:tc>
          <w:tcPr>
            <w:tcW w:w="9635" w:type="dxa"/>
            <w:gridSpan w:val="4"/>
            <w:tcBorders>
              <w:top w:val="nil"/>
              <w:left w:val="single" w:sz="5" w:space="0" w:color="000000"/>
              <w:bottom w:val="single" w:sz="5" w:space="0" w:color="000000"/>
              <w:right w:val="single" w:sz="5" w:space="0" w:color="000000"/>
            </w:tcBorders>
            <w:shd w:val="clear" w:color="auto" w:fill="D9D9D9"/>
            <w:tcMar>
              <w:top w:w="0" w:type="dxa"/>
              <w:left w:w="100" w:type="dxa"/>
              <w:bottom w:w="0" w:type="dxa"/>
              <w:right w:w="100" w:type="dxa"/>
            </w:tcMar>
          </w:tcPr>
          <w:p w14:paraId="178032AF" w14:textId="77777777" w:rsidR="001A73E7" w:rsidRDefault="00000000">
            <w:pPr>
              <w:keepNext/>
              <w:spacing w:before="240" w:after="240"/>
              <w:ind w:left="0" w:hanging="2"/>
              <w:rPr>
                <w:rFonts w:ascii="Calibri" w:eastAsia="Calibri" w:hAnsi="Calibri" w:cs="Calibri"/>
                <w:b/>
              </w:rPr>
            </w:pPr>
            <w:r>
              <w:rPr>
                <w:rFonts w:ascii="Calibri" w:eastAsia="Calibri" w:hAnsi="Calibri" w:cs="Calibri"/>
                <w:b/>
              </w:rPr>
              <w:t>ESCENARIOS:</w:t>
            </w:r>
          </w:p>
        </w:tc>
      </w:tr>
      <w:tr w:rsidR="001A73E7" w14:paraId="7999B478" w14:textId="77777777">
        <w:trPr>
          <w:trHeight w:val="2190"/>
        </w:trPr>
        <w:tc>
          <w:tcPr>
            <w:tcW w:w="1402"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27FA67FD" w14:textId="77777777" w:rsidR="001A73E7" w:rsidRDefault="00000000">
            <w:pPr>
              <w:keepNext/>
              <w:spacing w:before="240" w:after="240"/>
              <w:ind w:left="0" w:hanging="2"/>
              <w:rPr>
                <w:rFonts w:ascii="Calibri" w:eastAsia="Calibri" w:hAnsi="Calibri" w:cs="Calibri"/>
                <w:b/>
              </w:rPr>
            </w:pPr>
            <w:r>
              <w:rPr>
                <w:rFonts w:ascii="Calibri" w:eastAsia="Calibri" w:hAnsi="Calibri" w:cs="Calibri"/>
                <w:b/>
              </w:rPr>
              <w:lastRenderedPageBreak/>
              <w:t>ES-DG-1</w:t>
            </w:r>
          </w:p>
          <w:p w14:paraId="4C741D4A" w14:textId="77777777" w:rsidR="001A73E7" w:rsidRDefault="00000000">
            <w:pPr>
              <w:keepNext/>
              <w:spacing w:before="240" w:after="240"/>
              <w:ind w:left="0" w:hanging="2"/>
              <w:rPr>
                <w:rFonts w:ascii="Calibri" w:eastAsia="Calibri" w:hAnsi="Calibri" w:cs="Calibri"/>
                <w:b/>
              </w:rPr>
            </w:pPr>
            <w:r>
              <w:rPr>
                <w:rFonts w:ascii="Calibri" w:eastAsia="Calibri" w:hAnsi="Calibri" w:cs="Calibri"/>
                <w:b/>
              </w:rPr>
              <w:t xml:space="preserve"> </w:t>
            </w:r>
          </w:p>
        </w:tc>
        <w:tc>
          <w:tcPr>
            <w:tcW w:w="8233" w:type="dxa"/>
            <w:gridSpan w:val="3"/>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D948B8F" w14:textId="77777777" w:rsidR="001A73E7" w:rsidRDefault="00000000">
            <w:pPr>
              <w:keepNext/>
              <w:spacing w:before="240" w:after="240"/>
              <w:ind w:left="0" w:hanging="2"/>
              <w:rPr>
                <w:rFonts w:ascii="Calibri" w:eastAsia="Calibri" w:hAnsi="Calibri" w:cs="Calibri"/>
                <w:b/>
              </w:rPr>
            </w:pPr>
            <w:r>
              <w:rPr>
                <w:rFonts w:ascii="Calibri" w:eastAsia="Calibri" w:hAnsi="Calibri" w:cs="Calibri"/>
                <w:b/>
              </w:rPr>
              <w:t>DESCRIPCIÓN: Registrar en el sistema información sobre los clientes, técnicos, usuarios, etc.</w:t>
            </w:r>
          </w:p>
          <w:p w14:paraId="66BAA119" w14:textId="77777777" w:rsidR="001A73E7" w:rsidRDefault="00000000">
            <w:pPr>
              <w:keepNext/>
              <w:spacing w:before="240" w:after="240"/>
              <w:ind w:left="0" w:hanging="2"/>
              <w:rPr>
                <w:rFonts w:ascii="Calibri" w:eastAsia="Calibri" w:hAnsi="Calibri" w:cs="Calibri"/>
                <w:b/>
              </w:rPr>
            </w:pPr>
            <w:r>
              <w:rPr>
                <w:rFonts w:ascii="Calibri" w:eastAsia="Calibri" w:hAnsi="Calibri" w:cs="Calibri"/>
                <w:b/>
              </w:rPr>
              <w:t>SUPOSICIONES/ASUNCIONES: El desarrollador tiene permisos para registrar información de las clientes, técnicos. Etc.</w:t>
            </w:r>
          </w:p>
          <w:p w14:paraId="20C3261C" w14:textId="77777777" w:rsidR="001A73E7" w:rsidRDefault="00000000">
            <w:pPr>
              <w:keepNext/>
              <w:spacing w:before="240" w:after="240"/>
              <w:ind w:left="0" w:hanging="2"/>
              <w:rPr>
                <w:rFonts w:ascii="Calibri" w:eastAsia="Calibri" w:hAnsi="Calibri" w:cs="Calibri"/>
                <w:b/>
              </w:rPr>
            </w:pPr>
            <w:r>
              <w:rPr>
                <w:rFonts w:ascii="Calibri" w:eastAsia="Calibri" w:hAnsi="Calibri" w:cs="Calibri"/>
                <w:b/>
              </w:rPr>
              <w:t>RESULTADOS: La información de los clientes, técnicos, usuarios, etc.  Queda registrada en el sistema y sus bases de datos.</w:t>
            </w:r>
          </w:p>
        </w:tc>
      </w:tr>
      <w:tr w:rsidR="001A73E7" w14:paraId="2D0ED516" w14:textId="77777777">
        <w:trPr>
          <w:trHeight w:val="2670"/>
        </w:trPr>
        <w:tc>
          <w:tcPr>
            <w:tcW w:w="1402"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18AD578F" w14:textId="77777777" w:rsidR="001A73E7" w:rsidRDefault="00000000">
            <w:pPr>
              <w:keepNext/>
              <w:spacing w:before="240" w:after="240"/>
              <w:ind w:left="0" w:hanging="2"/>
              <w:rPr>
                <w:rFonts w:ascii="Calibri" w:eastAsia="Calibri" w:hAnsi="Calibri" w:cs="Calibri"/>
                <w:b/>
              </w:rPr>
            </w:pPr>
            <w:r>
              <w:rPr>
                <w:rFonts w:ascii="Calibri" w:eastAsia="Calibri" w:hAnsi="Calibri" w:cs="Calibri"/>
                <w:b/>
              </w:rPr>
              <w:t>ES-DG-1</w:t>
            </w:r>
            <w:r>
              <w:rPr>
                <w:rFonts w:ascii="Calibri" w:eastAsia="Calibri" w:hAnsi="Calibri" w:cs="Calibri"/>
                <w:b/>
              </w:rPr>
              <w:tab/>
            </w:r>
          </w:p>
          <w:p w14:paraId="4D04B515" w14:textId="77777777" w:rsidR="001A73E7" w:rsidRDefault="00000000">
            <w:pPr>
              <w:keepNext/>
              <w:spacing w:before="240" w:after="240"/>
              <w:ind w:left="0" w:hanging="2"/>
              <w:rPr>
                <w:rFonts w:ascii="Calibri" w:eastAsia="Calibri" w:hAnsi="Calibri" w:cs="Calibri"/>
                <w:b/>
              </w:rPr>
            </w:pPr>
            <w:r>
              <w:rPr>
                <w:rFonts w:ascii="Calibri" w:eastAsia="Calibri" w:hAnsi="Calibri" w:cs="Calibri"/>
                <w:b/>
              </w:rPr>
              <w:t xml:space="preserve"> </w:t>
            </w:r>
          </w:p>
        </w:tc>
        <w:tc>
          <w:tcPr>
            <w:tcW w:w="8233" w:type="dxa"/>
            <w:gridSpan w:val="3"/>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8A3BFF1" w14:textId="77777777" w:rsidR="001A73E7" w:rsidRDefault="00000000">
            <w:pPr>
              <w:keepNext/>
              <w:spacing w:before="240" w:after="240"/>
              <w:ind w:left="0" w:hanging="2"/>
              <w:rPr>
                <w:rFonts w:ascii="Calibri" w:eastAsia="Calibri" w:hAnsi="Calibri" w:cs="Calibri"/>
                <w:b/>
              </w:rPr>
            </w:pPr>
            <w:r>
              <w:rPr>
                <w:rFonts w:ascii="Calibri" w:eastAsia="Calibri" w:hAnsi="Calibri" w:cs="Calibri"/>
                <w:b/>
              </w:rPr>
              <w:t>DESCRIPCIÓN: Ingresar datos en el sistema acerca de los dispositivos de los clientes, incluyendo el estado de reparación en el que se encuentran.</w:t>
            </w:r>
          </w:p>
          <w:p w14:paraId="4D076E2C" w14:textId="77777777" w:rsidR="001A73E7" w:rsidRDefault="00000000">
            <w:pPr>
              <w:keepNext/>
              <w:spacing w:before="240" w:after="240"/>
              <w:ind w:left="0" w:hanging="2"/>
              <w:rPr>
                <w:rFonts w:ascii="Calibri" w:eastAsia="Calibri" w:hAnsi="Calibri" w:cs="Calibri"/>
                <w:b/>
              </w:rPr>
            </w:pPr>
            <w:r>
              <w:rPr>
                <w:rFonts w:ascii="Calibri" w:eastAsia="Calibri" w:hAnsi="Calibri" w:cs="Calibri"/>
                <w:b/>
              </w:rPr>
              <w:t>SUPOSICIONES/ASUNCIONES: El desarrollador posee los permisos necesarios para introducir información relacionada con las reparaciones.</w:t>
            </w:r>
          </w:p>
          <w:p w14:paraId="311A5DDC" w14:textId="77777777" w:rsidR="001A73E7" w:rsidRDefault="00000000">
            <w:pPr>
              <w:keepNext/>
              <w:spacing w:before="240" w:after="240"/>
              <w:ind w:left="0" w:hanging="2"/>
              <w:rPr>
                <w:rFonts w:ascii="Calibri" w:eastAsia="Calibri" w:hAnsi="Calibri" w:cs="Calibri"/>
                <w:b/>
              </w:rPr>
            </w:pPr>
            <w:r>
              <w:rPr>
                <w:rFonts w:ascii="Calibri" w:eastAsia="Calibri" w:hAnsi="Calibri" w:cs="Calibri"/>
                <w:b/>
              </w:rPr>
              <w:t>RESULTADOS: La información detallada de las reparaciones se almacena de manera correcta en las bases de datos del sistema.</w:t>
            </w:r>
          </w:p>
          <w:p w14:paraId="5B8F8C86" w14:textId="77777777" w:rsidR="001A73E7" w:rsidRDefault="00000000">
            <w:pPr>
              <w:keepNext/>
              <w:spacing w:before="240" w:after="240"/>
              <w:ind w:left="0" w:hanging="2"/>
              <w:rPr>
                <w:rFonts w:ascii="Calibri" w:eastAsia="Calibri" w:hAnsi="Calibri" w:cs="Calibri"/>
                <w:b/>
              </w:rPr>
            </w:pPr>
            <w:r>
              <w:rPr>
                <w:rFonts w:ascii="Calibri" w:eastAsia="Calibri" w:hAnsi="Calibri" w:cs="Calibri"/>
                <w:b/>
              </w:rPr>
              <w:t xml:space="preserve"> </w:t>
            </w:r>
          </w:p>
        </w:tc>
      </w:tr>
      <w:tr w:rsidR="001A73E7" w14:paraId="03C8137A" w14:textId="77777777">
        <w:trPr>
          <w:trHeight w:val="2985"/>
        </w:trPr>
        <w:tc>
          <w:tcPr>
            <w:tcW w:w="9635" w:type="dxa"/>
            <w:gridSpan w:val="4"/>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2D116FC1" w14:textId="77777777" w:rsidR="001A73E7" w:rsidRDefault="00000000">
            <w:pPr>
              <w:keepNext/>
              <w:spacing w:before="240" w:after="240"/>
              <w:ind w:left="0" w:hanging="2"/>
              <w:rPr>
                <w:rFonts w:ascii="Calibri" w:eastAsia="Calibri" w:hAnsi="Calibri" w:cs="Calibri"/>
                <w:b/>
              </w:rPr>
            </w:pPr>
            <w:r>
              <w:rPr>
                <w:rFonts w:ascii="Calibri" w:eastAsia="Calibri" w:hAnsi="Calibri" w:cs="Calibri"/>
                <w:b/>
              </w:rPr>
              <w:t>REQUERIMIENTOS ESPECIALES - REGLAS DEL NEGOCIO Y DEL SISTEMA:</w:t>
            </w:r>
          </w:p>
          <w:p w14:paraId="10F912E3" w14:textId="77777777" w:rsidR="001A73E7" w:rsidRDefault="00000000">
            <w:pPr>
              <w:keepNext/>
              <w:spacing w:before="240" w:after="240"/>
              <w:ind w:left="0" w:hanging="2"/>
              <w:rPr>
                <w:rFonts w:ascii="Calibri" w:eastAsia="Calibri" w:hAnsi="Calibri" w:cs="Calibri"/>
                <w:b/>
              </w:rPr>
            </w:pPr>
            <w:r>
              <w:rPr>
                <w:rFonts w:ascii="Calibri" w:eastAsia="Calibri" w:hAnsi="Calibri" w:cs="Calibri"/>
                <w:b/>
              </w:rPr>
              <w:t>·</w:t>
            </w:r>
            <w:r>
              <w:rPr>
                <w:b/>
                <w:sz w:val="14"/>
                <w:szCs w:val="14"/>
              </w:rPr>
              <w:t xml:space="preserve">       </w:t>
            </w:r>
            <w:r>
              <w:rPr>
                <w:rFonts w:ascii="Calibri" w:eastAsia="Calibri" w:hAnsi="Calibri" w:cs="Calibri"/>
                <w:b/>
              </w:rPr>
              <w:t>Ver regla del negocio asociada: [ID Regla del Negocio]</w:t>
            </w:r>
          </w:p>
          <w:p w14:paraId="3E5644CA" w14:textId="77777777" w:rsidR="001A73E7" w:rsidRDefault="00000000">
            <w:pPr>
              <w:keepNext/>
              <w:spacing w:before="240" w:after="240"/>
              <w:ind w:left="0" w:hanging="2"/>
              <w:rPr>
                <w:rFonts w:ascii="Calibri" w:eastAsia="Calibri" w:hAnsi="Calibri" w:cs="Calibri"/>
                <w:b/>
              </w:rPr>
            </w:pPr>
            <w:r>
              <w:rPr>
                <w:rFonts w:ascii="Calibri" w:eastAsia="Calibri" w:hAnsi="Calibri" w:cs="Calibri"/>
                <w:b/>
              </w:rPr>
              <w:t>·</w:t>
            </w:r>
            <w:r>
              <w:rPr>
                <w:b/>
                <w:sz w:val="14"/>
                <w:szCs w:val="14"/>
              </w:rPr>
              <w:t xml:space="preserve">       </w:t>
            </w:r>
            <w:r>
              <w:rPr>
                <w:rFonts w:ascii="Calibri" w:eastAsia="Calibri" w:hAnsi="Calibri" w:cs="Calibri"/>
                <w:b/>
              </w:rPr>
              <w:t>Ver regla del sistema asociada: [ID Regla del Negocio]</w:t>
            </w:r>
          </w:p>
          <w:p w14:paraId="0E99C750" w14:textId="77777777" w:rsidR="001A73E7" w:rsidRDefault="00000000">
            <w:pPr>
              <w:keepNext/>
              <w:spacing w:before="240" w:after="240"/>
              <w:ind w:left="0" w:hanging="2"/>
              <w:rPr>
                <w:rFonts w:ascii="Calibri" w:eastAsia="Calibri" w:hAnsi="Calibri" w:cs="Calibri"/>
                <w:b/>
              </w:rPr>
            </w:pPr>
            <w:r>
              <w:rPr>
                <w:rFonts w:ascii="Calibri" w:eastAsia="Calibri" w:hAnsi="Calibri" w:cs="Calibri"/>
                <w:b/>
              </w:rPr>
              <w:t>·</w:t>
            </w:r>
            <w:r>
              <w:rPr>
                <w:b/>
                <w:sz w:val="14"/>
                <w:szCs w:val="14"/>
              </w:rPr>
              <w:t xml:space="preserve">       </w:t>
            </w:r>
            <w:r>
              <w:rPr>
                <w:rFonts w:ascii="Calibri" w:eastAsia="Calibri" w:hAnsi="Calibri" w:cs="Calibri"/>
                <w:b/>
              </w:rPr>
              <w:t>Requerimiento Especial:</w:t>
            </w:r>
          </w:p>
          <w:p w14:paraId="3C7FF7F1" w14:textId="77777777" w:rsidR="001A73E7" w:rsidRDefault="00000000">
            <w:pPr>
              <w:keepNext/>
              <w:spacing w:before="240" w:after="240"/>
              <w:ind w:left="0" w:hanging="2"/>
              <w:rPr>
                <w:rFonts w:ascii="Calibri" w:eastAsia="Calibri" w:hAnsi="Calibri" w:cs="Calibri"/>
                <w:b/>
              </w:rPr>
            </w:pPr>
            <w:r>
              <w:rPr>
                <w:rFonts w:ascii="Calibri" w:eastAsia="Calibri" w:hAnsi="Calibri" w:cs="Calibri"/>
                <w:b/>
              </w:rPr>
              <w:t>·</w:t>
            </w:r>
            <w:r>
              <w:rPr>
                <w:b/>
                <w:sz w:val="14"/>
                <w:szCs w:val="14"/>
              </w:rPr>
              <w:t xml:space="preserve">       </w:t>
            </w:r>
            <w:r>
              <w:rPr>
                <w:rFonts w:ascii="Calibri" w:eastAsia="Calibri" w:hAnsi="Calibri" w:cs="Calibri"/>
                <w:b/>
              </w:rPr>
              <w:t>Validar que la información ingresada cumpla con los estándares exigidos por el sistema.</w:t>
            </w:r>
          </w:p>
          <w:p w14:paraId="1457B504" w14:textId="77777777" w:rsidR="001A73E7" w:rsidRDefault="00000000">
            <w:pPr>
              <w:keepNext/>
              <w:spacing w:before="240" w:after="240"/>
              <w:ind w:left="0" w:hanging="2"/>
              <w:jc w:val="both"/>
              <w:rPr>
                <w:rFonts w:ascii="Calibri" w:eastAsia="Calibri" w:hAnsi="Calibri" w:cs="Calibri"/>
                <w:b/>
              </w:rPr>
            </w:pPr>
            <w:r>
              <w:rPr>
                <w:rFonts w:ascii="Calibri" w:eastAsia="Calibri" w:hAnsi="Calibri" w:cs="Calibri"/>
                <w:b/>
              </w:rPr>
              <w:t xml:space="preserve"> </w:t>
            </w:r>
          </w:p>
        </w:tc>
      </w:tr>
      <w:tr w:rsidR="001A73E7" w14:paraId="2380B176" w14:textId="77777777">
        <w:trPr>
          <w:trHeight w:val="1380"/>
        </w:trPr>
        <w:tc>
          <w:tcPr>
            <w:tcW w:w="9635" w:type="dxa"/>
            <w:gridSpan w:val="4"/>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2D9FEB90" w14:textId="77777777" w:rsidR="001A73E7" w:rsidRDefault="00000000">
            <w:pPr>
              <w:keepNext/>
              <w:spacing w:before="240" w:after="240"/>
              <w:ind w:left="0" w:hanging="2"/>
              <w:rPr>
                <w:rFonts w:ascii="Calibri" w:eastAsia="Calibri" w:hAnsi="Calibri" w:cs="Calibri"/>
                <w:b/>
              </w:rPr>
            </w:pPr>
            <w:r>
              <w:rPr>
                <w:rFonts w:ascii="Calibri" w:eastAsia="Calibri" w:hAnsi="Calibri" w:cs="Calibri"/>
                <w:b/>
              </w:rPr>
              <w:t>RIESGOS:</w:t>
            </w:r>
          </w:p>
          <w:p w14:paraId="6B1CCEA6" w14:textId="77777777" w:rsidR="001A73E7" w:rsidRDefault="00000000">
            <w:pPr>
              <w:keepNext/>
              <w:spacing w:before="240" w:after="240"/>
              <w:ind w:left="0" w:hanging="2"/>
              <w:rPr>
                <w:rFonts w:ascii="Calibri" w:eastAsia="Calibri" w:hAnsi="Calibri" w:cs="Calibri"/>
                <w:b/>
              </w:rPr>
            </w:pPr>
            <w:r>
              <w:rPr>
                <w:rFonts w:ascii="Calibri" w:eastAsia="Calibri" w:hAnsi="Calibri" w:cs="Calibri"/>
                <w:b/>
              </w:rPr>
              <w:t>·</w:t>
            </w:r>
            <w:r>
              <w:rPr>
                <w:b/>
                <w:sz w:val="14"/>
                <w:szCs w:val="14"/>
              </w:rPr>
              <w:t xml:space="preserve">       </w:t>
            </w:r>
            <w:r>
              <w:rPr>
                <w:rFonts w:ascii="Calibri" w:eastAsia="Calibri" w:hAnsi="Calibri" w:cs="Calibri"/>
                <w:b/>
              </w:rPr>
              <w:t>Posibilidad de ingreso de información incorrecta o no estandarizada.</w:t>
            </w:r>
          </w:p>
          <w:p w14:paraId="4B30A041" w14:textId="77777777" w:rsidR="001A73E7" w:rsidRDefault="00000000">
            <w:pPr>
              <w:keepNext/>
              <w:spacing w:before="240" w:after="240"/>
              <w:ind w:left="0" w:hanging="2"/>
              <w:rPr>
                <w:rFonts w:ascii="Calibri" w:eastAsia="Calibri" w:hAnsi="Calibri" w:cs="Calibri"/>
                <w:b/>
              </w:rPr>
            </w:pPr>
            <w:r>
              <w:rPr>
                <w:rFonts w:ascii="Calibri" w:eastAsia="Calibri" w:hAnsi="Calibri" w:cs="Calibri"/>
                <w:b/>
              </w:rPr>
              <w:t>·</w:t>
            </w:r>
            <w:r>
              <w:rPr>
                <w:b/>
                <w:sz w:val="14"/>
                <w:szCs w:val="14"/>
              </w:rPr>
              <w:t xml:space="preserve">       </w:t>
            </w:r>
            <w:r>
              <w:rPr>
                <w:rFonts w:ascii="Calibri" w:eastAsia="Calibri" w:hAnsi="Calibri" w:cs="Calibri"/>
                <w:b/>
              </w:rPr>
              <w:t>Acceso no autorizado a la información registrada.</w:t>
            </w:r>
          </w:p>
        </w:tc>
      </w:tr>
      <w:tr w:rsidR="001A73E7" w14:paraId="33C660A5" w14:textId="77777777">
        <w:trPr>
          <w:trHeight w:val="870"/>
        </w:trPr>
        <w:tc>
          <w:tcPr>
            <w:tcW w:w="9635" w:type="dxa"/>
            <w:gridSpan w:val="4"/>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1B24B929" w14:textId="77777777" w:rsidR="001A73E7" w:rsidRDefault="00000000">
            <w:pPr>
              <w:keepNext/>
              <w:spacing w:before="240" w:after="240"/>
              <w:ind w:left="0" w:hanging="2"/>
              <w:rPr>
                <w:rFonts w:ascii="Calibri" w:eastAsia="Calibri" w:hAnsi="Calibri" w:cs="Calibri"/>
                <w:b/>
              </w:rPr>
            </w:pPr>
            <w:r>
              <w:rPr>
                <w:rFonts w:ascii="Calibri" w:eastAsia="Calibri" w:hAnsi="Calibri" w:cs="Calibri"/>
                <w:b/>
              </w:rPr>
              <w:t>PROTOTIPO EXPLORATORIO</w:t>
            </w:r>
          </w:p>
          <w:p w14:paraId="6AE023B2" w14:textId="77777777" w:rsidR="001A73E7" w:rsidRDefault="00000000">
            <w:pPr>
              <w:keepNext/>
              <w:spacing w:before="240" w:after="240"/>
              <w:ind w:left="0" w:hanging="2"/>
              <w:rPr>
                <w:rFonts w:ascii="Arial" w:eastAsia="Arial" w:hAnsi="Arial" w:cs="Arial"/>
                <w:b/>
              </w:rPr>
            </w:pPr>
            <w:r>
              <w:rPr>
                <w:rFonts w:ascii="Arial" w:eastAsia="Arial" w:hAnsi="Arial" w:cs="Arial"/>
                <w:b/>
              </w:rPr>
              <w:t>No aplica.</w:t>
            </w:r>
          </w:p>
        </w:tc>
      </w:tr>
      <w:tr w:rsidR="001A73E7" w14:paraId="1314348E" w14:textId="77777777">
        <w:trPr>
          <w:trHeight w:val="200"/>
        </w:trPr>
        <w:tc>
          <w:tcPr>
            <w:tcW w:w="1402" w:type="dxa"/>
            <w:tcBorders>
              <w:top w:val="nil"/>
              <w:left w:val="nil"/>
              <w:bottom w:val="nil"/>
              <w:right w:val="nil"/>
            </w:tcBorders>
            <w:shd w:val="clear" w:color="auto" w:fill="auto"/>
            <w:tcMar>
              <w:top w:w="100" w:type="dxa"/>
              <w:left w:w="100" w:type="dxa"/>
              <w:bottom w:w="100" w:type="dxa"/>
              <w:right w:w="100" w:type="dxa"/>
            </w:tcMar>
          </w:tcPr>
          <w:p w14:paraId="5C7672E1" w14:textId="77777777" w:rsidR="001A73E7" w:rsidRDefault="001A73E7">
            <w:pPr>
              <w:keepNext/>
              <w:spacing w:before="240" w:after="60"/>
              <w:ind w:left="0" w:hanging="2"/>
              <w:rPr>
                <w:rFonts w:ascii="Arial" w:eastAsia="Arial" w:hAnsi="Arial" w:cs="Arial"/>
                <w:b/>
              </w:rPr>
            </w:pPr>
          </w:p>
        </w:tc>
        <w:tc>
          <w:tcPr>
            <w:tcW w:w="3492" w:type="dxa"/>
            <w:tcBorders>
              <w:top w:val="nil"/>
              <w:left w:val="nil"/>
              <w:bottom w:val="nil"/>
              <w:right w:val="nil"/>
            </w:tcBorders>
            <w:shd w:val="clear" w:color="auto" w:fill="auto"/>
            <w:tcMar>
              <w:top w:w="100" w:type="dxa"/>
              <w:left w:w="100" w:type="dxa"/>
              <w:bottom w:w="100" w:type="dxa"/>
              <w:right w:w="100" w:type="dxa"/>
            </w:tcMar>
          </w:tcPr>
          <w:p w14:paraId="472212E1" w14:textId="77777777" w:rsidR="001A73E7" w:rsidRDefault="001A73E7">
            <w:pPr>
              <w:keepNext/>
              <w:spacing w:before="240" w:after="60"/>
              <w:ind w:left="0" w:hanging="2"/>
              <w:rPr>
                <w:rFonts w:ascii="Arial" w:eastAsia="Arial" w:hAnsi="Arial" w:cs="Arial"/>
                <w:b/>
              </w:rPr>
            </w:pPr>
          </w:p>
        </w:tc>
        <w:tc>
          <w:tcPr>
            <w:tcW w:w="1540" w:type="dxa"/>
            <w:tcBorders>
              <w:top w:val="nil"/>
              <w:left w:val="nil"/>
              <w:bottom w:val="nil"/>
              <w:right w:val="nil"/>
            </w:tcBorders>
            <w:shd w:val="clear" w:color="auto" w:fill="auto"/>
            <w:tcMar>
              <w:top w:w="100" w:type="dxa"/>
              <w:left w:w="100" w:type="dxa"/>
              <w:bottom w:w="100" w:type="dxa"/>
              <w:right w:w="100" w:type="dxa"/>
            </w:tcMar>
          </w:tcPr>
          <w:p w14:paraId="013B2639" w14:textId="77777777" w:rsidR="001A73E7" w:rsidRDefault="001A73E7">
            <w:pPr>
              <w:keepNext/>
              <w:spacing w:before="240" w:after="60"/>
              <w:ind w:left="0" w:hanging="2"/>
              <w:rPr>
                <w:rFonts w:ascii="Arial" w:eastAsia="Arial" w:hAnsi="Arial" w:cs="Arial"/>
                <w:b/>
              </w:rPr>
            </w:pPr>
          </w:p>
        </w:tc>
        <w:tc>
          <w:tcPr>
            <w:tcW w:w="3201" w:type="dxa"/>
            <w:tcBorders>
              <w:top w:val="nil"/>
              <w:left w:val="nil"/>
              <w:bottom w:val="nil"/>
              <w:right w:val="nil"/>
            </w:tcBorders>
            <w:shd w:val="clear" w:color="auto" w:fill="auto"/>
            <w:tcMar>
              <w:top w:w="100" w:type="dxa"/>
              <w:left w:w="100" w:type="dxa"/>
              <w:bottom w:w="100" w:type="dxa"/>
              <w:right w:w="100" w:type="dxa"/>
            </w:tcMar>
          </w:tcPr>
          <w:p w14:paraId="5535FC12" w14:textId="77777777" w:rsidR="001A73E7" w:rsidRDefault="001A73E7">
            <w:pPr>
              <w:keepNext/>
              <w:spacing w:before="240" w:after="60"/>
              <w:ind w:left="0" w:hanging="2"/>
              <w:rPr>
                <w:rFonts w:ascii="Arial" w:eastAsia="Arial" w:hAnsi="Arial" w:cs="Arial"/>
                <w:b/>
              </w:rPr>
            </w:pPr>
          </w:p>
        </w:tc>
      </w:tr>
    </w:tbl>
    <w:p w14:paraId="0930EDC0" w14:textId="77777777" w:rsidR="001A73E7" w:rsidRPr="0021017C" w:rsidRDefault="00000000" w:rsidP="0021017C">
      <w:pPr>
        <w:ind w:leftChars="0" w:left="-2" w:firstLineChars="0" w:firstLine="0"/>
        <w:rPr>
          <w:rFonts w:eastAsia="Calibri"/>
        </w:rPr>
      </w:pPr>
      <w:r>
        <w:rPr>
          <w:rFonts w:ascii="Calibri" w:eastAsia="Calibri" w:hAnsi="Calibri" w:cs="Calibri"/>
          <w:b/>
        </w:rPr>
        <w:t xml:space="preserve"> </w:t>
      </w:r>
    </w:p>
    <w:tbl>
      <w:tblPr>
        <w:tblStyle w:val="aff7"/>
        <w:tblW w:w="9637"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402"/>
        <w:gridCol w:w="3493"/>
        <w:gridCol w:w="1540"/>
        <w:gridCol w:w="3202"/>
      </w:tblGrid>
      <w:tr w:rsidR="001A73E7" w14:paraId="3FC8CEA6" w14:textId="77777777">
        <w:trPr>
          <w:trHeight w:val="2055"/>
        </w:trPr>
        <w:tc>
          <w:tcPr>
            <w:tcW w:w="4894" w:type="dxa"/>
            <w:gridSpan w:val="2"/>
            <w:tcBorders>
              <w:top w:val="single" w:sz="5" w:space="0" w:color="000000"/>
              <w:left w:val="single" w:sz="5" w:space="0" w:color="000000"/>
              <w:bottom w:val="single" w:sz="5" w:space="0" w:color="000000"/>
              <w:right w:val="single" w:sz="5" w:space="0" w:color="000000"/>
            </w:tcBorders>
            <w:shd w:val="clear" w:color="auto" w:fill="D9D9D9"/>
            <w:tcMar>
              <w:top w:w="0" w:type="dxa"/>
              <w:left w:w="100" w:type="dxa"/>
              <w:bottom w:w="0" w:type="dxa"/>
              <w:right w:w="100" w:type="dxa"/>
            </w:tcMar>
          </w:tcPr>
          <w:p w14:paraId="351DA123" w14:textId="77777777" w:rsidR="001A73E7" w:rsidRDefault="00000000">
            <w:pPr>
              <w:keepNext/>
              <w:spacing w:before="240" w:after="240"/>
              <w:ind w:left="0" w:hanging="2"/>
              <w:rPr>
                <w:rFonts w:ascii="Calibri" w:eastAsia="Calibri" w:hAnsi="Calibri" w:cs="Calibri"/>
                <w:b/>
              </w:rPr>
            </w:pPr>
            <w:r>
              <w:rPr>
                <w:rFonts w:ascii="Calibri" w:eastAsia="Calibri" w:hAnsi="Calibri" w:cs="Calibri"/>
                <w:b/>
              </w:rPr>
              <w:lastRenderedPageBreak/>
              <w:t>IDENTIFICADOR CASO DE USO:</w:t>
            </w:r>
          </w:p>
          <w:p w14:paraId="4CBB9301" w14:textId="77777777" w:rsidR="001A73E7" w:rsidRDefault="00000000">
            <w:pPr>
              <w:pStyle w:val="Ttulo3"/>
              <w:ind w:left="1" w:hanging="3"/>
              <w:rPr>
                <w:rFonts w:ascii="Calibri" w:eastAsia="Calibri" w:hAnsi="Calibri" w:cs="Calibri"/>
              </w:rPr>
            </w:pPr>
            <w:bookmarkStart w:id="51" w:name="_heading=h.kdhzc5opzs2w" w:colFirst="0" w:colLast="0"/>
            <w:bookmarkEnd w:id="51"/>
            <w:r>
              <w:rPr>
                <w:rFonts w:ascii="Calibri" w:eastAsia="Calibri" w:hAnsi="Calibri" w:cs="Calibri"/>
              </w:rPr>
              <w:t>CU</w:t>
            </w:r>
            <w:r>
              <w:rPr>
                <w:rFonts w:eastAsia="Arial"/>
                <w:sz w:val="30"/>
                <w:szCs w:val="30"/>
              </w:rPr>
              <w:t xml:space="preserve"> </w:t>
            </w:r>
            <w:r>
              <w:rPr>
                <w:rFonts w:ascii="Calibri" w:eastAsia="Calibri" w:hAnsi="Calibri" w:cs="Calibri"/>
              </w:rPr>
              <w:t>-2</w:t>
            </w:r>
          </w:p>
          <w:p w14:paraId="53037EA7" w14:textId="77777777" w:rsidR="001A73E7" w:rsidRDefault="00000000">
            <w:pPr>
              <w:keepNext/>
              <w:spacing w:before="240" w:after="240"/>
              <w:ind w:left="0" w:hanging="2"/>
              <w:rPr>
                <w:rFonts w:ascii="Calibri" w:eastAsia="Calibri" w:hAnsi="Calibri" w:cs="Calibri"/>
                <w:b/>
              </w:rPr>
            </w:pPr>
            <w:r>
              <w:rPr>
                <w:rFonts w:ascii="Calibri" w:eastAsia="Calibri" w:hAnsi="Calibri" w:cs="Calibri"/>
                <w:b/>
              </w:rPr>
              <w:t xml:space="preserve"> </w:t>
            </w:r>
          </w:p>
        </w:tc>
        <w:tc>
          <w:tcPr>
            <w:tcW w:w="4741" w:type="dxa"/>
            <w:gridSpan w:val="2"/>
            <w:tcBorders>
              <w:top w:val="single" w:sz="5" w:space="0" w:color="000000"/>
              <w:left w:val="nil"/>
              <w:bottom w:val="single" w:sz="5" w:space="0" w:color="000000"/>
              <w:right w:val="single" w:sz="5" w:space="0" w:color="000000"/>
            </w:tcBorders>
            <w:shd w:val="clear" w:color="auto" w:fill="D9D9D9"/>
            <w:tcMar>
              <w:top w:w="0" w:type="dxa"/>
              <w:left w:w="100" w:type="dxa"/>
              <w:bottom w:w="0" w:type="dxa"/>
              <w:right w:w="100" w:type="dxa"/>
            </w:tcMar>
          </w:tcPr>
          <w:p w14:paraId="481EBF15" w14:textId="77777777" w:rsidR="001A73E7" w:rsidRDefault="00000000">
            <w:pPr>
              <w:keepNext/>
              <w:spacing w:before="240" w:after="240"/>
              <w:ind w:left="0" w:hanging="2"/>
              <w:rPr>
                <w:rFonts w:ascii="Calibri" w:eastAsia="Calibri" w:hAnsi="Calibri" w:cs="Calibri"/>
                <w:b/>
              </w:rPr>
            </w:pPr>
            <w:r>
              <w:rPr>
                <w:rFonts w:ascii="Calibri" w:eastAsia="Calibri" w:hAnsi="Calibri" w:cs="Calibri"/>
                <w:b/>
              </w:rPr>
              <w:t>NOMBRE:</w:t>
            </w:r>
          </w:p>
          <w:p w14:paraId="5E95707A" w14:textId="77777777" w:rsidR="001A73E7" w:rsidRDefault="00000000">
            <w:pPr>
              <w:keepNext/>
              <w:spacing w:before="240" w:after="240"/>
              <w:ind w:left="0" w:hanging="2"/>
              <w:rPr>
                <w:rFonts w:ascii="Calibri" w:eastAsia="Calibri" w:hAnsi="Calibri" w:cs="Calibri"/>
                <w:b/>
              </w:rPr>
            </w:pPr>
            <w:r>
              <w:rPr>
                <w:rFonts w:ascii="Calibri" w:eastAsia="Calibri" w:hAnsi="Calibri" w:cs="Calibri"/>
                <w:b/>
              </w:rPr>
              <w:t>Realizar Listado de Clientes</w:t>
            </w:r>
          </w:p>
          <w:p w14:paraId="2608EF15" w14:textId="77777777" w:rsidR="001A73E7" w:rsidRDefault="00000000">
            <w:pPr>
              <w:keepNext/>
              <w:spacing w:before="240" w:after="240"/>
              <w:ind w:left="0" w:hanging="2"/>
              <w:rPr>
                <w:rFonts w:ascii="Calibri" w:eastAsia="Calibri" w:hAnsi="Calibri" w:cs="Calibri"/>
                <w:b/>
              </w:rPr>
            </w:pPr>
            <w:r>
              <w:rPr>
                <w:rFonts w:ascii="Calibri" w:eastAsia="Calibri" w:hAnsi="Calibri" w:cs="Calibri"/>
                <w:b/>
              </w:rPr>
              <w:t xml:space="preserve"> </w:t>
            </w:r>
          </w:p>
        </w:tc>
      </w:tr>
      <w:tr w:rsidR="001A73E7" w14:paraId="7E0799DE" w14:textId="77777777">
        <w:trPr>
          <w:trHeight w:val="825"/>
        </w:trPr>
        <w:tc>
          <w:tcPr>
            <w:tcW w:w="6434" w:type="dxa"/>
            <w:gridSpan w:val="3"/>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15AC7DDD" w14:textId="77777777" w:rsidR="001A73E7" w:rsidRDefault="00000000">
            <w:pPr>
              <w:keepNext/>
              <w:spacing w:before="240" w:after="240"/>
              <w:ind w:left="0" w:hanging="2"/>
              <w:rPr>
                <w:rFonts w:ascii="Calibri" w:eastAsia="Calibri" w:hAnsi="Calibri" w:cs="Calibri"/>
                <w:b/>
              </w:rPr>
            </w:pPr>
            <w:r>
              <w:rPr>
                <w:rFonts w:ascii="Calibri" w:eastAsia="Calibri" w:hAnsi="Calibri" w:cs="Calibri"/>
                <w:b/>
              </w:rPr>
              <w:t>COMPLEJIDAD:</w:t>
            </w:r>
          </w:p>
          <w:p w14:paraId="15654CAC" w14:textId="77777777" w:rsidR="001A73E7" w:rsidRDefault="00000000">
            <w:pPr>
              <w:keepNext/>
              <w:spacing w:before="240" w:after="240"/>
              <w:ind w:left="0" w:hanging="2"/>
              <w:jc w:val="both"/>
              <w:rPr>
                <w:rFonts w:ascii="Calibri" w:eastAsia="Calibri" w:hAnsi="Calibri" w:cs="Calibri"/>
                <w:b/>
              </w:rPr>
            </w:pPr>
            <w:r>
              <w:rPr>
                <w:rFonts w:ascii="Calibri" w:eastAsia="Calibri" w:hAnsi="Calibri" w:cs="Calibri"/>
                <w:b/>
              </w:rPr>
              <w:t xml:space="preserve">[Baja] - </w:t>
            </w:r>
            <w:r>
              <w:rPr>
                <w:rFonts w:ascii="Calibri" w:eastAsia="Calibri" w:hAnsi="Calibri" w:cs="Calibri"/>
                <w:b/>
                <w:highlight w:val="yellow"/>
              </w:rPr>
              <w:t>[Media]</w:t>
            </w:r>
            <w:r>
              <w:rPr>
                <w:rFonts w:ascii="Calibri" w:eastAsia="Calibri" w:hAnsi="Calibri" w:cs="Calibri"/>
                <w:b/>
              </w:rPr>
              <w:t xml:space="preserve"> - [Alta]</w:t>
            </w:r>
          </w:p>
        </w:tc>
        <w:tc>
          <w:tcPr>
            <w:tcW w:w="3201"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A3B1D9A" w14:textId="77777777" w:rsidR="001A73E7" w:rsidRDefault="00000000">
            <w:pPr>
              <w:keepNext/>
              <w:spacing w:before="240" w:after="240"/>
              <w:ind w:left="0" w:hanging="2"/>
              <w:rPr>
                <w:rFonts w:ascii="Calibri" w:eastAsia="Calibri" w:hAnsi="Calibri" w:cs="Calibri"/>
                <w:b/>
              </w:rPr>
            </w:pPr>
            <w:r>
              <w:rPr>
                <w:rFonts w:ascii="Calibri" w:eastAsia="Calibri" w:hAnsi="Calibri" w:cs="Calibri"/>
                <w:b/>
              </w:rPr>
              <w:t>PRIORIDAD:</w:t>
            </w:r>
          </w:p>
          <w:p w14:paraId="78EB82D8" w14:textId="77777777" w:rsidR="001A73E7" w:rsidRDefault="00000000">
            <w:pPr>
              <w:keepNext/>
              <w:spacing w:before="240" w:after="240"/>
              <w:ind w:left="0" w:hanging="2"/>
              <w:rPr>
                <w:rFonts w:ascii="Calibri" w:eastAsia="Calibri" w:hAnsi="Calibri" w:cs="Calibri"/>
                <w:b/>
              </w:rPr>
            </w:pPr>
            <w:r>
              <w:rPr>
                <w:rFonts w:ascii="Calibri" w:eastAsia="Calibri" w:hAnsi="Calibri" w:cs="Calibri"/>
                <w:b/>
              </w:rPr>
              <w:t xml:space="preserve">[Baja] - </w:t>
            </w:r>
            <w:r>
              <w:rPr>
                <w:rFonts w:ascii="Calibri" w:eastAsia="Calibri" w:hAnsi="Calibri" w:cs="Calibri"/>
                <w:b/>
                <w:highlight w:val="yellow"/>
              </w:rPr>
              <w:t>[Media]</w:t>
            </w:r>
            <w:r>
              <w:rPr>
                <w:rFonts w:ascii="Calibri" w:eastAsia="Calibri" w:hAnsi="Calibri" w:cs="Calibri"/>
                <w:b/>
              </w:rPr>
              <w:t xml:space="preserve"> - [Alta]</w:t>
            </w:r>
          </w:p>
        </w:tc>
      </w:tr>
      <w:tr w:rsidR="001A73E7" w14:paraId="446BE3F7" w14:textId="77777777">
        <w:trPr>
          <w:trHeight w:val="810"/>
        </w:trPr>
        <w:tc>
          <w:tcPr>
            <w:tcW w:w="9635" w:type="dxa"/>
            <w:gridSpan w:val="4"/>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04A6CE2A" w14:textId="77777777" w:rsidR="001A73E7" w:rsidRDefault="00000000">
            <w:pPr>
              <w:keepNext/>
              <w:spacing w:before="240" w:after="240"/>
              <w:ind w:left="0" w:hanging="2"/>
              <w:rPr>
                <w:rFonts w:ascii="Calibri" w:eastAsia="Calibri" w:hAnsi="Calibri" w:cs="Calibri"/>
                <w:b/>
              </w:rPr>
            </w:pPr>
            <w:r>
              <w:rPr>
                <w:rFonts w:ascii="Calibri" w:eastAsia="Calibri" w:hAnsi="Calibri" w:cs="Calibri"/>
                <w:b/>
              </w:rPr>
              <w:t>REQUERIMIENTO FUNCIONAL ASOCIADO:</w:t>
            </w:r>
          </w:p>
          <w:p w14:paraId="0E3FE61F" w14:textId="77777777" w:rsidR="001A73E7" w:rsidRDefault="00000000">
            <w:pPr>
              <w:keepNext/>
              <w:spacing w:before="240" w:after="240"/>
              <w:ind w:left="0" w:hanging="2"/>
              <w:rPr>
                <w:rFonts w:ascii="Calibri" w:eastAsia="Calibri" w:hAnsi="Calibri" w:cs="Calibri"/>
                <w:b/>
              </w:rPr>
            </w:pPr>
            <w:r>
              <w:rPr>
                <w:rFonts w:ascii="Calibri" w:eastAsia="Calibri" w:hAnsi="Calibri" w:cs="Calibri"/>
                <w:b/>
              </w:rPr>
              <w:t xml:space="preserve">Consultar Cliente  </w:t>
            </w:r>
          </w:p>
        </w:tc>
      </w:tr>
      <w:tr w:rsidR="001A73E7" w14:paraId="084BCDCB" w14:textId="77777777">
        <w:trPr>
          <w:trHeight w:val="810"/>
        </w:trPr>
        <w:tc>
          <w:tcPr>
            <w:tcW w:w="9635" w:type="dxa"/>
            <w:gridSpan w:val="4"/>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7A15571D" w14:textId="77777777" w:rsidR="001A73E7" w:rsidRDefault="00000000">
            <w:pPr>
              <w:keepNext/>
              <w:spacing w:before="240" w:after="240"/>
              <w:ind w:left="0" w:hanging="2"/>
              <w:rPr>
                <w:rFonts w:ascii="Calibri" w:eastAsia="Calibri" w:hAnsi="Calibri" w:cs="Calibri"/>
                <w:b/>
              </w:rPr>
            </w:pPr>
            <w:r>
              <w:rPr>
                <w:rFonts w:ascii="Calibri" w:eastAsia="Calibri" w:hAnsi="Calibri" w:cs="Calibri"/>
                <w:b/>
              </w:rPr>
              <w:t>ACTORES:</w:t>
            </w:r>
          </w:p>
          <w:p w14:paraId="1FBBF251" w14:textId="77777777" w:rsidR="001A73E7" w:rsidRDefault="00000000">
            <w:pPr>
              <w:keepNext/>
              <w:spacing w:before="240" w:after="240"/>
              <w:ind w:left="0" w:hanging="2"/>
              <w:rPr>
                <w:rFonts w:ascii="Calibri" w:eastAsia="Calibri" w:hAnsi="Calibri" w:cs="Calibri"/>
                <w:b/>
              </w:rPr>
            </w:pPr>
            <w:r>
              <w:rPr>
                <w:rFonts w:ascii="Calibri" w:eastAsia="Calibri" w:hAnsi="Calibri" w:cs="Calibri"/>
                <w:b/>
              </w:rPr>
              <w:t>Administrador, Desarrollador, Recepcionista.</w:t>
            </w:r>
          </w:p>
        </w:tc>
      </w:tr>
      <w:tr w:rsidR="001A73E7" w14:paraId="38075AFD" w14:textId="77777777">
        <w:trPr>
          <w:trHeight w:val="810"/>
        </w:trPr>
        <w:tc>
          <w:tcPr>
            <w:tcW w:w="9635" w:type="dxa"/>
            <w:gridSpan w:val="4"/>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5F229958" w14:textId="77777777" w:rsidR="001A73E7" w:rsidRDefault="00000000">
            <w:pPr>
              <w:keepNext/>
              <w:spacing w:before="240" w:after="240"/>
              <w:ind w:left="0" w:hanging="2"/>
              <w:rPr>
                <w:rFonts w:ascii="Calibri" w:eastAsia="Calibri" w:hAnsi="Calibri" w:cs="Calibri"/>
                <w:b/>
              </w:rPr>
            </w:pPr>
            <w:r>
              <w:rPr>
                <w:rFonts w:ascii="Calibri" w:eastAsia="Calibri" w:hAnsi="Calibri" w:cs="Calibri"/>
                <w:b/>
              </w:rPr>
              <w:t>CASOS DE USO ASOCIADOS:</w:t>
            </w:r>
          </w:p>
          <w:p w14:paraId="4D61B270" w14:textId="77777777" w:rsidR="001A73E7" w:rsidRDefault="00000000">
            <w:pPr>
              <w:keepNext/>
              <w:spacing w:before="240" w:after="240"/>
              <w:ind w:left="0" w:hanging="2"/>
              <w:rPr>
                <w:rFonts w:ascii="Calibri" w:eastAsia="Calibri" w:hAnsi="Calibri" w:cs="Calibri"/>
                <w:b/>
              </w:rPr>
            </w:pPr>
            <w:r>
              <w:rPr>
                <w:rFonts w:ascii="Calibri" w:eastAsia="Calibri" w:hAnsi="Calibri" w:cs="Calibri"/>
                <w:b/>
              </w:rPr>
              <w:t>No Aplica</w:t>
            </w:r>
          </w:p>
        </w:tc>
      </w:tr>
      <w:tr w:rsidR="001A73E7" w14:paraId="05E8A960" w14:textId="77777777">
        <w:trPr>
          <w:trHeight w:val="810"/>
        </w:trPr>
        <w:tc>
          <w:tcPr>
            <w:tcW w:w="9635" w:type="dxa"/>
            <w:gridSpan w:val="4"/>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0D3A6FC2" w14:textId="77777777" w:rsidR="001A73E7" w:rsidRDefault="00000000">
            <w:pPr>
              <w:keepNext/>
              <w:spacing w:before="240" w:after="240"/>
              <w:ind w:left="0" w:hanging="2"/>
              <w:rPr>
                <w:rFonts w:ascii="Calibri" w:eastAsia="Calibri" w:hAnsi="Calibri" w:cs="Calibri"/>
                <w:b/>
              </w:rPr>
            </w:pPr>
            <w:r>
              <w:rPr>
                <w:rFonts w:ascii="Calibri" w:eastAsia="Calibri" w:hAnsi="Calibri" w:cs="Calibri"/>
                <w:b/>
              </w:rPr>
              <w:t>DESCRIPCIÓN:</w:t>
            </w:r>
          </w:p>
          <w:p w14:paraId="15DE22C5" w14:textId="77777777" w:rsidR="001A73E7" w:rsidRDefault="00000000">
            <w:pPr>
              <w:keepNext/>
              <w:spacing w:before="240" w:after="240"/>
              <w:ind w:left="0" w:hanging="2"/>
              <w:rPr>
                <w:rFonts w:ascii="Calibri" w:eastAsia="Calibri" w:hAnsi="Calibri" w:cs="Calibri"/>
                <w:b/>
              </w:rPr>
            </w:pPr>
            <w:r>
              <w:rPr>
                <w:rFonts w:ascii="Calibri" w:eastAsia="Calibri" w:hAnsi="Calibri" w:cs="Calibri"/>
                <w:b/>
              </w:rPr>
              <w:t>Genera un reporte con todos los clientes que están registrados para realizar las reparaciones.</w:t>
            </w:r>
          </w:p>
        </w:tc>
      </w:tr>
      <w:tr w:rsidR="001A73E7" w14:paraId="337F0F3E" w14:textId="77777777">
        <w:trPr>
          <w:trHeight w:val="810"/>
        </w:trPr>
        <w:tc>
          <w:tcPr>
            <w:tcW w:w="9635" w:type="dxa"/>
            <w:gridSpan w:val="4"/>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49B67821" w14:textId="77777777" w:rsidR="001A73E7" w:rsidRDefault="00000000">
            <w:pPr>
              <w:keepNext/>
              <w:spacing w:before="240" w:after="240"/>
              <w:ind w:left="0" w:hanging="2"/>
              <w:rPr>
                <w:rFonts w:ascii="Calibri" w:eastAsia="Calibri" w:hAnsi="Calibri" w:cs="Calibri"/>
                <w:b/>
              </w:rPr>
            </w:pPr>
            <w:r>
              <w:rPr>
                <w:rFonts w:ascii="Calibri" w:eastAsia="Calibri" w:hAnsi="Calibri" w:cs="Calibri"/>
                <w:b/>
              </w:rPr>
              <w:t>NOTAS:</w:t>
            </w:r>
          </w:p>
          <w:p w14:paraId="782B62ED" w14:textId="77777777" w:rsidR="001A73E7" w:rsidRDefault="00000000">
            <w:pPr>
              <w:keepNext/>
              <w:spacing w:before="240" w:after="240"/>
              <w:ind w:left="0" w:hanging="2"/>
              <w:rPr>
                <w:rFonts w:ascii="Calibri" w:eastAsia="Calibri" w:hAnsi="Calibri" w:cs="Calibri"/>
                <w:b/>
              </w:rPr>
            </w:pPr>
            <w:r>
              <w:rPr>
                <w:rFonts w:ascii="Calibri" w:eastAsia="Calibri" w:hAnsi="Calibri" w:cs="Calibri"/>
                <w:b/>
              </w:rPr>
              <w:t>Requiere que el sistema tenga información de las bases de datos.</w:t>
            </w:r>
          </w:p>
        </w:tc>
      </w:tr>
      <w:tr w:rsidR="001A73E7" w14:paraId="2531CC0D" w14:textId="77777777">
        <w:trPr>
          <w:trHeight w:val="300"/>
        </w:trPr>
        <w:tc>
          <w:tcPr>
            <w:tcW w:w="9635" w:type="dxa"/>
            <w:gridSpan w:val="4"/>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2C787BCA" w14:textId="77777777" w:rsidR="001A73E7" w:rsidRDefault="00000000">
            <w:pPr>
              <w:keepNext/>
              <w:spacing w:before="240" w:after="240"/>
              <w:ind w:left="0" w:hanging="2"/>
              <w:rPr>
                <w:rFonts w:ascii="Calibri" w:eastAsia="Calibri" w:hAnsi="Calibri" w:cs="Calibri"/>
                <w:b/>
              </w:rPr>
            </w:pPr>
            <w:r>
              <w:rPr>
                <w:rFonts w:ascii="Calibri" w:eastAsia="Calibri" w:hAnsi="Calibri" w:cs="Calibri"/>
                <w:b/>
              </w:rPr>
              <w:t>CRITERIOS DE ACEPTACIÓN: El listado de clientes se realizó con éxito.</w:t>
            </w:r>
          </w:p>
        </w:tc>
      </w:tr>
      <w:tr w:rsidR="001A73E7" w14:paraId="4ABC8DCC" w14:textId="77777777">
        <w:trPr>
          <w:trHeight w:val="345"/>
        </w:trPr>
        <w:tc>
          <w:tcPr>
            <w:tcW w:w="9635" w:type="dxa"/>
            <w:gridSpan w:val="4"/>
            <w:tcBorders>
              <w:top w:val="nil"/>
              <w:left w:val="single" w:sz="5" w:space="0" w:color="000000"/>
              <w:bottom w:val="single" w:sz="5" w:space="0" w:color="000000"/>
              <w:right w:val="single" w:sz="5" w:space="0" w:color="000000"/>
            </w:tcBorders>
            <w:shd w:val="clear" w:color="auto" w:fill="D9D9D9"/>
            <w:tcMar>
              <w:top w:w="0" w:type="dxa"/>
              <w:left w:w="100" w:type="dxa"/>
              <w:bottom w:w="0" w:type="dxa"/>
              <w:right w:w="100" w:type="dxa"/>
            </w:tcMar>
          </w:tcPr>
          <w:p w14:paraId="026DD622" w14:textId="77777777" w:rsidR="001A73E7" w:rsidRDefault="00000000">
            <w:pPr>
              <w:keepNext/>
              <w:spacing w:before="240" w:after="240"/>
              <w:ind w:left="0" w:hanging="2"/>
              <w:rPr>
                <w:rFonts w:ascii="Calibri" w:eastAsia="Calibri" w:hAnsi="Calibri" w:cs="Calibri"/>
                <w:b/>
              </w:rPr>
            </w:pPr>
            <w:r>
              <w:rPr>
                <w:rFonts w:ascii="Calibri" w:eastAsia="Calibri" w:hAnsi="Calibri" w:cs="Calibri"/>
                <w:b/>
              </w:rPr>
              <w:t>ESCENARIOS:</w:t>
            </w:r>
          </w:p>
        </w:tc>
      </w:tr>
      <w:tr w:rsidR="001A73E7" w14:paraId="218ACC6B" w14:textId="77777777">
        <w:trPr>
          <w:trHeight w:val="1680"/>
        </w:trPr>
        <w:tc>
          <w:tcPr>
            <w:tcW w:w="1402"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3E98B4D6" w14:textId="77777777" w:rsidR="001A73E7" w:rsidRDefault="00000000">
            <w:pPr>
              <w:keepNext/>
              <w:spacing w:before="240" w:after="240"/>
              <w:ind w:left="0" w:hanging="2"/>
              <w:rPr>
                <w:rFonts w:ascii="Calibri" w:eastAsia="Calibri" w:hAnsi="Calibri" w:cs="Calibri"/>
                <w:b/>
              </w:rPr>
            </w:pPr>
            <w:r>
              <w:rPr>
                <w:rFonts w:ascii="Calibri" w:eastAsia="Calibri" w:hAnsi="Calibri" w:cs="Calibri"/>
                <w:b/>
              </w:rPr>
              <w:lastRenderedPageBreak/>
              <w:t>ES-DG-2</w:t>
            </w:r>
          </w:p>
          <w:p w14:paraId="035E4B8A" w14:textId="77777777" w:rsidR="001A73E7" w:rsidRDefault="00000000">
            <w:pPr>
              <w:keepNext/>
              <w:spacing w:before="240" w:after="240"/>
              <w:ind w:left="0" w:hanging="2"/>
              <w:rPr>
                <w:rFonts w:ascii="Calibri" w:eastAsia="Calibri" w:hAnsi="Calibri" w:cs="Calibri"/>
                <w:b/>
              </w:rPr>
            </w:pPr>
            <w:r>
              <w:rPr>
                <w:rFonts w:ascii="Calibri" w:eastAsia="Calibri" w:hAnsi="Calibri" w:cs="Calibri"/>
                <w:b/>
              </w:rPr>
              <w:t xml:space="preserve"> </w:t>
            </w:r>
          </w:p>
        </w:tc>
        <w:tc>
          <w:tcPr>
            <w:tcW w:w="8233" w:type="dxa"/>
            <w:gridSpan w:val="3"/>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3849FC9" w14:textId="77777777" w:rsidR="001A73E7" w:rsidRDefault="00000000">
            <w:pPr>
              <w:keepNext/>
              <w:spacing w:before="240" w:after="240"/>
              <w:ind w:left="0" w:hanging="2"/>
              <w:rPr>
                <w:rFonts w:ascii="Calibri" w:eastAsia="Calibri" w:hAnsi="Calibri" w:cs="Calibri"/>
                <w:b/>
              </w:rPr>
            </w:pPr>
            <w:r>
              <w:rPr>
                <w:rFonts w:ascii="Calibri" w:eastAsia="Calibri" w:hAnsi="Calibri" w:cs="Calibri"/>
                <w:b/>
              </w:rPr>
              <w:t>DESCRIPCIÓN: Genera un reporte con los propietarios morosos de las comunidades administradas...</w:t>
            </w:r>
          </w:p>
          <w:p w14:paraId="21F2B3C5" w14:textId="77777777" w:rsidR="001A73E7" w:rsidRDefault="00000000">
            <w:pPr>
              <w:keepNext/>
              <w:spacing w:before="240" w:after="240"/>
              <w:ind w:left="0" w:hanging="2"/>
              <w:rPr>
                <w:rFonts w:ascii="Calibri" w:eastAsia="Calibri" w:hAnsi="Calibri" w:cs="Calibri"/>
                <w:b/>
              </w:rPr>
            </w:pPr>
            <w:r>
              <w:rPr>
                <w:rFonts w:ascii="Calibri" w:eastAsia="Calibri" w:hAnsi="Calibri" w:cs="Calibri"/>
                <w:b/>
              </w:rPr>
              <w:t>SUPOSICIONES/ASUNCIONES: El sistema tiene información de clientes ingresados.</w:t>
            </w:r>
          </w:p>
          <w:p w14:paraId="76E7468F" w14:textId="77777777" w:rsidR="001A73E7" w:rsidRDefault="00000000">
            <w:pPr>
              <w:keepNext/>
              <w:spacing w:before="240" w:after="240"/>
              <w:ind w:left="0" w:hanging="2"/>
              <w:rPr>
                <w:rFonts w:ascii="Calibri" w:eastAsia="Calibri" w:hAnsi="Calibri" w:cs="Calibri"/>
                <w:b/>
              </w:rPr>
            </w:pPr>
            <w:r>
              <w:rPr>
                <w:rFonts w:ascii="Calibri" w:eastAsia="Calibri" w:hAnsi="Calibri" w:cs="Calibri"/>
                <w:b/>
              </w:rPr>
              <w:t>RESULTADOS: Se genera un informe con todos los clientes registrados.</w:t>
            </w:r>
          </w:p>
        </w:tc>
      </w:tr>
      <w:tr w:rsidR="001A73E7" w14:paraId="0B89FFB1" w14:textId="77777777">
        <w:trPr>
          <w:trHeight w:val="3030"/>
        </w:trPr>
        <w:tc>
          <w:tcPr>
            <w:tcW w:w="1402"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64D0F112" w14:textId="77777777" w:rsidR="001A73E7" w:rsidRDefault="00000000">
            <w:pPr>
              <w:keepNext/>
              <w:spacing w:before="240" w:after="240"/>
              <w:ind w:left="0" w:hanging="2"/>
              <w:rPr>
                <w:rFonts w:ascii="Calibri" w:eastAsia="Calibri" w:hAnsi="Calibri" w:cs="Calibri"/>
                <w:b/>
              </w:rPr>
            </w:pPr>
            <w:r>
              <w:rPr>
                <w:rFonts w:ascii="Calibri" w:eastAsia="Calibri" w:hAnsi="Calibri" w:cs="Calibri"/>
                <w:b/>
              </w:rPr>
              <w:t>ES-DG-2</w:t>
            </w:r>
            <w:r>
              <w:rPr>
                <w:rFonts w:ascii="Calibri" w:eastAsia="Calibri" w:hAnsi="Calibri" w:cs="Calibri"/>
                <w:b/>
              </w:rPr>
              <w:tab/>
            </w:r>
          </w:p>
          <w:p w14:paraId="3EBD3554" w14:textId="77777777" w:rsidR="001A73E7" w:rsidRDefault="00000000">
            <w:pPr>
              <w:keepNext/>
              <w:spacing w:before="240" w:after="240"/>
              <w:ind w:left="0" w:hanging="2"/>
              <w:rPr>
                <w:rFonts w:ascii="Calibri" w:eastAsia="Calibri" w:hAnsi="Calibri" w:cs="Calibri"/>
                <w:b/>
              </w:rPr>
            </w:pPr>
            <w:r>
              <w:rPr>
                <w:rFonts w:ascii="Calibri" w:eastAsia="Calibri" w:hAnsi="Calibri" w:cs="Calibri"/>
                <w:b/>
              </w:rPr>
              <w:t xml:space="preserve"> </w:t>
            </w:r>
          </w:p>
        </w:tc>
        <w:tc>
          <w:tcPr>
            <w:tcW w:w="8233" w:type="dxa"/>
            <w:gridSpan w:val="3"/>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BB39FAB" w14:textId="77777777" w:rsidR="001A73E7" w:rsidRDefault="00000000">
            <w:pPr>
              <w:keepNext/>
              <w:spacing w:before="240" w:after="240"/>
              <w:ind w:left="0" w:hanging="2"/>
              <w:rPr>
                <w:rFonts w:ascii="Calibri" w:eastAsia="Calibri" w:hAnsi="Calibri" w:cs="Calibri"/>
                <w:b/>
              </w:rPr>
            </w:pPr>
            <w:r>
              <w:rPr>
                <w:rFonts w:ascii="Calibri" w:eastAsia="Calibri" w:hAnsi="Calibri" w:cs="Calibri"/>
                <w:b/>
              </w:rPr>
              <w:t>·</w:t>
            </w:r>
            <w:r>
              <w:rPr>
                <w:b/>
                <w:sz w:val="14"/>
                <w:szCs w:val="14"/>
              </w:rPr>
              <w:t xml:space="preserve">   </w:t>
            </w:r>
            <w:r>
              <w:rPr>
                <w:b/>
                <w:sz w:val="14"/>
                <w:szCs w:val="14"/>
              </w:rPr>
              <w:tab/>
            </w:r>
            <w:r>
              <w:rPr>
                <w:rFonts w:ascii="Calibri" w:eastAsia="Calibri" w:hAnsi="Calibri" w:cs="Calibri"/>
                <w:b/>
              </w:rPr>
              <w:t>DESCRIPCIÓN: Elaborar un informe que identifique a los clientes con su respectivo dispositivo y la correspondiente reparación.</w:t>
            </w:r>
          </w:p>
          <w:p w14:paraId="35016041" w14:textId="77777777" w:rsidR="001A73E7" w:rsidRDefault="00000000">
            <w:pPr>
              <w:keepNext/>
              <w:spacing w:before="240" w:after="240"/>
              <w:ind w:left="0" w:hanging="2"/>
              <w:rPr>
                <w:rFonts w:ascii="Calibri" w:eastAsia="Calibri" w:hAnsi="Calibri" w:cs="Calibri"/>
                <w:b/>
              </w:rPr>
            </w:pPr>
            <w:r>
              <w:rPr>
                <w:rFonts w:ascii="Calibri" w:eastAsia="Calibri" w:hAnsi="Calibri" w:cs="Calibri"/>
                <w:b/>
              </w:rPr>
              <w:t>·</w:t>
            </w:r>
            <w:r>
              <w:rPr>
                <w:b/>
                <w:sz w:val="14"/>
                <w:szCs w:val="14"/>
              </w:rPr>
              <w:t xml:space="preserve">   </w:t>
            </w:r>
            <w:r>
              <w:rPr>
                <w:b/>
                <w:sz w:val="14"/>
                <w:szCs w:val="14"/>
              </w:rPr>
              <w:tab/>
            </w:r>
            <w:r>
              <w:rPr>
                <w:rFonts w:ascii="Calibri" w:eastAsia="Calibri" w:hAnsi="Calibri" w:cs="Calibri"/>
                <w:b/>
              </w:rPr>
              <w:t>SUPOSICIONES/ASUNCIONES: El sistema cuenta con información completa de los problemas de los dispositivos.</w:t>
            </w:r>
          </w:p>
          <w:p w14:paraId="10D65E48" w14:textId="77777777" w:rsidR="001A73E7" w:rsidRDefault="00000000">
            <w:pPr>
              <w:keepNext/>
              <w:spacing w:before="240" w:after="240"/>
              <w:ind w:left="0" w:hanging="2"/>
              <w:rPr>
                <w:rFonts w:ascii="Calibri" w:eastAsia="Calibri" w:hAnsi="Calibri" w:cs="Calibri"/>
                <w:b/>
              </w:rPr>
            </w:pPr>
            <w:r>
              <w:rPr>
                <w:rFonts w:ascii="Calibri" w:eastAsia="Calibri" w:hAnsi="Calibri" w:cs="Calibri"/>
                <w:b/>
              </w:rPr>
              <w:t>·</w:t>
            </w:r>
            <w:r>
              <w:rPr>
                <w:b/>
                <w:sz w:val="14"/>
                <w:szCs w:val="14"/>
              </w:rPr>
              <w:t xml:space="preserve">   </w:t>
            </w:r>
            <w:r>
              <w:rPr>
                <w:b/>
                <w:sz w:val="14"/>
                <w:szCs w:val="14"/>
              </w:rPr>
              <w:tab/>
            </w:r>
            <w:r>
              <w:rPr>
                <w:rFonts w:ascii="Calibri" w:eastAsia="Calibri" w:hAnsi="Calibri" w:cs="Calibri"/>
                <w:b/>
              </w:rPr>
              <w:t>RESULTADOS: Se produce un informe detallado que muestra a los clientes, destacando la información relevante sobre el estado del equipo y el costo de reparación.</w:t>
            </w:r>
          </w:p>
          <w:p w14:paraId="0AEB9A45" w14:textId="77777777" w:rsidR="001A73E7" w:rsidRDefault="00000000">
            <w:pPr>
              <w:keepNext/>
              <w:spacing w:before="240" w:after="240"/>
              <w:ind w:left="0" w:hanging="2"/>
              <w:rPr>
                <w:rFonts w:ascii="Calibri" w:eastAsia="Calibri" w:hAnsi="Calibri" w:cs="Calibri"/>
                <w:b/>
              </w:rPr>
            </w:pPr>
            <w:r>
              <w:rPr>
                <w:rFonts w:ascii="Calibri" w:eastAsia="Calibri" w:hAnsi="Calibri" w:cs="Calibri"/>
                <w:b/>
              </w:rPr>
              <w:t xml:space="preserve"> </w:t>
            </w:r>
          </w:p>
        </w:tc>
      </w:tr>
      <w:tr w:rsidR="001A73E7" w14:paraId="6FA8FC16" w14:textId="77777777">
        <w:trPr>
          <w:trHeight w:val="2460"/>
        </w:trPr>
        <w:tc>
          <w:tcPr>
            <w:tcW w:w="9635" w:type="dxa"/>
            <w:gridSpan w:val="4"/>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4822ECBC" w14:textId="77777777" w:rsidR="001A73E7" w:rsidRDefault="00000000">
            <w:pPr>
              <w:keepNext/>
              <w:spacing w:before="240" w:after="240"/>
              <w:ind w:left="0" w:hanging="2"/>
              <w:rPr>
                <w:rFonts w:ascii="Calibri" w:eastAsia="Calibri" w:hAnsi="Calibri" w:cs="Calibri"/>
                <w:b/>
              </w:rPr>
            </w:pPr>
            <w:r>
              <w:rPr>
                <w:rFonts w:ascii="Calibri" w:eastAsia="Calibri" w:hAnsi="Calibri" w:cs="Calibri"/>
                <w:b/>
              </w:rPr>
              <w:t>REQUERIMIENTOS ESPECIALES - REGLAS DEL NEGOCIO Y DEL SISTEMA:</w:t>
            </w:r>
          </w:p>
          <w:p w14:paraId="7EE0D46A" w14:textId="77777777" w:rsidR="001A73E7" w:rsidRDefault="00000000">
            <w:pPr>
              <w:keepNext/>
              <w:spacing w:before="240" w:after="240"/>
              <w:ind w:left="0" w:hanging="2"/>
              <w:rPr>
                <w:rFonts w:ascii="Calibri" w:eastAsia="Calibri" w:hAnsi="Calibri" w:cs="Calibri"/>
                <w:b/>
              </w:rPr>
            </w:pPr>
            <w:r>
              <w:rPr>
                <w:rFonts w:ascii="Calibri" w:eastAsia="Calibri" w:hAnsi="Calibri" w:cs="Calibri"/>
                <w:b/>
              </w:rPr>
              <w:t>·</w:t>
            </w:r>
            <w:r>
              <w:rPr>
                <w:b/>
                <w:sz w:val="14"/>
                <w:szCs w:val="14"/>
              </w:rPr>
              <w:t xml:space="preserve">       </w:t>
            </w:r>
            <w:r>
              <w:rPr>
                <w:rFonts w:ascii="Calibri" w:eastAsia="Calibri" w:hAnsi="Calibri" w:cs="Calibri"/>
                <w:b/>
              </w:rPr>
              <w:t>Ver regla del negocio asociada: [ID Regla del Negocio]</w:t>
            </w:r>
          </w:p>
          <w:p w14:paraId="1241EAD6" w14:textId="77777777" w:rsidR="001A73E7" w:rsidRDefault="00000000">
            <w:pPr>
              <w:keepNext/>
              <w:spacing w:before="240" w:after="240"/>
              <w:ind w:left="0" w:hanging="2"/>
              <w:rPr>
                <w:rFonts w:ascii="Calibri" w:eastAsia="Calibri" w:hAnsi="Calibri" w:cs="Calibri"/>
                <w:b/>
              </w:rPr>
            </w:pPr>
            <w:r>
              <w:rPr>
                <w:rFonts w:ascii="Calibri" w:eastAsia="Calibri" w:hAnsi="Calibri" w:cs="Calibri"/>
                <w:b/>
              </w:rPr>
              <w:t>·</w:t>
            </w:r>
            <w:r>
              <w:rPr>
                <w:b/>
                <w:sz w:val="14"/>
                <w:szCs w:val="14"/>
              </w:rPr>
              <w:t xml:space="preserve">       </w:t>
            </w:r>
            <w:r>
              <w:rPr>
                <w:rFonts w:ascii="Calibri" w:eastAsia="Calibri" w:hAnsi="Calibri" w:cs="Calibri"/>
                <w:b/>
              </w:rPr>
              <w:t>Ver regla del sistema asociada: [ID Regla del Negocio]</w:t>
            </w:r>
          </w:p>
          <w:p w14:paraId="05DABED4" w14:textId="77777777" w:rsidR="001A73E7" w:rsidRDefault="00000000">
            <w:pPr>
              <w:keepNext/>
              <w:spacing w:before="240" w:after="240"/>
              <w:ind w:left="0" w:hanging="2"/>
              <w:rPr>
                <w:rFonts w:ascii="Calibri" w:eastAsia="Calibri" w:hAnsi="Calibri" w:cs="Calibri"/>
                <w:b/>
              </w:rPr>
            </w:pPr>
            <w:r>
              <w:rPr>
                <w:rFonts w:ascii="Calibri" w:eastAsia="Calibri" w:hAnsi="Calibri" w:cs="Calibri"/>
                <w:b/>
              </w:rPr>
              <w:t>·</w:t>
            </w:r>
            <w:r>
              <w:rPr>
                <w:b/>
                <w:sz w:val="14"/>
                <w:szCs w:val="14"/>
              </w:rPr>
              <w:t xml:space="preserve">       </w:t>
            </w:r>
            <w:r>
              <w:rPr>
                <w:rFonts w:ascii="Calibri" w:eastAsia="Calibri" w:hAnsi="Calibri" w:cs="Calibri"/>
                <w:b/>
              </w:rPr>
              <w:t>Requerimiento Especial:</w:t>
            </w:r>
          </w:p>
          <w:p w14:paraId="33D78F80" w14:textId="77777777" w:rsidR="001A73E7" w:rsidRDefault="00000000">
            <w:pPr>
              <w:keepNext/>
              <w:spacing w:before="240" w:after="240"/>
              <w:ind w:left="0" w:hanging="2"/>
              <w:rPr>
                <w:rFonts w:ascii="Calibri" w:eastAsia="Calibri" w:hAnsi="Calibri" w:cs="Calibri"/>
                <w:b/>
              </w:rPr>
            </w:pPr>
            <w:r>
              <w:rPr>
                <w:rFonts w:ascii="Calibri" w:eastAsia="Calibri" w:hAnsi="Calibri" w:cs="Calibri"/>
                <w:b/>
              </w:rPr>
              <w:t>·</w:t>
            </w:r>
            <w:r>
              <w:rPr>
                <w:b/>
                <w:sz w:val="14"/>
                <w:szCs w:val="14"/>
              </w:rPr>
              <w:t xml:space="preserve">       </w:t>
            </w:r>
            <w:r>
              <w:rPr>
                <w:rFonts w:ascii="Calibri" w:eastAsia="Calibri" w:hAnsi="Calibri" w:cs="Calibri"/>
                <w:b/>
              </w:rPr>
              <w:t>Generar el listado considerando el orden de llegada y la magnitud del daño del equipo.</w:t>
            </w:r>
          </w:p>
        </w:tc>
      </w:tr>
      <w:tr w:rsidR="001A73E7" w14:paraId="4711EB6A" w14:textId="77777777">
        <w:trPr>
          <w:trHeight w:val="1380"/>
        </w:trPr>
        <w:tc>
          <w:tcPr>
            <w:tcW w:w="9635" w:type="dxa"/>
            <w:gridSpan w:val="4"/>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40DBC8FC" w14:textId="77777777" w:rsidR="001A73E7" w:rsidRDefault="00000000">
            <w:pPr>
              <w:keepNext/>
              <w:spacing w:before="240" w:after="240"/>
              <w:ind w:left="0" w:hanging="2"/>
              <w:rPr>
                <w:rFonts w:ascii="Calibri" w:eastAsia="Calibri" w:hAnsi="Calibri" w:cs="Calibri"/>
                <w:b/>
              </w:rPr>
            </w:pPr>
            <w:r>
              <w:rPr>
                <w:rFonts w:ascii="Calibri" w:eastAsia="Calibri" w:hAnsi="Calibri" w:cs="Calibri"/>
                <w:b/>
              </w:rPr>
              <w:t>RIESGOS:</w:t>
            </w:r>
          </w:p>
          <w:p w14:paraId="4ABA4217" w14:textId="77777777" w:rsidR="001A73E7" w:rsidRDefault="00000000">
            <w:pPr>
              <w:keepNext/>
              <w:spacing w:before="240" w:after="240"/>
              <w:ind w:left="0" w:hanging="2"/>
              <w:rPr>
                <w:rFonts w:ascii="Calibri" w:eastAsia="Calibri" w:hAnsi="Calibri" w:cs="Calibri"/>
                <w:b/>
              </w:rPr>
            </w:pPr>
            <w:r>
              <w:rPr>
                <w:rFonts w:ascii="Calibri" w:eastAsia="Calibri" w:hAnsi="Calibri" w:cs="Calibri"/>
                <w:b/>
              </w:rPr>
              <w:t>·</w:t>
            </w:r>
            <w:r>
              <w:rPr>
                <w:b/>
                <w:sz w:val="14"/>
                <w:szCs w:val="14"/>
              </w:rPr>
              <w:t xml:space="preserve">       </w:t>
            </w:r>
            <w:r>
              <w:rPr>
                <w:rFonts w:ascii="Calibri" w:eastAsia="Calibri" w:hAnsi="Calibri" w:cs="Calibri"/>
                <w:b/>
              </w:rPr>
              <w:t>Datos desactualizados pueden afectar la precisión del listado.</w:t>
            </w:r>
          </w:p>
          <w:p w14:paraId="66863E53" w14:textId="77777777" w:rsidR="001A73E7" w:rsidRDefault="00000000">
            <w:pPr>
              <w:keepNext/>
              <w:spacing w:before="240" w:after="240"/>
              <w:ind w:left="0" w:hanging="2"/>
              <w:rPr>
                <w:rFonts w:ascii="Calibri" w:eastAsia="Calibri" w:hAnsi="Calibri" w:cs="Calibri"/>
                <w:b/>
              </w:rPr>
            </w:pPr>
            <w:r>
              <w:rPr>
                <w:rFonts w:ascii="Calibri" w:eastAsia="Calibri" w:hAnsi="Calibri" w:cs="Calibri"/>
                <w:b/>
              </w:rPr>
              <w:t>·</w:t>
            </w:r>
            <w:r>
              <w:rPr>
                <w:b/>
                <w:sz w:val="14"/>
                <w:szCs w:val="14"/>
              </w:rPr>
              <w:t xml:space="preserve">       </w:t>
            </w:r>
            <w:r>
              <w:rPr>
                <w:rFonts w:ascii="Calibri" w:eastAsia="Calibri" w:hAnsi="Calibri" w:cs="Calibri"/>
                <w:b/>
              </w:rPr>
              <w:t>Falta de información de dispositivos y clientes pueden resultar en inexactitudes.</w:t>
            </w:r>
          </w:p>
        </w:tc>
      </w:tr>
      <w:tr w:rsidR="001A73E7" w14:paraId="317965C6" w14:textId="77777777">
        <w:trPr>
          <w:trHeight w:val="870"/>
        </w:trPr>
        <w:tc>
          <w:tcPr>
            <w:tcW w:w="9635" w:type="dxa"/>
            <w:gridSpan w:val="4"/>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1581259D" w14:textId="77777777" w:rsidR="001A73E7" w:rsidRDefault="00000000">
            <w:pPr>
              <w:keepNext/>
              <w:spacing w:before="240" w:after="240"/>
              <w:ind w:left="0" w:hanging="2"/>
              <w:rPr>
                <w:rFonts w:ascii="Calibri" w:eastAsia="Calibri" w:hAnsi="Calibri" w:cs="Calibri"/>
                <w:b/>
              </w:rPr>
            </w:pPr>
            <w:r>
              <w:rPr>
                <w:rFonts w:ascii="Calibri" w:eastAsia="Calibri" w:hAnsi="Calibri" w:cs="Calibri"/>
                <w:b/>
              </w:rPr>
              <w:t>PROTOTIPO EXPLORATORIO</w:t>
            </w:r>
          </w:p>
          <w:p w14:paraId="168CC54A" w14:textId="77777777" w:rsidR="001A73E7" w:rsidRDefault="00000000">
            <w:pPr>
              <w:keepNext/>
              <w:spacing w:before="240" w:after="240"/>
              <w:ind w:left="0" w:hanging="2"/>
              <w:rPr>
                <w:rFonts w:ascii="Arial" w:eastAsia="Arial" w:hAnsi="Arial" w:cs="Arial"/>
                <w:b/>
              </w:rPr>
            </w:pPr>
            <w:r>
              <w:rPr>
                <w:rFonts w:ascii="Arial" w:eastAsia="Arial" w:hAnsi="Arial" w:cs="Arial"/>
                <w:b/>
              </w:rPr>
              <w:t>No aplica.</w:t>
            </w:r>
          </w:p>
        </w:tc>
      </w:tr>
      <w:tr w:rsidR="001A73E7" w14:paraId="0DDB6D2D" w14:textId="77777777">
        <w:trPr>
          <w:trHeight w:val="200"/>
        </w:trPr>
        <w:tc>
          <w:tcPr>
            <w:tcW w:w="1402" w:type="dxa"/>
            <w:tcBorders>
              <w:top w:val="nil"/>
              <w:left w:val="nil"/>
              <w:bottom w:val="nil"/>
              <w:right w:val="nil"/>
            </w:tcBorders>
            <w:shd w:val="clear" w:color="auto" w:fill="auto"/>
            <w:tcMar>
              <w:top w:w="100" w:type="dxa"/>
              <w:left w:w="100" w:type="dxa"/>
              <w:bottom w:w="100" w:type="dxa"/>
              <w:right w:w="100" w:type="dxa"/>
            </w:tcMar>
          </w:tcPr>
          <w:p w14:paraId="1942381F" w14:textId="77777777" w:rsidR="001A73E7" w:rsidRDefault="001A73E7">
            <w:pPr>
              <w:keepNext/>
              <w:spacing w:before="240" w:after="60"/>
              <w:ind w:left="0" w:hanging="2"/>
              <w:rPr>
                <w:rFonts w:ascii="Arial" w:eastAsia="Arial" w:hAnsi="Arial" w:cs="Arial"/>
                <w:b/>
              </w:rPr>
            </w:pPr>
          </w:p>
        </w:tc>
        <w:tc>
          <w:tcPr>
            <w:tcW w:w="3492" w:type="dxa"/>
            <w:tcBorders>
              <w:top w:val="nil"/>
              <w:left w:val="nil"/>
              <w:bottom w:val="nil"/>
              <w:right w:val="nil"/>
            </w:tcBorders>
            <w:shd w:val="clear" w:color="auto" w:fill="auto"/>
            <w:tcMar>
              <w:top w:w="100" w:type="dxa"/>
              <w:left w:w="100" w:type="dxa"/>
              <w:bottom w:w="100" w:type="dxa"/>
              <w:right w:w="100" w:type="dxa"/>
            </w:tcMar>
          </w:tcPr>
          <w:p w14:paraId="1C6FB2EA" w14:textId="77777777" w:rsidR="001A73E7" w:rsidRDefault="001A73E7">
            <w:pPr>
              <w:keepNext/>
              <w:spacing w:before="240" w:after="60"/>
              <w:ind w:left="0" w:hanging="2"/>
              <w:rPr>
                <w:rFonts w:ascii="Arial" w:eastAsia="Arial" w:hAnsi="Arial" w:cs="Arial"/>
                <w:b/>
              </w:rPr>
            </w:pPr>
          </w:p>
        </w:tc>
        <w:tc>
          <w:tcPr>
            <w:tcW w:w="1540" w:type="dxa"/>
            <w:tcBorders>
              <w:top w:val="nil"/>
              <w:left w:val="nil"/>
              <w:bottom w:val="nil"/>
              <w:right w:val="nil"/>
            </w:tcBorders>
            <w:shd w:val="clear" w:color="auto" w:fill="auto"/>
            <w:tcMar>
              <w:top w:w="100" w:type="dxa"/>
              <w:left w:w="100" w:type="dxa"/>
              <w:bottom w:w="100" w:type="dxa"/>
              <w:right w:w="100" w:type="dxa"/>
            </w:tcMar>
          </w:tcPr>
          <w:p w14:paraId="042F7096" w14:textId="77777777" w:rsidR="001A73E7" w:rsidRDefault="001A73E7">
            <w:pPr>
              <w:keepNext/>
              <w:spacing w:before="240" w:after="60"/>
              <w:ind w:left="0" w:hanging="2"/>
              <w:rPr>
                <w:rFonts w:ascii="Arial" w:eastAsia="Arial" w:hAnsi="Arial" w:cs="Arial"/>
                <w:b/>
              </w:rPr>
            </w:pPr>
          </w:p>
        </w:tc>
        <w:tc>
          <w:tcPr>
            <w:tcW w:w="3201" w:type="dxa"/>
            <w:tcBorders>
              <w:top w:val="nil"/>
              <w:left w:val="nil"/>
              <w:bottom w:val="nil"/>
              <w:right w:val="nil"/>
            </w:tcBorders>
            <w:shd w:val="clear" w:color="auto" w:fill="auto"/>
            <w:tcMar>
              <w:top w:w="100" w:type="dxa"/>
              <w:left w:w="100" w:type="dxa"/>
              <w:bottom w:w="100" w:type="dxa"/>
              <w:right w:w="100" w:type="dxa"/>
            </w:tcMar>
          </w:tcPr>
          <w:p w14:paraId="2AFED919" w14:textId="77777777" w:rsidR="001A73E7" w:rsidRDefault="001A73E7">
            <w:pPr>
              <w:keepNext/>
              <w:spacing w:before="240" w:after="60"/>
              <w:ind w:left="0" w:hanging="2"/>
              <w:rPr>
                <w:rFonts w:ascii="Arial" w:eastAsia="Arial" w:hAnsi="Arial" w:cs="Arial"/>
                <w:b/>
              </w:rPr>
            </w:pPr>
          </w:p>
        </w:tc>
      </w:tr>
    </w:tbl>
    <w:p w14:paraId="35F809B3" w14:textId="77777777" w:rsidR="001A73E7" w:rsidRDefault="00000000">
      <w:pPr>
        <w:keepNext/>
        <w:spacing w:before="240" w:after="240"/>
        <w:ind w:left="0" w:hanging="2"/>
        <w:rPr>
          <w:rFonts w:ascii="Calibri" w:eastAsia="Calibri" w:hAnsi="Calibri" w:cs="Calibri"/>
          <w:b/>
        </w:rPr>
      </w:pPr>
      <w:r>
        <w:rPr>
          <w:rFonts w:ascii="Calibri" w:eastAsia="Calibri" w:hAnsi="Calibri" w:cs="Calibri"/>
          <w:b/>
        </w:rPr>
        <w:t xml:space="preserve"> </w:t>
      </w:r>
    </w:p>
    <w:p w14:paraId="0798F445" w14:textId="77777777" w:rsidR="001A73E7" w:rsidRDefault="00000000" w:rsidP="0021017C">
      <w:pPr>
        <w:ind w:leftChars="0" w:left="-2" w:firstLineChars="0" w:firstLine="0"/>
        <w:rPr>
          <w:rFonts w:ascii="Calibri" w:eastAsia="Calibri" w:hAnsi="Calibri" w:cs="Calibri"/>
          <w:b/>
        </w:rPr>
      </w:pPr>
      <w:r>
        <w:rPr>
          <w:rFonts w:ascii="Calibri" w:eastAsia="Calibri" w:hAnsi="Calibri" w:cs="Calibri"/>
          <w:b/>
        </w:rPr>
        <w:lastRenderedPageBreak/>
        <w:t xml:space="preserve"> </w:t>
      </w:r>
    </w:p>
    <w:p w14:paraId="2BFD636C" w14:textId="77777777" w:rsidR="0021017C" w:rsidRPr="0021017C" w:rsidRDefault="0021017C" w:rsidP="0021017C">
      <w:pPr>
        <w:ind w:left="0" w:hanging="2"/>
        <w:rPr>
          <w:rFonts w:eastAsia="Calibri"/>
        </w:rPr>
      </w:pPr>
    </w:p>
    <w:p w14:paraId="3AEAC25F" w14:textId="77777777" w:rsidR="0021017C" w:rsidRPr="0021017C" w:rsidRDefault="0021017C" w:rsidP="0021017C">
      <w:pPr>
        <w:ind w:left="0" w:hanging="2"/>
        <w:rPr>
          <w:rFonts w:eastAsia="Calibri"/>
        </w:rPr>
      </w:pPr>
    </w:p>
    <w:p w14:paraId="49576EA9" w14:textId="77777777" w:rsidR="0021017C" w:rsidRPr="0021017C" w:rsidRDefault="0021017C" w:rsidP="0021017C">
      <w:pPr>
        <w:ind w:left="0" w:hanging="2"/>
        <w:rPr>
          <w:rFonts w:eastAsia="Calibri"/>
        </w:rPr>
      </w:pPr>
    </w:p>
    <w:p w14:paraId="597FE3CF" w14:textId="77777777" w:rsidR="0021017C" w:rsidRPr="0021017C" w:rsidRDefault="0021017C" w:rsidP="0021017C">
      <w:pPr>
        <w:ind w:left="0" w:hanging="2"/>
        <w:rPr>
          <w:rFonts w:eastAsia="Calibri"/>
        </w:rPr>
      </w:pPr>
    </w:p>
    <w:p w14:paraId="0B3DC21E" w14:textId="77777777" w:rsidR="0021017C" w:rsidRPr="0021017C" w:rsidRDefault="0021017C" w:rsidP="0021017C">
      <w:pPr>
        <w:ind w:left="0" w:hanging="2"/>
        <w:rPr>
          <w:rFonts w:eastAsia="Calibri"/>
        </w:rPr>
      </w:pPr>
    </w:p>
    <w:p w14:paraId="27ABAE7B" w14:textId="77777777" w:rsidR="0021017C" w:rsidRPr="0021017C" w:rsidRDefault="0021017C" w:rsidP="0021017C">
      <w:pPr>
        <w:ind w:left="0" w:hanging="2"/>
        <w:rPr>
          <w:rFonts w:eastAsia="Calibri"/>
        </w:rPr>
      </w:pPr>
    </w:p>
    <w:p w14:paraId="4D3C9CB8" w14:textId="77777777" w:rsidR="0021017C" w:rsidRPr="0021017C" w:rsidRDefault="0021017C" w:rsidP="0021017C">
      <w:pPr>
        <w:ind w:left="0" w:hanging="2"/>
        <w:rPr>
          <w:rFonts w:eastAsia="Calibri"/>
        </w:rPr>
      </w:pPr>
    </w:p>
    <w:p w14:paraId="419246C5" w14:textId="77777777" w:rsidR="0021017C" w:rsidRPr="0021017C" w:rsidRDefault="0021017C" w:rsidP="0021017C">
      <w:pPr>
        <w:ind w:left="0" w:hanging="2"/>
        <w:rPr>
          <w:rFonts w:eastAsia="Calibri"/>
        </w:rPr>
      </w:pPr>
    </w:p>
    <w:p w14:paraId="76362B0E" w14:textId="77777777" w:rsidR="0021017C" w:rsidRPr="0021017C" w:rsidRDefault="0021017C" w:rsidP="0021017C">
      <w:pPr>
        <w:ind w:left="0" w:hanging="2"/>
        <w:rPr>
          <w:rFonts w:eastAsia="Calibri"/>
        </w:rPr>
      </w:pPr>
    </w:p>
    <w:p w14:paraId="0F65CE15" w14:textId="77777777" w:rsidR="0021017C" w:rsidRPr="0021017C" w:rsidRDefault="0021017C" w:rsidP="0021017C">
      <w:pPr>
        <w:ind w:left="0" w:hanging="2"/>
        <w:rPr>
          <w:rFonts w:eastAsia="Calibri"/>
        </w:rPr>
      </w:pPr>
    </w:p>
    <w:p w14:paraId="3E0479D9" w14:textId="77777777" w:rsidR="0021017C" w:rsidRPr="0021017C" w:rsidRDefault="0021017C" w:rsidP="0021017C">
      <w:pPr>
        <w:ind w:left="0" w:hanging="2"/>
        <w:rPr>
          <w:rFonts w:eastAsia="Calibri"/>
        </w:rPr>
      </w:pPr>
    </w:p>
    <w:p w14:paraId="7D84929C" w14:textId="77777777" w:rsidR="0021017C" w:rsidRPr="0021017C" w:rsidRDefault="0021017C" w:rsidP="0021017C">
      <w:pPr>
        <w:ind w:left="0" w:hanging="2"/>
        <w:rPr>
          <w:rFonts w:eastAsia="Calibri"/>
        </w:rPr>
      </w:pPr>
    </w:p>
    <w:p w14:paraId="360AA1C7" w14:textId="77777777" w:rsidR="0021017C" w:rsidRPr="0021017C" w:rsidRDefault="0021017C" w:rsidP="0021017C">
      <w:pPr>
        <w:ind w:left="0" w:hanging="2"/>
        <w:rPr>
          <w:rFonts w:eastAsia="Calibri"/>
        </w:rPr>
      </w:pPr>
    </w:p>
    <w:p w14:paraId="35D6E8F2" w14:textId="77777777" w:rsidR="0021017C" w:rsidRPr="0021017C" w:rsidRDefault="0021017C" w:rsidP="0021017C">
      <w:pPr>
        <w:ind w:left="0" w:hanging="2"/>
        <w:rPr>
          <w:rFonts w:eastAsia="Calibri"/>
        </w:rPr>
      </w:pPr>
    </w:p>
    <w:p w14:paraId="4CFA52CB" w14:textId="77777777" w:rsidR="0021017C" w:rsidRPr="0021017C" w:rsidRDefault="0021017C" w:rsidP="0021017C">
      <w:pPr>
        <w:ind w:left="0" w:hanging="2"/>
        <w:rPr>
          <w:rFonts w:eastAsia="Calibri"/>
        </w:rPr>
      </w:pPr>
    </w:p>
    <w:p w14:paraId="55024A15" w14:textId="77777777" w:rsidR="0021017C" w:rsidRPr="0021017C" w:rsidRDefault="0021017C" w:rsidP="0021017C">
      <w:pPr>
        <w:ind w:left="0" w:hanging="2"/>
        <w:rPr>
          <w:rFonts w:eastAsia="Calibri"/>
        </w:rPr>
      </w:pPr>
    </w:p>
    <w:p w14:paraId="77F6CA94" w14:textId="77777777" w:rsidR="0021017C" w:rsidRPr="0021017C" w:rsidRDefault="0021017C" w:rsidP="0021017C">
      <w:pPr>
        <w:ind w:left="0" w:hanging="2"/>
        <w:rPr>
          <w:rFonts w:eastAsia="Calibri"/>
        </w:rPr>
      </w:pPr>
    </w:p>
    <w:p w14:paraId="47A824C5" w14:textId="77777777" w:rsidR="0021017C" w:rsidRPr="0021017C" w:rsidRDefault="0021017C" w:rsidP="0021017C">
      <w:pPr>
        <w:ind w:left="0" w:hanging="2"/>
        <w:rPr>
          <w:rFonts w:eastAsia="Calibri"/>
        </w:rPr>
      </w:pPr>
    </w:p>
    <w:p w14:paraId="081BACF6" w14:textId="77777777" w:rsidR="0021017C" w:rsidRPr="0021017C" w:rsidRDefault="0021017C" w:rsidP="0021017C">
      <w:pPr>
        <w:ind w:left="0" w:hanging="2"/>
        <w:rPr>
          <w:rFonts w:eastAsia="Calibri"/>
        </w:rPr>
      </w:pPr>
    </w:p>
    <w:p w14:paraId="7838E125" w14:textId="77777777" w:rsidR="0021017C" w:rsidRPr="0021017C" w:rsidRDefault="0021017C" w:rsidP="0021017C">
      <w:pPr>
        <w:ind w:left="0" w:hanging="2"/>
        <w:rPr>
          <w:rFonts w:eastAsia="Calibri"/>
        </w:rPr>
      </w:pPr>
    </w:p>
    <w:p w14:paraId="7277DD33" w14:textId="77777777" w:rsidR="0021017C" w:rsidRPr="0021017C" w:rsidRDefault="0021017C" w:rsidP="0021017C">
      <w:pPr>
        <w:ind w:left="0" w:hanging="2"/>
        <w:rPr>
          <w:rFonts w:eastAsia="Calibri"/>
        </w:rPr>
      </w:pPr>
    </w:p>
    <w:p w14:paraId="446283F4" w14:textId="77777777" w:rsidR="0021017C" w:rsidRPr="0021017C" w:rsidRDefault="0021017C" w:rsidP="0021017C">
      <w:pPr>
        <w:ind w:left="0" w:hanging="2"/>
        <w:rPr>
          <w:rFonts w:eastAsia="Calibri"/>
        </w:rPr>
      </w:pPr>
    </w:p>
    <w:p w14:paraId="7940AFFA" w14:textId="77777777" w:rsidR="0021017C" w:rsidRPr="0021017C" w:rsidRDefault="0021017C" w:rsidP="0021017C">
      <w:pPr>
        <w:ind w:left="0" w:hanging="2"/>
        <w:rPr>
          <w:rFonts w:eastAsia="Calibri"/>
        </w:rPr>
      </w:pPr>
    </w:p>
    <w:p w14:paraId="7CEA3DE0" w14:textId="77777777" w:rsidR="0021017C" w:rsidRPr="0021017C" w:rsidRDefault="0021017C" w:rsidP="0021017C">
      <w:pPr>
        <w:ind w:left="0" w:hanging="2"/>
        <w:rPr>
          <w:rFonts w:eastAsia="Calibri"/>
        </w:rPr>
      </w:pPr>
    </w:p>
    <w:p w14:paraId="6AB76F3D" w14:textId="77777777" w:rsidR="0021017C" w:rsidRPr="0021017C" w:rsidRDefault="0021017C" w:rsidP="0021017C">
      <w:pPr>
        <w:ind w:left="0" w:hanging="2"/>
        <w:rPr>
          <w:rFonts w:eastAsia="Calibri"/>
        </w:rPr>
      </w:pPr>
    </w:p>
    <w:p w14:paraId="3EA5D3F0" w14:textId="77777777" w:rsidR="0021017C" w:rsidRPr="0021017C" w:rsidRDefault="0021017C" w:rsidP="0021017C">
      <w:pPr>
        <w:ind w:left="0" w:hanging="2"/>
        <w:rPr>
          <w:rFonts w:eastAsia="Calibri"/>
        </w:rPr>
      </w:pPr>
    </w:p>
    <w:p w14:paraId="4533D16E" w14:textId="77777777" w:rsidR="0021017C" w:rsidRPr="0021017C" w:rsidRDefault="0021017C" w:rsidP="0021017C">
      <w:pPr>
        <w:ind w:left="0" w:hanging="2"/>
        <w:rPr>
          <w:rFonts w:eastAsia="Calibri"/>
        </w:rPr>
      </w:pPr>
    </w:p>
    <w:p w14:paraId="5584831C" w14:textId="77777777" w:rsidR="0021017C" w:rsidRPr="0021017C" w:rsidRDefault="0021017C" w:rsidP="0021017C">
      <w:pPr>
        <w:ind w:left="0" w:hanging="2"/>
        <w:rPr>
          <w:rFonts w:eastAsia="Calibri"/>
        </w:rPr>
      </w:pPr>
    </w:p>
    <w:p w14:paraId="2F8BF2F8" w14:textId="77777777" w:rsidR="0021017C" w:rsidRPr="0021017C" w:rsidRDefault="0021017C" w:rsidP="0021017C">
      <w:pPr>
        <w:ind w:left="0" w:hanging="2"/>
        <w:rPr>
          <w:rFonts w:eastAsia="Calibri"/>
        </w:rPr>
      </w:pPr>
    </w:p>
    <w:p w14:paraId="1B871073" w14:textId="77777777" w:rsidR="0021017C" w:rsidRPr="0021017C" w:rsidRDefault="0021017C" w:rsidP="0021017C">
      <w:pPr>
        <w:ind w:left="0" w:hanging="2"/>
        <w:rPr>
          <w:rFonts w:eastAsia="Calibri"/>
        </w:rPr>
      </w:pPr>
    </w:p>
    <w:p w14:paraId="2C8AD86C" w14:textId="77777777" w:rsidR="0021017C" w:rsidRPr="0021017C" w:rsidRDefault="0021017C" w:rsidP="0021017C">
      <w:pPr>
        <w:ind w:left="0" w:hanging="2"/>
        <w:rPr>
          <w:rFonts w:eastAsia="Calibri"/>
        </w:rPr>
      </w:pPr>
    </w:p>
    <w:p w14:paraId="6393686C" w14:textId="77777777" w:rsidR="0021017C" w:rsidRPr="0021017C" w:rsidRDefault="0021017C" w:rsidP="0021017C">
      <w:pPr>
        <w:ind w:left="0" w:hanging="2"/>
        <w:rPr>
          <w:rFonts w:eastAsia="Calibri"/>
        </w:rPr>
      </w:pPr>
    </w:p>
    <w:p w14:paraId="60090578" w14:textId="77777777" w:rsidR="0021017C" w:rsidRPr="0021017C" w:rsidRDefault="0021017C" w:rsidP="0021017C">
      <w:pPr>
        <w:ind w:left="0" w:hanging="2"/>
        <w:rPr>
          <w:rFonts w:eastAsia="Calibri"/>
        </w:rPr>
      </w:pPr>
    </w:p>
    <w:p w14:paraId="536A055C" w14:textId="77777777" w:rsidR="0021017C" w:rsidRPr="0021017C" w:rsidRDefault="0021017C" w:rsidP="0021017C">
      <w:pPr>
        <w:ind w:left="0" w:hanging="2"/>
        <w:rPr>
          <w:rFonts w:eastAsia="Calibri"/>
        </w:rPr>
      </w:pPr>
    </w:p>
    <w:p w14:paraId="65A30E7F" w14:textId="77777777" w:rsidR="0021017C" w:rsidRPr="0021017C" w:rsidRDefault="0021017C" w:rsidP="0021017C">
      <w:pPr>
        <w:ind w:left="0" w:hanging="2"/>
        <w:rPr>
          <w:rFonts w:eastAsia="Calibri"/>
        </w:rPr>
      </w:pPr>
    </w:p>
    <w:p w14:paraId="51A5C233" w14:textId="77777777" w:rsidR="0021017C" w:rsidRPr="0021017C" w:rsidRDefault="0021017C" w:rsidP="0021017C">
      <w:pPr>
        <w:ind w:left="0" w:hanging="2"/>
        <w:rPr>
          <w:rFonts w:eastAsia="Calibri"/>
        </w:rPr>
      </w:pPr>
    </w:p>
    <w:p w14:paraId="35218583" w14:textId="77777777" w:rsidR="0021017C" w:rsidRDefault="0021017C" w:rsidP="0021017C">
      <w:pPr>
        <w:ind w:left="0" w:hanging="2"/>
        <w:rPr>
          <w:rFonts w:ascii="Calibri" w:eastAsia="Calibri" w:hAnsi="Calibri" w:cs="Calibri"/>
          <w:b/>
        </w:rPr>
      </w:pPr>
    </w:p>
    <w:p w14:paraId="780ABC83" w14:textId="77777777" w:rsidR="0021017C" w:rsidRPr="0021017C" w:rsidRDefault="0021017C" w:rsidP="0021017C">
      <w:pPr>
        <w:ind w:left="0" w:hanging="2"/>
        <w:rPr>
          <w:rFonts w:eastAsia="Calibri"/>
        </w:rPr>
      </w:pPr>
    </w:p>
    <w:p w14:paraId="3D426C38" w14:textId="77777777" w:rsidR="0021017C" w:rsidRPr="0021017C" w:rsidRDefault="0021017C" w:rsidP="0021017C">
      <w:pPr>
        <w:ind w:left="0" w:hanging="2"/>
        <w:rPr>
          <w:rFonts w:eastAsia="Calibri"/>
        </w:rPr>
      </w:pPr>
    </w:p>
    <w:p w14:paraId="51214064" w14:textId="77777777" w:rsidR="0021017C" w:rsidRPr="0021017C" w:rsidRDefault="0021017C" w:rsidP="0021017C">
      <w:pPr>
        <w:ind w:left="0" w:hanging="2"/>
        <w:rPr>
          <w:rFonts w:eastAsia="Calibri"/>
        </w:rPr>
      </w:pPr>
    </w:p>
    <w:p w14:paraId="15AE1D07" w14:textId="77777777" w:rsidR="0021017C" w:rsidRPr="0021017C" w:rsidRDefault="0021017C" w:rsidP="0021017C">
      <w:pPr>
        <w:ind w:left="0" w:hanging="2"/>
        <w:rPr>
          <w:rFonts w:eastAsia="Calibri"/>
        </w:rPr>
      </w:pPr>
    </w:p>
    <w:p w14:paraId="30369922" w14:textId="77777777" w:rsidR="0021017C" w:rsidRDefault="0021017C" w:rsidP="0021017C">
      <w:pPr>
        <w:ind w:left="0" w:hanging="2"/>
        <w:rPr>
          <w:rFonts w:ascii="Calibri" w:eastAsia="Calibri" w:hAnsi="Calibri" w:cs="Calibri"/>
          <w:b/>
        </w:rPr>
      </w:pPr>
    </w:p>
    <w:p w14:paraId="6910AEB9" w14:textId="77777777" w:rsidR="0021017C" w:rsidRDefault="0021017C" w:rsidP="0021017C">
      <w:pPr>
        <w:ind w:left="0" w:hanging="2"/>
        <w:rPr>
          <w:rFonts w:ascii="Calibri" w:eastAsia="Calibri" w:hAnsi="Calibri" w:cs="Calibri"/>
          <w:b/>
        </w:rPr>
      </w:pPr>
    </w:p>
    <w:p w14:paraId="23BE8E66" w14:textId="77777777" w:rsidR="0021017C" w:rsidRPr="0021017C" w:rsidRDefault="0021017C" w:rsidP="0021017C">
      <w:pPr>
        <w:ind w:leftChars="0" w:left="-2" w:firstLineChars="0" w:firstLine="0"/>
        <w:rPr>
          <w:rFonts w:eastAsia="Calibri"/>
        </w:rPr>
      </w:pPr>
    </w:p>
    <w:tbl>
      <w:tblPr>
        <w:tblStyle w:val="aff8"/>
        <w:tblW w:w="9637"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402"/>
        <w:gridCol w:w="3493"/>
        <w:gridCol w:w="1540"/>
        <w:gridCol w:w="3202"/>
      </w:tblGrid>
      <w:tr w:rsidR="001A73E7" w14:paraId="0B152429" w14:textId="77777777">
        <w:trPr>
          <w:trHeight w:val="1995"/>
        </w:trPr>
        <w:tc>
          <w:tcPr>
            <w:tcW w:w="4894" w:type="dxa"/>
            <w:gridSpan w:val="2"/>
            <w:tcBorders>
              <w:top w:val="single" w:sz="5" w:space="0" w:color="000000"/>
              <w:left w:val="single" w:sz="5" w:space="0" w:color="000000"/>
              <w:bottom w:val="single" w:sz="5" w:space="0" w:color="000000"/>
              <w:right w:val="single" w:sz="5" w:space="0" w:color="000000"/>
            </w:tcBorders>
            <w:shd w:val="clear" w:color="auto" w:fill="D9D9D9"/>
            <w:tcMar>
              <w:top w:w="0" w:type="dxa"/>
              <w:left w:w="100" w:type="dxa"/>
              <w:bottom w:w="0" w:type="dxa"/>
              <w:right w:w="100" w:type="dxa"/>
            </w:tcMar>
          </w:tcPr>
          <w:p w14:paraId="11DF9F2F" w14:textId="77777777" w:rsidR="001A73E7" w:rsidRDefault="00000000">
            <w:pPr>
              <w:keepNext/>
              <w:spacing w:before="240" w:after="240"/>
              <w:ind w:left="0" w:hanging="2"/>
              <w:rPr>
                <w:rFonts w:ascii="Calibri" w:eastAsia="Calibri" w:hAnsi="Calibri" w:cs="Calibri"/>
                <w:b/>
              </w:rPr>
            </w:pPr>
            <w:r>
              <w:rPr>
                <w:rFonts w:ascii="Calibri" w:eastAsia="Calibri" w:hAnsi="Calibri" w:cs="Calibri"/>
                <w:b/>
              </w:rPr>
              <w:lastRenderedPageBreak/>
              <w:t>IDENTIFICADOR CASO DE USO:</w:t>
            </w:r>
          </w:p>
          <w:p w14:paraId="4AEA96AE" w14:textId="77777777" w:rsidR="001A73E7" w:rsidRDefault="00000000">
            <w:pPr>
              <w:pStyle w:val="Ttulo3"/>
              <w:ind w:left="1" w:hanging="3"/>
              <w:rPr>
                <w:rFonts w:ascii="Calibri" w:eastAsia="Calibri" w:hAnsi="Calibri" w:cs="Calibri"/>
              </w:rPr>
            </w:pPr>
            <w:bookmarkStart w:id="52" w:name="_heading=h.8pukcypxdymu" w:colFirst="0" w:colLast="0"/>
            <w:bookmarkEnd w:id="52"/>
            <w:r>
              <w:rPr>
                <w:rFonts w:ascii="Calibri" w:eastAsia="Calibri" w:hAnsi="Calibri" w:cs="Calibri"/>
              </w:rPr>
              <w:t>CU-3</w:t>
            </w:r>
          </w:p>
          <w:p w14:paraId="24A36B6D" w14:textId="77777777" w:rsidR="001A73E7" w:rsidRDefault="00000000">
            <w:pPr>
              <w:keepNext/>
              <w:spacing w:before="240" w:after="240"/>
              <w:ind w:left="0" w:hanging="2"/>
              <w:rPr>
                <w:rFonts w:ascii="Calibri" w:eastAsia="Calibri" w:hAnsi="Calibri" w:cs="Calibri"/>
                <w:b/>
              </w:rPr>
            </w:pPr>
            <w:r>
              <w:rPr>
                <w:rFonts w:ascii="Calibri" w:eastAsia="Calibri" w:hAnsi="Calibri" w:cs="Calibri"/>
                <w:b/>
              </w:rPr>
              <w:t xml:space="preserve"> </w:t>
            </w:r>
          </w:p>
        </w:tc>
        <w:tc>
          <w:tcPr>
            <w:tcW w:w="4741" w:type="dxa"/>
            <w:gridSpan w:val="2"/>
            <w:tcBorders>
              <w:top w:val="single" w:sz="5" w:space="0" w:color="000000"/>
              <w:left w:val="nil"/>
              <w:bottom w:val="single" w:sz="5" w:space="0" w:color="000000"/>
              <w:right w:val="single" w:sz="5" w:space="0" w:color="000000"/>
            </w:tcBorders>
            <w:shd w:val="clear" w:color="auto" w:fill="D9D9D9"/>
            <w:tcMar>
              <w:top w:w="0" w:type="dxa"/>
              <w:left w:w="100" w:type="dxa"/>
              <w:bottom w:w="0" w:type="dxa"/>
              <w:right w:w="100" w:type="dxa"/>
            </w:tcMar>
          </w:tcPr>
          <w:p w14:paraId="2C5D02C0" w14:textId="77777777" w:rsidR="001A73E7" w:rsidRDefault="00000000">
            <w:pPr>
              <w:keepNext/>
              <w:spacing w:before="240" w:after="240"/>
              <w:ind w:left="0" w:hanging="2"/>
              <w:rPr>
                <w:rFonts w:ascii="Calibri" w:eastAsia="Calibri" w:hAnsi="Calibri" w:cs="Calibri"/>
                <w:b/>
              </w:rPr>
            </w:pPr>
            <w:r>
              <w:rPr>
                <w:rFonts w:ascii="Calibri" w:eastAsia="Calibri" w:hAnsi="Calibri" w:cs="Calibri"/>
                <w:b/>
              </w:rPr>
              <w:t>NOMBRE:</w:t>
            </w:r>
          </w:p>
          <w:p w14:paraId="073F448A" w14:textId="77777777" w:rsidR="001A73E7" w:rsidRDefault="00000000">
            <w:pPr>
              <w:keepNext/>
              <w:spacing w:before="240" w:after="240"/>
              <w:ind w:left="0" w:hanging="2"/>
              <w:rPr>
                <w:rFonts w:ascii="Calibri" w:eastAsia="Calibri" w:hAnsi="Calibri" w:cs="Calibri"/>
                <w:b/>
              </w:rPr>
            </w:pPr>
            <w:r>
              <w:rPr>
                <w:rFonts w:ascii="Calibri" w:eastAsia="Calibri" w:hAnsi="Calibri" w:cs="Calibri"/>
                <w:b/>
              </w:rPr>
              <w:t>Cargar Documentos como Acuerdos o Contratos</w:t>
            </w:r>
          </w:p>
          <w:p w14:paraId="21350BDF" w14:textId="77777777" w:rsidR="001A73E7" w:rsidRDefault="00000000">
            <w:pPr>
              <w:keepNext/>
              <w:spacing w:before="240" w:after="240"/>
              <w:ind w:left="0" w:hanging="2"/>
              <w:rPr>
                <w:rFonts w:ascii="Calibri" w:eastAsia="Calibri" w:hAnsi="Calibri" w:cs="Calibri"/>
                <w:b/>
              </w:rPr>
            </w:pPr>
            <w:r>
              <w:rPr>
                <w:rFonts w:ascii="Calibri" w:eastAsia="Calibri" w:hAnsi="Calibri" w:cs="Calibri"/>
                <w:b/>
              </w:rPr>
              <w:t xml:space="preserve"> </w:t>
            </w:r>
          </w:p>
        </w:tc>
      </w:tr>
      <w:tr w:rsidR="001A73E7" w14:paraId="15135067" w14:textId="77777777">
        <w:trPr>
          <w:trHeight w:val="825"/>
        </w:trPr>
        <w:tc>
          <w:tcPr>
            <w:tcW w:w="6434" w:type="dxa"/>
            <w:gridSpan w:val="3"/>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4518EA92" w14:textId="77777777" w:rsidR="001A73E7" w:rsidRDefault="00000000">
            <w:pPr>
              <w:keepNext/>
              <w:spacing w:before="240" w:after="240"/>
              <w:ind w:left="0" w:hanging="2"/>
              <w:rPr>
                <w:rFonts w:ascii="Calibri" w:eastAsia="Calibri" w:hAnsi="Calibri" w:cs="Calibri"/>
                <w:b/>
              </w:rPr>
            </w:pPr>
            <w:r>
              <w:rPr>
                <w:rFonts w:ascii="Calibri" w:eastAsia="Calibri" w:hAnsi="Calibri" w:cs="Calibri"/>
                <w:b/>
              </w:rPr>
              <w:t>COMPLEJIDAD:</w:t>
            </w:r>
          </w:p>
          <w:p w14:paraId="67EBCD49" w14:textId="77777777" w:rsidR="001A73E7" w:rsidRDefault="00000000">
            <w:pPr>
              <w:keepNext/>
              <w:spacing w:before="240" w:after="240"/>
              <w:ind w:left="0" w:hanging="2"/>
              <w:jc w:val="both"/>
              <w:rPr>
                <w:rFonts w:ascii="Calibri" w:eastAsia="Calibri" w:hAnsi="Calibri" w:cs="Calibri"/>
                <w:b/>
              </w:rPr>
            </w:pPr>
            <w:r>
              <w:rPr>
                <w:rFonts w:ascii="Calibri" w:eastAsia="Calibri" w:hAnsi="Calibri" w:cs="Calibri"/>
                <w:b/>
              </w:rPr>
              <w:t xml:space="preserve">[Baja] - </w:t>
            </w:r>
            <w:r>
              <w:rPr>
                <w:rFonts w:ascii="Calibri" w:eastAsia="Calibri" w:hAnsi="Calibri" w:cs="Calibri"/>
                <w:b/>
                <w:highlight w:val="yellow"/>
              </w:rPr>
              <w:t>[Media]</w:t>
            </w:r>
            <w:r>
              <w:rPr>
                <w:rFonts w:ascii="Calibri" w:eastAsia="Calibri" w:hAnsi="Calibri" w:cs="Calibri"/>
                <w:b/>
              </w:rPr>
              <w:t xml:space="preserve"> - [Alta]</w:t>
            </w:r>
          </w:p>
        </w:tc>
        <w:tc>
          <w:tcPr>
            <w:tcW w:w="3201"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C2F5916" w14:textId="77777777" w:rsidR="001A73E7" w:rsidRDefault="00000000">
            <w:pPr>
              <w:keepNext/>
              <w:spacing w:before="240" w:after="240"/>
              <w:ind w:left="0" w:hanging="2"/>
              <w:rPr>
                <w:rFonts w:ascii="Calibri" w:eastAsia="Calibri" w:hAnsi="Calibri" w:cs="Calibri"/>
                <w:b/>
              </w:rPr>
            </w:pPr>
            <w:r>
              <w:rPr>
                <w:rFonts w:ascii="Calibri" w:eastAsia="Calibri" w:hAnsi="Calibri" w:cs="Calibri"/>
                <w:b/>
              </w:rPr>
              <w:t>PRIORIDAD:</w:t>
            </w:r>
          </w:p>
          <w:p w14:paraId="1F798C97" w14:textId="77777777" w:rsidR="001A73E7" w:rsidRDefault="00000000">
            <w:pPr>
              <w:keepNext/>
              <w:spacing w:before="240" w:after="240"/>
              <w:ind w:left="0" w:hanging="2"/>
              <w:rPr>
                <w:rFonts w:ascii="Calibri" w:eastAsia="Calibri" w:hAnsi="Calibri" w:cs="Calibri"/>
                <w:b/>
              </w:rPr>
            </w:pPr>
            <w:r>
              <w:rPr>
                <w:rFonts w:ascii="Calibri" w:eastAsia="Calibri" w:hAnsi="Calibri" w:cs="Calibri"/>
                <w:b/>
              </w:rPr>
              <w:t xml:space="preserve">[Baja] - </w:t>
            </w:r>
            <w:r>
              <w:rPr>
                <w:rFonts w:ascii="Calibri" w:eastAsia="Calibri" w:hAnsi="Calibri" w:cs="Calibri"/>
                <w:b/>
                <w:highlight w:val="yellow"/>
              </w:rPr>
              <w:t>[Media]</w:t>
            </w:r>
            <w:r>
              <w:rPr>
                <w:rFonts w:ascii="Calibri" w:eastAsia="Calibri" w:hAnsi="Calibri" w:cs="Calibri"/>
                <w:b/>
              </w:rPr>
              <w:t xml:space="preserve"> - [Alta]</w:t>
            </w:r>
          </w:p>
        </w:tc>
      </w:tr>
      <w:tr w:rsidR="001A73E7" w14:paraId="12F4AC0C" w14:textId="77777777">
        <w:trPr>
          <w:trHeight w:val="810"/>
        </w:trPr>
        <w:tc>
          <w:tcPr>
            <w:tcW w:w="9635" w:type="dxa"/>
            <w:gridSpan w:val="4"/>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21004734" w14:textId="77777777" w:rsidR="001A73E7" w:rsidRDefault="00000000">
            <w:pPr>
              <w:keepNext/>
              <w:spacing w:before="240" w:after="240"/>
              <w:ind w:left="0" w:hanging="2"/>
              <w:rPr>
                <w:rFonts w:ascii="Calibri" w:eastAsia="Calibri" w:hAnsi="Calibri" w:cs="Calibri"/>
                <w:b/>
              </w:rPr>
            </w:pPr>
            <w:r>
              <w:rPr>
                <w:rFonts w:ascii="Calibri" w:eastAsia="Calibri" w:hAnsi="Calibri" w:cs="Calibri"/>
                <w:b/>
              </w:rPr>
              <w:t>REQUERIMIENTO FUNCIONAL ASOCIADO:</w:t>
            </w:r>
          </w:p>
          <w:p w14:paraId="22B849D1" w14:textId="77777777" w:rsidR="001A73E7" w:rsidRDefault="00000000">
            <w:pPr>
              <w:keepNext/>
              <w:spacing w:before="240" w:after="240"/>
              <w:ind w:left="0" w:hanging="2"/>
              <w:rPr>
                <w:rFonts w:ascii="Calibri" w:eastAsia="Calibri" w:hAnsi="Calibri" w:cs="Calibri"/>
                <w:b/>
              </w:rPr>
            </w:pPr>
            <w:r>
              <w:rPr>
                <w:rFonts w:ascii="Calibri" w:eastAsia="Calibri" w:hAnsi="Calibri" w:cs="Calibri"/>
                <w:b/>
              </w:rPr>
              <w:t>Actualizar Cliente</w:t>
            </w:r>
          </w:p>
        </w:tc>
      </w:tr>
      <w:tr w:rsidR="001A73E7" w14:paraId="70D212A7" w14:textId="77777777">
        <w:trPr>
          <w:trHeight w:val="810"/>
        </w:trPr>
        <w:tc>
          <w:tcPr>
            <w:tcW w:w="9635" w:type="dxa"/>
            <w:gridSpan w:val="4"/>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4F790906" w14:textId="77777777" w:rsidR="001A73E7" w:rsidRDefault="00000000">
            <w:pPr>
              <w:keepNext/>
              <w:spacing w:before="240" w:after="240"/>
              <w:ind w:left="0" w:hanging="2"/>
              <w:rPr>
                <w:rFonts w:ascii="Calibri" w:eastAsia="Calibri" w:hAnsi="Calibri" w:cs="Calibri"/>
                <w:b/>
              </w:rPr>
            </w:pPr>
            <w:r>
              <w:rPr>
                <w:rFonts w:ascii="Calibri" w:eastAsia="Calibri" w:hAnsi="Calibri" w:cs="Calibri"/>
                <w:b/>
              </w:rPr>
              <w:t>ACTORES:</w:t>
            </w:r>
          </w:p>
          <w:p w14:paraId="715BFBA6" w14:textId="77777777" w:rsidR="001A73E7" w:rsidRDefault="00000000">
            <w:pPr>
              <w:keepNext/>
              <w:spacing w:before="240" w:after="240"/>
              <w:ind w:left="0" w:hanging="2"/>
              <w:rPr>
                <w:rFonts w:ascii="Calibri" w:eastAsia="Calibri" w:hAnsi="Calibri" w:cs="Calibri"/>
                <w:b/>
              </w:rPr>
            </w:pPr>
            <w:r>
              <w:rPr>
                <w:rFonts w:ascii="Calibri" w:eastAsia="Calibri" w:hAnsi="Calibri" w:cs="Calibri"/>
                <w:b/>
              </w:rPr>
              <w:t>Administrador, Desarrollador, Técnico.</w:t>
            </w:r>
          </w:p>
        </w:tc>
      </w:tr>
      <w:tr w:rsidR="001A73E7" w14:paraId="7F598B6A" w14:textId="77777777">
        <w:trPr>
          <w:trHeight w:val="810"/>
        </w:trPr>
        <w:tc>
          <w:tcPr>
            <w:tcW w:w="9635" w:type="dxa"/>
            <w:gridSpan w:val="4"/>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46227A8B" w14:textId="77777777" w:rsidR="001A73E7" w:rsidRDefault="00000000">
            <w:pPr>
              <w:keepNext/>
              <w:spacing w:before="240" w:after="240"/>
              <w:ind w:left="0" w:hanging="2"/>
              <w:rPr>
                <w:rFonts w:ascii="Calibri" w:eastAsia="Calibri" w:hAnsi="Calibri" w:cs="Calibri"/>
                <w:b/>
              </w:rPr>
            </w:pPr>
            <w:r>
              <w:rPr>
                <w:rFonts w:ascii="Calibri" w:eastAsia="Calibri" w:hAnsi="Calibri" w:cs="Calibri"/>
                <w:b/>
              </w:rPr>
              <w:t>CASOS DE USO ASOCIADOS:</w:t>
            </w:r>
          </w:p>
          <w:p w14:paraId="33C3F34C" w14:textId="77777777" w:rsidR="001A73E7" w:rsidRDefault="00000000">
            <w:pPr>
              <w:keepNext/>
              <w:spacing w:before="240" w:after="240"/>
              <w:ind w:left="0" w:hanging="2"/>
              <w:rPr>
                <w:rFonts w:ascii="Calibri" w:eastAsia="Calibri" w:hAnsi="Calibri" w:cs="Calibri"/>
                <w:b/>
              </w:rPr>
            </w:pPr>
            <w:r>
              <w:rPr>
                <w:rFonts w:ascii="Calibri" w:eastAsia="Calibri" w:hAnsi="Calibri" w:cs="Calibri"/>
                <w:b/>
              </w:rPr>
              <w:t>No Aplica</w:t>
            </w:r>
          </w:p>
        </w:tc>
      </w:tr>
      <w:tr w:rsidR="001A73E7" w14:paraId="03EBAC94" w14:textId="77777777">
        <w:trPr>
          <w:trHeight w:val="810"/>
        </w:trPr>
        <w:tc>
          <w:tcPr>
            <w:tcW w:w="9635" w:type="dxa"/>
            <w:gridSpan w:val="4"/>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2946556C" w14:textId="77777777" w:rsidR="001A73E7" w:rsidRDefault="00000000">
            <w:pPr>
              <w:keepNext/>
              <w:spacing w:before="240" w:after="240"/>
              <w:ind w:left="0" w:hanging="2"/>
              <w:rPr>
                <w:rFonts w:ascii="Calibri" w:eastAsia="Calibri" w:hAnsi="Calibri" w:cs="Calibri"/>
                <w:b/>
              </w:rPr>
            </w:pPr>
            <w:r>
              <w:rPr>
                <w:rFonts w:ascii="Calibri" w:eastAsia="Calibri" w:hAnsi="Calibri" w:cs="Calibri"/>
                <w:b/>
              </w:rPr>
              <w:t>DESCRIPCIÓN:</w:t>
            </w:r>
          </w:p>
          <w:p w14:paraId="0A47EA14" w14:textId="77777777" w:rsidR="001A73E7" w:rsidRDefault="00000000">
            <w:pPr>
              <w:keepNext/>
              <w:spacing w:before="240" w:after="240"/>
              <w:ind w:left="0" w:hanging="2"/>
              <w:rPr>
                <w:rFonts w:ascii="Calibri" w:eastAsia="Calibri" w:hAnsi="Calibri" w:cs="Calibri"/>
                <w:b/>
              </w:rPr>
            </w:pPr>
            <w:r>
              <w:rPr>
                <w:rFonts w:ascii="Calibri" w:eastAsia="Calibri" w:hAnsi="Calibri" w:cs="Calibri"/>
                <w:b/>
              </w:rPr>
              <w:t>Permite la carga de documentos legales relacionados con el contrato de reparación.</w:t>
            </w:r>
          </w:p>
        </w:tc>
      </w:tr>
      <w:tr w:rsidR="001A73E7" w14:paraId="08180D37" w14:textId="77777777">
        <w:trPr>
          <w:trHeight w:val="810"/>
        </w:trPr>
        <w:tc>
          <w:tcPr>
            <w:tcW w:w="9635" w:type="dxa"/>
            <w:gridSpan w:val="4"/>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03485CCC" w14:textId="77777777" w:rsidR="001A73E7" w:rsidRDefault="00000000">
            <w:pPr>
              <w:keepNext/>
              <w:spacing w:before="240" w:after="240"/>
              <w:ind w:left="0" w:hanging="2"/>
              <w:rPr>
                <w:rFonts w:ascii="Calibri" w:eastAsia="Calibri" w:hAnsi="Calibri" w:cs="Calibri"/>
                <w:b/>
              </w:rPr>
            </w:pPr>
            <w:r>
              <w:rPr>
                <w:rFonts w:ascii="Calibri" w:eastAsia="Calibri" w:hAnsi="Calibri" w:cs="Calibri"/>
                <w:b/>
              </w:rPr>
              <w:t>NOTAS:</w:t>
            </w:r>
          </w:p>
          <w:p w14:paraId="0A1CA5FA" w14:textId="77777777" w:rsidR="001A73E7" w:rsidRDefault="00000000">
            <w:pPr>
              <w:keepNext/>
              <w:spacing w:before="240" w:after="240"/>
              <w:ind w:left="0" w:hanging="2"/>
              <w:rPr>
                <w:rFonts w:ascii="Calibri" w:eastAsia="Calibri" w:hAnsi="Calibri" w:cs="Calibri"/>
                <w:b/>
              </w:rPr>
            </w:pPr>
            <w:r>
              <w:rPr>
                <w:rFonts w:ascii="Calibri" w:eastAsia="Calibri" w:hAnsi="Calibri" w:cs="Calibri"/>
                <w:b/>
              </w:rPr>
              <w:t>Se debe validar que el cliente tenga permiso para cargar documentos.</w:t>
            </w:r>
          </w:p>
        </w:tc>
      </w:tr>
      <w:tr w:rsidR="001A73E7" w14:paraId="5E59706A" w14:textId="77777777">
        <w:trPr>
          <w:trHeight w:val="300"/>
        </w:trPr>
        <w:tc>
          <w:tcPr>
            <w:tcW w:w="9635" w:type="dxa"/>
            <w:gridSpan w:val="4"/>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1DBFB397" w14:textId="77777777" w:rsidR="001A73E7" w:rsidRDefault="00000000">
            <w:pPr>
              <w:keepNext/>
              <w:spacing w:before="240" w:after="240"/>
              <w:ind w:left="0" w:hanging="2"/>
              <w:rPr>
                <w:rFonts w:ascii="Calibri" w:eastAsia="Calibri" w:hAnsi="Calibri" w:cs="Calibri"/>
                <w:b/>
              </w:rPr>
            </w:pPr>
            <w:r>
              <w:rPr>
                <w:rFonts w:ascii="Calibri" w:eastAsia="Calibri" w:hAnsi="Calibri" w:cs="Calibri"/>
                <w:b/>
              </w:rPr>
              <w:t>CRITERIOS DE ACEPTACIÓN: Los documentos son cargados correctamente en el sistema.</w:t>
            </w:r>
          </w:p>
        </w:tc>
      </w:tr>
      <w:tr w:rsidR="001A73E7" w14:paraId="647B0294" w14:textId="77777777">
        <w:trPr>
          <w:trHeight w:val="345"/>
        </w:trPr>
        <w:tc>
          <w:tcPr>
            <w:tcW w:w="9635" w:type="dxa"/>
            <w:gridSpan w:val="4"/>
            <w:tcBorders>
              <w:top w:val="nil"/>
              <w:left w:val="single" w:sz="5" w:space="0" w:color="000000"/>
              <w:bottom w:val="single" w:sz="5" w:space="0" w:color="000000"/>
              <w:right w:val="single" w:sz="5" w:space="0" w:color="000000"/>
            </w:tcBorders>
            <w:shd w:val="clear" w:color="auto" w:fill="D9D9D9"/>
            <w:tcMar>
              <w:top w:w="0" w:type="dxa"/>
              <w:left w:w="100" w:type="dxa"/>
              <w:bottom w:w="0" w:type="dxa"/>
              <w:right w:w="100" w:type="dxa"/>
            </w:tcMar>
          </w:tcPr>
          <w:p w14:paraId="283A6D2C" w14:textId="77777777" w:rsidR="001A73E7" w:rsidRDefault="00000000">
            <w:pPr>
              <w:keepNext/>
              <w:spacing w:before="240" w:after="240"/>
              <w:ind w:left="0" w:hanging="2"/>
              <w:rPr>
                <w:rFonts w:ascii="Calibri" w:eastAsia="Calibri" w:hAnsi="Calibri" w:cs="Calibri"/>
                <w:b/>
              </w:rPr>
            </w:pPr>
            <w:r>
              <w:rPr>
                <w:rFonts w:ascii="Calibri" w:eastAsia="Calibri" w:hAnsi="Calibri" w:cs="Calibri"/>
                <w:b/>
              </w:rPr>
              <w:t>ESCENARIOS:</w:t>
            </w:r>
          </w:p>
        </w:tc>
      </w:tr>
      <w:tr w:rsidR="001A73E7" w14:paraId="5556F5DC" w14:textId="77777777">
        <w:trPr>
          <w:trHeight w:val="1905"/>
        </w:trPr>
        <w:tc>
          <w:tcPr>
            <w:tcW w:w="1402"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5E1EE08C" w14:textId="77777777" w:rsidR="001A73E7" w:rsidRDefault="00000000">
            <w:pPr>
              <w:keepNext/>
              <w:spacing w:before="240" w:after="240"/>
              <w:ind w:left="0" w:hanging="2"/>
              <w:rPr>
                <w:rFonts w:ascii="Calibri" w:eastAsia="Calibri" w:hAnsi="Calibri" w:cs="Calibri"/>
                <w:b/>
              </w:rPr>
            </w:pPr>
            <w:r>
              <w:rPr>
                <w:rFonts w:ascii="Calibri" w:eastAsia="Calibri" w:hAnsi="Calibri" w:cs="Calibri"/>
                <w:b/>
              </w:rPr>
              <w:lastRenderedPageBreak/>
              <w:t>ES-DG-3</w:t>
            </w:r>
          </w:p>
          <w:p w14:paraId="61995391" w14:textId="77777777" w:rsidR="001A73E7" w:rsidRDefault="00000000">
            <w:pPr>
              <w:keepNext/>
              <w:spacing w:before="240" w:after="240"/>
              <w:ind w:left="0" w:hanging="2"/>
              <w:rPr>
                <w:rFonts w:ascii="Calibri" w:eastAsia="Calibri" w:hAnsi="Calibri" w:cs="Calibri"/>
                <w:b/>
              </w:rPr>
            </w:pPr>
            <w:r>
              <w:rPr>
                <w:rFonts w:ascii="Calibri" w:eastAsia="Calibri" w:hAnsi="Calibri" w:cs="Calibri"/>
                <w:b/>
              </w:rPr>
              <w:t xml:space="preserve"> </w:t>
            </w:r>
          </w:p>
        </w:tc>
        <w:tc>
          <w:tcPr>
            <w:tcW w:w="8233" w:type="dxa"/>
            <w:gridSpan w:val="3"/>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227D36B" w14:textId="77777777" w:rsidR="001A73E7" w:rsidRDefault="00000000">
            <w:pPr>
              <w:keepNext/>
              <w:spacing w:before="240" w:after="240"/>
              <w:ind w:left="0" w:hanging="2"/>
              <w:rPr>
                <w:rFonts w:ascii="Calibri" w:eastAsia="Calibri" w:hAnsi="Calibri" w:cs="Calibri"/>
                <w:b/>
              </w:rPr>
            </w:pPr>
            <w:r>
              <w:rPr>
                <w:rFonts w:ascii="Calibri" w:eastAsia="Calibri" w:hAnsi="Calibri" w:cs="Calibri"/>
                <w:b/>
              </w:rPr>
              <w:t>DESCRIPCIÓN: Permitir la carga en el sistema de documentos legales como acuerdos, contratos, etc. De las reparaciones y mantenimientos realizados.</w:t>
            </w:r>
          </w:p>
          <w:p w14:paraId="5CE67F5E" w14:textId="77777777" w:rsidR="001A73E7" w:rsidRDefault="00000000">
            <w:pPr>
              <w:keepNext/>
              <w:spacing w:before="240" w:after="240"/>
              <w:ind w:left="0" w:hanging="2"/>
              <w:rPr>
                <w:rFonts w:ascii="Calibri" w:eastAsia="Calibri" w:hAnsi="Calibri" w:cs="Calibri"/>
                <w:b/>
              </w:rPr>
            </w:pPr>
            <w:r>
              <w:rPr>
                <w:rFonts w:ascii="Calibri" w:eastAsia="Calibri" w:hAnsi="Calibri" w:cs="Calibri"/>
                <w:b/>
              </w:rPr>
              <w:t>SUPOSICIONES/ASUNCIONES: El usuario tiene permisos para cargar documentos.</w:t>
            </w:r>
          </w:p>
          <w:p w14:paraId="11B12EA4" w14:textId="77777777" w:rsidR="001A73E7" w:rsidRDefault="00000000">
            <w:pPr>
              <w:keepNext/>
              <w:spacing w:before="240" w:after="240"/>
              <w:ind w:left="0" w:hanging="2"/>
              <w:rPr>
                <w:rFonts w:ascii="Calibri" w:eastAsia="Calibri" w:hAnsi="Calibri" w:cs="Calibri"/>
                <w:b/>
              </w:rPr>
            </w:pPr>
            <w:r>
              <w:rPr>
                <w:rFonts w:ascii="Calibri" w:eastAsia="Calibri" w:hAnsi="Calibri" w:cs="Calibri"/>
                <w:b/>
              </w:rPr>
              <w:t>RESULTADOS: Se genera un informe con los propietarios y su respectivo contrato de reparación.</w:t>
            </w:r>
          </w:p>
        </w:tc>
      </w:tr>
      <w:tr w:rsidR="001A73E7" w14:paraId="3F8FD2D4" w14:textId="77777777">
        <w:trPr>
          <w:trHeight w:val="3030"/>
        </w:trPr>
        <w:tc>
          <w:tcPr>
            <w:tcW w:w="1402"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0422E02D" w14:textId="77777777" w:rsidR="001A73E7" w:rsidRDefault="00000000">
            <w:pPr>
              <w:keepNext/>
              <w:spacing w:before="240" w:after="240"/>
              <w:ind w:left="0" w:hanging="2"/>
              <w:rPr>
                <w:rFonts w:ascii="Calibri" w:eastAsia="Calibri" w:hAnsi="Calibri" w:cs="Calibri"/>
                <w:b/>
              </w:rPr>
            </w:pPr>
            <w:r>
              <w:rPr>
                <w:rFonts w:ascii="Calibri" w:eastAsia="Calibri" w:hAnsi="Calibri" w:cs="Calibri"/>
                <w:b/>
              </w:rPr>
              <w:t>ES-DG-3</w:t>
            </w:r>
            <w:r>
              <w:rPr>
                <w:rFonts w:ascii="Calibri" w:eastAsia="Calibri" w:hAnsi="Calibri" w:cs="Calibri"/>
                <w:b/>
              </w:rPr>
              <w:tab/>
            </w:r>
          </w:p>
          <w:p w14:paraId="48FEDD5D" w14:textId="77777777" w:rsidR="001A73E7" w:rsidRDefault="00000000">
            <w:pPr>
              <w:keepNext/>
              <w:spacing w:before="240" w:after="240"/>
              <w:ind w:left="0" w:hanging="2"/>
              <w:rPr>
                <w:rFonts w:ascii="Calibri" w:eastAsia="Calibri" w:hAnsi="Calibri" w:cs="Calibri"/>
                <w:b/>
              </w:rPr>
            </w:pPr>
            <w:r>
              <w:rPr>
                <w:rFonts w:ascii="Calibri" w:eastAsia="Calibri" w:hAnsi="Calibri" w:cs="Calibri"/>
                <w:b/>
              </w:rPr>
              <w:t xml:space="preserve"> </w:t>
            </w:r>
          </w:p>
        </w:tc>
        <w:tc>
          <w:tcPr>
            <w:tcW w:w="8233" w:type="dxa"/>
            <w:gridSpan w:val="3"/>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47F0968" w14:textId="77777777" w:rsidR="001A73E7" w:rsidRDefault="00000000">
            <w:pPr>
              <w:keepNext/>
              <w:spacing w:before="240" w:after="240"/>
              <w:ind w:left="0" w:hanging="2"/>
              <w:rPr>
                <w:rFonts w:ascii="Calibri" w:eastAsia="Calibri" w:hAnsi="Calibri" w:cs="Calibri"/>
                <w:b/>
              </w:rPr>
            </w:pPr>
            <w:r>
              <w:rPr>
                <w:rFonts w:ascii="Calibri" w:eastAsia="Calibri" w:hAnsi="Calibri" w:cs="Calibri"/>
                <w:b/>
              </w:rPr>
              <w:t>·</w:t>
            </w:r>
            <w:r>
              <w:rPr>
                <w:b/>
                <w:sz w:val="14"/>
                <w:szCs w:val="14"/>
              </w:rPr>
              <w:t xml:space="preserve">   </w:t>
            </w:r>
            <w:r>
              <w:rPr>
                <w:b/>
                <w:sz w:val="14"/>
                <w:szCs w:val="14"/>
              </w:rPr>
              <w:tab/>
            </w:r>
            <w:r>
              <w:rPr>
                <w:rFonts w:ascii="Calibri" w:eastAsia="Calibri" w:hAnsi="Calibri" w:cs="Calibri"/>
                <w:b/>
              </w:rPr>
              <w:t>DESCRIPCIÓN: Cargar documentos en el sistema que identifiquen a los propietarios con contratos de reparaciones pendientes y terminados.</w:t>
            </w:r>
          </w:p>
          <w:p w14:paraId="4898C5B4" w14:textId="77777777" w:rsidR="001A73E7" w:rsidRDefault="00000000">
            <w:pPr>
              <w:keepNext/>
              <w:spacing w:before="240" w:after="240"/>
              <w:ind w:left="0" w:hanging="2"/>
              <w:rPr>
                <w:rFonts w:ascii="Calibri" w:eastAsia="Calibri" w:hAnsi="Calibri" w:cs="Calibri"/>
                <w:b/>
              </w:rPr>
            </w:pPr>
            <w:r>
              <w:rPr>
                <w:rFonts w:ascii="Calibri" w:eastAsia="Calibri" w:hAnsi="Calibri" w:cs="Calibri"/>
                <w:b/>
              </w:rPr>
              <w:t>·</w:t>
            </w:r>
            <w:r>
              <w:rPr>
                <w:b/>
                <w:sz w:val="14"/>
                <w:szCs w:val="14"/>
              </w:rPr>
              <w:t xml:space="preserve">   </w:t>
            </w:r>
            <w:r>
              <w:rPr>
                <w:b/>
                <w:sz w:val="14"/>
                <w:szCs w:val="14"/>
              </w:rPr>
              <w:tab/>
            </w:r>
            <w:r>
              <w:rPr>
                <w:rFonts w:ascii="Calibri" w:eastAsia="Calibri" w:hAnsi="Calibri" w:cs="Calibri"/>
                <w:b/>
              </w:rPr>
              <w:t>SUPOSICIONES/ASUNCIONES: La base de datos del sistema contiene información completa de los registros de pagos de los clientes.</w:t>
            </w:r>
          </w:p>
          <w:p w14:paraId="27E56C06" w14:textId="77777777" w:rsidR="001A73E7" w:rsidRDefault="00000000">
            <w:pPr>
              <w:keepNext/>
              <w:spacing w:before="240" w:after="240"/>
              <w:ind w:left="0" w:hanging="2"/>
              <w:rPr>
                <w:rFonts w:ascii="Calibri" w:eastAsia="Calibri" w:hAnsi="Calibri" w:cs="Calibri"/>
                <w:b/>
              </w:rPr>
            </w:pPr>
            <w:r>
              <w:rPr>
                <w:rFonts w:ascii="Calibri" w:eastAsia="Calibri" w:hAnsi="Calibri" w:cs="Calibri"/>
                <w:b/>
              </w:rPr>
              <w:t>·</w:t>
            </w:r>
            <w:r>
              <w:rPr>
                <w:b/>
                <w:sz w:val="14"/>
                <w:szCs w:val="14"/>
              </w:rPr>
              <w:t xml:space="preserve">   </w:t>
            </w:r>
            <w:r>
              <w:rPr>
                <w:b/>
                <w:sz w:val="14"/>
                <w:szCs w:val="14"/>
              </w:rPr>
              <w:tab/>
            </w:r>
            <w:r>
              <w:rPr>
                <w:rFonts w:ascii="Calibri" w:eastAsia="Calibri" w:hAnsi="Calibri" w:cs="Calibri"/>
                <w:b/>
              </w:rPr>
              <w:t>RESULTADOS: Los documentos generados, que detallan la situación de los propietarios y sus dispositivos, son cargados y almacenados de manera efectiva en el sistema.</w:t>
            </w:r>
          </w:p>
          <w:p w14:paraId="276DEFA8" w14:textId="77777777" w:rsidR="001A73E7" w:rsidRDefault="00000000">
            <w:pPr>
              <w:keepNext/>
              <w:spacing w:before="240" w:after="240"/>
              <w:ind w:left="0" w:hanging="2"/>
              <w:rPr>
                <w:rFonts w:ascii="Calibri" w:eastAsia="Calibri" w:hAnsi="Calibri" w:cs="Calibri"/>
                <w:b/>
              </w:rPr>
            </w:pPr>
            <w:r>
              <w:rPr>
                <w:rFonts w:ascii="Calibri" w:eastAsia="Calibri" w:hAnsi="Calibri" w:cs="Calibri"/>
                <w:b/>
              </w:rPr>
              <w:t xml:space="preserve"> </w:t>
            </w:r>
          </w:p>
        </w:tc>
      </w:tr>
      <w:tr w:rsidR="001A73E7" w14:paraId="0BB75F01" w14:textId="77777777">
        <w:trPr>
          <w:trHeight w:val="3000"/>
        </w:trPr>
        <w:tc>
          <w:tcPr>
            <w:tcW w:w="9635" w:type="dxa"/>
            <w:gridSpan w:val="4"/>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0B97DDD8" w14:textId="77777777" w:rsidR="001A73E7" w:rsidRDefault="00000000">
            <w:pPr>
              <w:keepNext/>
              <w:spacing w:before="240" w:after="240"/>
              <w:ind w:left="0" w:hanging="2"/>
              <w:rPr>
                <w:rFonts w:ascii="Calibri" w:eastAsia="Calibri" w:hAnsi="Calibri" w:cs="Calibri"/>
                <w:b/>
              </w:rPr>
            </w:pPr>
            <w:r>
              <w:rPr>
                <w:rFonts w:ascii="Calibri" w:eastAsia="Calibri" w:hAnsi="Calibri" w:cs="Calibri"/>
                <w:b/>
              </w:rPr>
              <w:t>REQUERIMIENTOS ESPECIALES - REGLAS DEL NEGOCIO Y DEL SISTEMA:</w:t>
            </w:r>
          </w:p>
          <w:p w14:paraId="5C265E3D" w14:textId="77777777" w:rsidR="001A73E7" w:rsidRDefault="00000000">
            <w:pPr>
              <w:keepNext/>
              <w:spacing w:before="240" w:after="240"/>
              <w:ind w:left="0" w:hanging="2"/>
              <w:rPr>
                <w:rFonts w:ascii="Calibri" w:eastAsia="Calibri" w:hAnsi="Calibri" w:cs="Calibri"/>
                <w:b/>
              </w:rPr>
            </w:pPr>
            <w:r>
              <w:rPr>
                <w:rFonts w:ascii="Calibri" w:eastAsia="Calibri" w:hAnsi="Calibri" w:cs="Calibri"/>
                <w:b/>
              </w:rPr>
              <w:t>·</w:t>
            </w:r>
            <w:r>
              <w:rPr>
                <w:b/>
                <w:sz w:val="14"/>
                <w:szCs w:val="14"/>
              </w:rPr>
              <w:t xml:space="preserve">       </w:t>
            </w:r>
            <w:r>
              <w:rPr>
                <w:rFonts w:ascii="Calibri" w:eastAsia="Calibri" w:hAnsi="Calibri" w:cs="Calibri"/>
                <w:b/>
              </w:rPr>
              <w:t>Ver regla del negocio asociada: [ID Regla del Negocio]</w:t>
            </w:r>
          </w:p>
          <w:p w14:paraId="46FA41E5" w14:textId="77777777" w:rsidR="001A73E7" w:rsidRDefault="00000000">
            <w:pPr>
              <w:keepNext/>
              <w:spacing w:before="240" w:after="240"/>
              <w:ind w:left="0" w:hanging="2"/>
              <w:rPr>
                <w:rFonts w:ascii="Calibri" w:eastAsia="Calibri" w:hAnsi="Calibri" w:cs="Calibri"/>
                <w:b/>
              </w:rPr>
            </w:pPr>
            <w:r>
              <w:rPr>
                <w:rFonts w:ascii="Calibri" w:eastAsia="Calibri" w:hAnsi="Calibri" w:cs="Calibri"/>
                <w:b/>
              </w:rPr>
              <w:t>·</w:t>
            </w:r>
            <w:r>
              <w:rPr>
                <w:b/>
                <w:sz w:val="14"/>
                <w:szCs w:val="14"/>
              </w:rPr>
              <w:t xml:space="preserve">       </w:t>
            </w:r>
            <w:r>
              <w:rPr>
                <w:rFonts w:ascii="Calibri" w:eastAsia="Calibri" w:hAnsi="Calibri" w:cs="Calibri"/>
                <w:b/>
              </w:rPr>
              <w:t>Ver regla del sistema asociada: [ID Regla del Negocio]</w:t>
            </w:r>
          </w:p>
          <w:p w14:paraId="09BED213" w14:textId="77777777" w:rsidR="001A73E7" w:rsidRDefault="00000000">
            <w:pPr>
              <w:keepNext/>
              <w:spacing w:before="240" w:after="240"/>
              <w:ind w:left="0" w:hanging="2"/>
              <w:rPr>
                <w:rFonts w:ascii="Calibri" w:eastAsia="Calibri" w:hAnsi="Calibri" w:cs="Calibri"/>
                <w:b/>
              </w:rPr>
            </w:pPr>
            <w:r>
              <w:rPr>
                <w:rFonts w:ascii="Calibri" w:eastAsia="Calibri" w:hAnsi="Calibri" w:cs="Calibri"/>
                <w:b/>
              </w:rPr>
              <w:t>·</w:t>
            </w:r>
            <w:r>
              <w:rPr>
                <w:b/>
                <w:sz w:val="14"/>
                <w:szCs w:val="14"/>
              </w:rPr>
              <w:t xml:space="preserve">       </w:t>
            </w:r>
            <w:r>
              <w:rPr>
                <w:rFonts w:ascii="Calibri" w:eastAsia="Calibri" w:hAnsi="Calibri" w:cs="Calibri"/>
                <w:b/>
              </w:rPr>
              <w:t>Requerimiento Especial:</w:t>
            </w:r>
          </w:p>
          <w:p w14:paraId="788DDB3F" w14:textId="77777777" w:rsidR="001A73E7" w:rsidRDefault="00000000">
            <w:pPr>
              <w:keepNext/>
              <w:spacing w:before="240" w:after="240"/>
              <w:ind w:left="0" w:hanging="2"/>
              <w:rPr>
                <w:rFonts w:ascii="Calibri" w:eastAsia="Calibri" w:hAnsi="Calibri" w:cs="Calibri"/>
                <w:b/>
              </w:rPr>
            </w:pPr>
            <w:r>
              <w:rPr>
                <w:rFonts w:ascii="Calibri" w:eastAsia="Calibri" w:hAnsi="Calibri" w:cs="Calibri"/>
                <w:b/>
              </w:rPr>
              <w:t>·</w:t>
            </w:r>
            <w:r>
              <w:rPr>
                <w:b/>
                <w:sz w:val="14"/>
                <w:szCs w:val="14"/>
              </w:rPr>
              <w:t xml:space="preserve">       </w:t>
            </w:r>
            <w:r>
              <w:rPr>
                <w:rFonts w:ascii="Calibri" w:eastAsia="Calibri" w:hAnsi="Calibri" w:cs="Calibri"/>
                <w:b/>
              </w:rPr>
              <w:t>Validar que el usuario tenga permisos para cargar documentos.</w:t>
            </w:r>
          </w:p>
          <w:p w14:paraId="7520F080" w14:textId="77777777" w:rsidR="001A73E7" w:rsidRDefault="00000000">
            <w:pPr>
              <w:keepNext/>
              <w:spacing w:before="240" w:after="240"/>
              <w:ind w:left="0" w:hanging="2"/>
              <w:rPr>
                <w:rFonts w:ascii="Calibri" w:eastAsia="Calibri" w:hAnsi="Calibri" w:cs="Calibri"/>
                <w:b/>
              </w:rPr>
            </w:pPr>
            <w:r>
              <w:rPr>
                <w:rFonts w:ascii="Calibri" w:eastAsia="Calibri" w:hAnsi="Calibri" w:cs="Calibri"/>
                <w:b/>
              </w:rPr>
              <w:t>·</w:t>
            </w:r>
            <w:r>
              <w:rPr>
                <w:b/>
                <w:sz w:val="14"/>
                <w:szCs w:val="14"/>
              </w:rPr>
              <w:t xml:space="preserve">       </w:t>
            </w:r>
            <w:r>
              <w:rPr>
                <w:rFonts w:ascii="Calibri" w:eastAsia="Calibri" w:hAnsi="Calibri" w:cs="Calibri"/>
                <w:b/>
              </w:rPr>
              <w:t>Verificar que los documentos cargados cumplan con los requisitos.</w:t>
            </w:r>
          </w:p>
        </w:tc>
      </w:tr>
      <w:tr w:rsidR="001A73E7" w14:paraId="2672B955" w14:textId="77777777">
        <w:trPr>
          <w:trHeight w:val="1380"/>
        </w:trPr>
        <w:tc>
          <w:tcPr>
            <w:tcW w:w="9635" w:type="dxa"/>
            <w:gridSpan w:val="4"/>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14C470A0" w14:textId="77777777" w:rsidR="001A73E7" w:rsidRDefault="00000000">
            <w:pPr>
              <w:keepNext/>
              <w:spacing w:before="240" w:after="240"/>
              <w:ind w:left="0" w:hanging="2"/>
              <w:rPr>
                <w:rFonts w:ascii="Calibri" w:eastAsia="Calibri" w:hAnsi="Calibri" w:cs="Calibri"/>
                <w:b/>
              </w:rPr>
            </w:pPr>
            <w:r>
              <w:rPr>
                <w:rFonts w:ascii="Calibri" w:eastAsia="Calibri" w:hAnsi="Calibri" w:cs="Calibri"/>
                <w:b/>
              </w:rPr>
              <w:t>RIESGOS:</w:t>
            </w:r>
          </w:p>
          <w:p w14:paraId="4F2153A2" w14:textId="77777777" w:rsidR="001A73E7" w:rsidRDefault="00000000">
            <w:pPr>
              <w:keepNext/>
              <w:spacing w:before="240" w:after="240"/>
              <w:ind w:left="0" w:hanging="2"/>
              <w:rPr>
                <w:rFonts w:ascii="Calibri" w:eastAsia="Calibri" w:hAnsi="Calibri" w:cs="Calibri"/>
                <w:b/>
              </w:rPr>
            </w:pPr>
            <w:r>
              <w:rPr>
                <w:rFonts w:ascii="Calibri" w:eastAsia="Calibri" w:hAnsi="Calibri" w:cs="Calibri"/>
                <w:b/>
              </w:rPr>
              <w:t>·</w:t>
            </w:r>
            <w:r>
              <w:rPr>
                <w:b/>
                <w:sz w:val="14"/>
                <w:szCs w:val="14"/>
              </w:rPr>
              <w:t xml:space="preserve">   </w:t>
            </w:r>
            <w:r>
              <w:rPr>
                <w:b/>
                <w:sz w:val="14"/>
                <w:szCs w:val="14"/>
              </w:rPr>
              <w:tab/>
            </w:r>
            <w:r>
              <w:rPr>
                <w:rFonts w:ascii="Calibri" w:eastAsia="Calibri" w:hAnsi="Calibri" w:cs="Calibri"/>
                <w:b/>
              </w:rPr>
              <w:t>Carga de documentos no autorizada.</w:t>
            </w:r>
          </w:p>
          <w:p w14:paraId="4C925FD1" w14:textId="77777777" w:rsidR="001A73E7" w:rsidRDefault="00000000">
            <w:pPr>
              <w:keepNext/>
              <w:spacing w:before="240" w:after="240"/>
              <w:ind w:left="0" w:hanging="2"/>
              <w:rPr>
                <w:rFonts w:ascii="Calibri" w:eastAsia="Calibri" w:hAnsi="Calibri" w:cs="Calibri"/>
                <w:b/>
              </w:rPr>
            </w:pPr>
            <w:r>
              <w:rPr>
                <w:rFonts w:ascii="Calibri" w:eastAsia="Calibri" w:hAnsi="Calibri" w:cs="Calibri"/>
                <w:b/>
              </w:rPr>
              <w:t>·</w:t>
            </w:r>
            <w:r>
              <w:rPr>
                <w:b/>
                <w:sz w:val="14"/>
                <w:szCs w:val="14"/>
              </w:rPr>
              <w:t xml:space="preserve">   </w:t>
            </w:r>
            <w:r>
              <w:rPr>
                <w:b/>
                <w:sz w:val="14"/>
                <w:szCs w:val="14"/>
              </w:rPr>
              <w:tab/>
            </w:r>
            <w:r>
              <w:rPr>
                <w:rFonts w:ascii="Calibri" w:eastAsia="Calibri" w:hAnsi="Calibri" w:cs="Calibri"/>
                <w:b/>
              </w:rPr>
              <w:t>Documentos no conformes con los requisitos legales</w:t>
            </w:r>
          </w:p>
        </w:tc>
      </w:tr>
      <w:tr w:rsidR="001A73E7" w14:paraId="3B87F205" w14:textId="77777777">
        <w:trPr>
          <w:trHeight w:val="870"/>
        </w:trPr>
        <w:tc>
          <w:tcPr>
            <w:tcW w:w="9635" w:type="dxa"/>
            <w:gridSpan w:val="4"/>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1A3CB4A5" w14:textId="77777777" w:rsidR="001A73E7" w:rsidRDefault="00000000">
            <w:pPr>
              <w:keepNext/>
              <w:spacing w:before="240" w:after="240"/>
              <w:ind w:left="0" w:hanging="2"/>
              <w:rPr>
                <w:rFonts w:ascii="Calibri" w:eastAsia="Calibri" w:hAnsi="Calibri" w:cs="Calibri"/>
                <w:b/>
              </w:rPr>
            </w:pPr>
            <w:r>
              <w:rPr>
                <w:rFonts w:ascii="Calibri" w:eastAsia="Calibri" w:hAnsi="Calibri" w:cs="Calibri"/>
                <w:b/>
              </w:rPr>
              <w:t>PROTOTIPO EXPLORATORIO</w:t>
            </w:r>
          </w:p>
          <w:p w14:paraId="25EACB5A" w14:textId="77777777" w:rsidR="001A73E7" w:rsidRDefault="00000000">
            <w:pPr>
              <w:keepNext/>
              <w:spacing w:before="240" w:after="240"/>
              <w:ind w:left="0" w:hanging="2"/>
              <w:rPr>
                <w:rFonts w:ascii="Arial" w:eastAsia="Arial" w:hAnsi="Arial" w:cs="Arial"/>
                <w:b/>
              </w:rPr>
            </w:pPr>
            <w:r>
              <w:rPr>
                <w:rFonts w:ascii="Arial" w:eastAsia="Arial" w:hAnsi="Arial" w:cs="Arial"/>
                <w:b/>
              </w:rPr>
              <w:t>No aplica.</w:t>
            </w:r>
          </w:p>
        </w:tc>
      </w:tr>
      <w:tr w:rsidR="001A73E7" w14:paraId="48EE9F2F" w14:textId="77777777">
        <w:trPr>
          <w:trHeight w:val="200"/>
        </w:trPr>
        <w:tc>
          <w:tcPr>
            <w:tcW w:w="1402" w:type="dxa"/>
            <w:tcBorders>
              <w:top w:val="nil"/>
              <w:left w:val="nil"/>
              <w:bottom w:val="nil"/>
              <w:right w:val="nil"/>
            </w:tcBorders>
            <w:shd w:val="clear" w:color="auto" w:fill="auto"/>
            <w:tcMar>
              <w:top w:w="100" w:type="dxa"/>
              <w:left w:w="100" w:type="dxa"/>
              <w:bottom w:w="100" w:type="dxa"/>
              <w:right w:w="100" w:type="dxa"/>
            </w:tcMar>
          </w:tcPr>
          <w:p w14:paraId="695C77BD" w14:textId="77777777" w:rsidR="001A73E7" w:rsidRDefault="001A73E7">
            <w:pPr>
              <w:keepNext/>
              <w:spacing w:before="240" w:after="60"/>
              <w:ind w:left="0" w:hanging="2"/>
              <w:rPr>
                <w:rFonts w:ascii="Arial" w:eastAsia="Arial" w:hAnsi="Arial" w:cs="Arial"/>
                <w:b/>
              </w:rPr>
            </w:pPr>
          </w:p>
        </w:tc>
        <w:tc>
          <w:tcPr>
            <w:tcW w:w="3492" w:type="dxa"/>
            <w:tcBorders>
              <w:top w:val="nil"/>
              <w:left w:val="nil"/>
              <w:bottom w:val="nil"/>
              <w:right w:val="nil"/>
            </w:tcBorders>
            <w:shd w:val="clear" w:color="auto" w:fill="auto"/>
            <w:tcMar>
              <w:top w:w="100" w:type="dxa"/>
              <w:left w:w="100" w:type="dxa"/>
              <w:bottom w:w="100" w:type="dxa"/>
              <w:right w:w="100" w:type="dxa"/>
            </w:tcMar>
          </w:tcPr>
          <w:p w14:paraId="1B6A8A45" w14:textId="77777777" w:rsidR="001A73E7" w:rsidRDefault="001A73E7">
            <w:pPr>
              <w:keepNext/>
              <w:spacing w:before="240" w:after="60"/>
              <w:ind w:left="0" w:hanging="2"/>
              <w:rPr>
                <w:rFonts w:ascii="Arial" w:eastAsia="Arial" w:hAnsi="Arial" w:cs="Arial"/>
                <w:b/>
              </w:rPr>
            </w:pPr>
          </w:p>
        </w:tc>
        <w:tc>
          <w:tcPr>
            <w:tcW w:w="1540" w:type="dxa"/>
            <w:tcBorders>
              <w:top w:val="nil"/>
              <w:left w:val="nil"/>
              <w:bottom w:val="nil"/>
              <w:right w:val="nil"/>
            </w:tcBorders>
            <w:shd w:val="clear" w:color="auto" w:fill="auto"/>
            <w:tcMar>
              <w:top w:w="100" w:type="dxa"/>
              <w:left w:w="100" w:type="dxa"/>
              <w:bottom w:w="100" w:type="dxa"/>
              <w:right w:w="100" w:type="dxa"/>
            </w:tcMar>
          </w:tcPr>
          <w:p w14:paraId="61472F2A" w14:textId="77777777" w:rsidR="001A73E7" w:rsidRDefault="001A73E7">
            <w:pPr>
              <w:keepNext/>
              <w:spacing w:before="240" w:after="60"/>
              <w:ind w:left="0" w:hanging="2"/>
              <w:rPr>
                <w:rFonts w:ascii="Arial" w:eastAsia="Arial" w:hAnsi="Arial" w:cs="Arial"/>
                <w:b/>
              </w:rPr>
            </w:pPr>
          </w:p>
        </w:tc>
        <w:tc>
          <w:tcPr>
            <w:tcW w:w="3201" w:type="dxa"/>
            <w:tcBorders>
              <w:top w:val="nil"/>
              <w:left w:val="nil"/>
              <w:bottom w:val="nil"/>
              <w:right w:val="nil"/>
            </w:tcBorders>
            <w:shd w:val="clear" w:color="auto" w:fill="auto"/>
            <w:tcMar>
              <w:top w:w="100" w:type="dxa"/>
              <w:left w:w="100" w:type="dxa"/>
              <w:bottom w:w="100" w:type="dxa"/>
              <w:right w:w="100" w:type="dxa"/>
            </w:tcMar>
          </w:tcPr>
          <w:p w14:paraId="02E93DA5" w14:textId="77777777" w:rsidR="001A73E7" w:rsidRDefault="001A73E7">
            <w:pPr>
              <w:keepNext/>
              <w:spacing w:before="240" w:after="60"/>
              <w:ind w:left="0" w:hanging="2"/>
              <w:rPr>
                <w:rFonts w:ascii="Arial" w:eastAsia="Arial" w:hAnsi="Arial" w:cs="Arial"/>
                <w:b/>
              </w:rPr>
            </w:pPr>
          </w:p>
        </w:tc>
      </w:tr>
    </w:tbl>
    <w:p w14:paraId="055DA96B" w14:textId="77777777" w:rsidR="001A73E7" w:rsidRDefault="00000000">
      <w:pPr>
        <w:keepNext/>
        <w:spacing w:before="240" w:after="240"/>
        <w:ind w:left="0" w:hanging="2"/>
        <w:rPr>
          <w:rFonts w:ascii="Calibri" w:eastAsia="Calibri" w:hAnsi="Calibri" w:cs="Calibri"/>
          <w:b/>
        </w:rPr>
      </w:pPr>
      <w:r>
        <w:rPr>
          <w:rFonts w:ascii="Calibri" w:eastAsia="Calibri" w:hAnsi="Calibri" w:cs="Calibri"/>
          <w:b/>
        </w:rPr>
        <w:t xml:space="preserve"> </w:t>
      </w:r>
    </w:p>
    <w:p w14:paraId="75392218" w14:textId="77777777" w:rsidR="001A73E7" w:rsidRDefault="00000000">
      <w:pPr>
        <w:keepNext/>
        <w:spacing w:before="240" w:after="240"/>
        <w:ind w:left="0" w:hanging="2"/>
        <w:rPr>
          <w:rFonts w:ascii="Calibri" w:eastAsia="Calibri" w:hAnsi="Calibri" w:cs="Calibri"/>
          <w:b/>
        </w:rPr>
      </w:pPr>
      <w:r>
        <w:rPr>
          <w:rFonts w:ascii="Calibri" w:eastAsia="Calibri" w:hAnsi="Calibri" w:cs="Calibri"/>
          <w:b/>
        </w:rPr>
        <w:t xml:space="preserve"> </w:t>
      </w:r>
    </w:p>
    <w:tbl>
      <w:tblPr>
        <w:tblStyle w:val="aff9"/>
        <w:tblW w:w="9637"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402"/>
        <w:gridCol w:w="3493"/>
        <w:gridCol w:w="1540"/>
        <w:gridCol w:w="3202"/>
      </w:tblGrid>
      <w:tr w:rsidR="001A73E7" w14:paraId="7418EF43" w14:textId="77777777">
        <w:trPr>
          <w:trHeight w:val="1350"/>
        </w:trPr>
        <w:tc>
          <w:tcPr>
            <w:tcW w:w="4894" w:type="dxa"/>
            <w:gridSpan w:val="2"/>
            <w:tcBorders>
              <w:top w:val="single" w:sz="5" w:space="0" w:color="000000"/>
              <w:left w:val="single" w:sz="5" w:space="0" w:color="000000"/>
              <w:bottom w:val="single" w:sz="5" w:space="0" w:color="000000"/>
              <w:right w:val="single" w:sz="5" w:space="0" w:color="000000"/>
            </w:tcBorders>
            <w:shd w:val="clear" w:color="auto" w:fill="D9D9D9"/>
            <w:tcMar>
              <w:top w:w="0" w:type="dxa"/>
              <w:left w:w="100" w:type="dxa"/>
              <w:bottom w:w="0" w:type="dxa"/>
              <w:right w:w="100" w:type="dxa"/>
            </w:tcMar>
          </w:tcPr>
          <w:p w14:paraId="2BDDE3B6" w14:textId="77777777" w:rsidR="001A73E7" w:rsidRDefault="00000000">
            <w:pPr>
              <w:keepNext/>
              <w:spacing w:before="240" w:after="240"/>
              <w:ind w:left="0" w:hanging="2"/>
              <w:rPr>
                <w:rFonts w:ascii="Calibri" w:eastAsia="Calibri" w:hAnsi="Calibri" w:cs="Calibri"/>
                <w:b/>
              </w:rPr>
            </w:pPr>
            <w:r>
              <w:rPr>
                <w:rFonts w:ascii="Calibri" w:eastAsia="Calibri" w:hAnsi="Calibri" w:cs="Calibri"/>
                <w:b/>
              </w:rPr>
              <w:lastRenderedPageBreak/>
              <w:t>IDENTIFICADOR CASO DE USO:</w:t>
            </w:r>
          </w:p>
          <w:p w14:paraId="7A7593A8" w14:textId="77777777" w:rsidR="001A73E7" w:rsidRDefault="00000000">
            <w:pPr>
              <w:keepNext/>
              <w:spacing w:before="240" w:after="240"/>
              <w:ind w:left="0" w:hanging="2"/>
              <w:rPr>
                <w:rFonts w:ascii="Calibri" w:eastAsia="Calibri" w:hAnsi="Calibri" w:cs="Calibri"/>
                <w:b/>
              </w:rPr>
            </w:pPr>
            <w:r>
              <w:rPr>
                <w:rFonts w:ascii="Calibri" w:eastAsia="Calibri" w:hAnsi="Calibri" w:cs="Calibri"/>
                <w:b/>
              </w:rPr>
              <w:t>CU-4</w:t>
            </w:r>
          </w:p>
        </w:tc>
        <w:tc>
          <w:tcPr>
            <w:tcW w:w="4741" w:type="dxa"/>
            <w:gridSpan w:val="2"/>
            <w:tcBorders>
              <w:top w:val="single" w:sz="5" w:space="0" w:color="000000"/>
              <w:left w:val="nil"/>
              <w:bottom w:val="single" w:sz="5" w:space="0" w:color="000000"/>
              <w:right w:val="single" w:sz="5" w:space="0" w:color="000000"/>
            </w:tcBorders>
            <w:shd w:val="clear" w:color="auto" w:fill="D9D9D9"/>
            <w:tcMar>
              <w:top w:w="0" w:type="dxa"/>
              <w:left w:w="100" w:type="dxa"/>
              <w:bottom w:w="0" w:type="dxa"/>
              <w:right w:w="100" w:type="dxa"/>
            </w:tcMar>
          </w:tcPr>
          <w:p w14:paraId="0BAE8C5F" w14:textId="77777777" w:rsidR="001A73E7" w:rsidRDefault="00000000">
            <w:pPr>
              <w:keepNext/>
              <w:spacing w:before="240" w:after="240"/>
              <w:ind w:left="0" w:hanging="2"/>
              <w:rPr>
                <w:rFonts w:ascii="Calibri" w:eastAsia="Calibri" w:hAnsi="Calibri" w:cs="Calibri"/>
                <w:b/>
              </w:rPr>
            </w:pPr>
            <w:r>
              <w:rPr>
                <w:rFonts w:ascii="Calibri" w:eastAsia="Calibri" w:hAnsi="Calibri" w:cs="Calibri"/>
                <w:b/>
              </w:rPr>
              <w:t>NOMBRE:</w:t>
            </w:r>
          </w:p>
          <w:p w14:paraId="424BC133" w14:textId="77777777" w:rsidR="001A73E7" w:rsidRDefault="00000000">
            <w:pPr>
              <w:keepNext/>
              <w:spacing w:before="240" w:after="240"/>
              <w:ind w:left="0" w:hanging="2"/>
              <w:rPr>
                <w:rFonts w:ascii="Calibri" w:eastAsia="Calibri" w:hAnsi="Calibri" w:cs="Calibri"/>
                <w:b/>
              </w:rPr>
            </w:pPr>
            <w:r>
              <w:rPr>
                <w:rFonts w:ascii="Calibri" w:eastAsia="Calibri" w:hAnsi="Calibri" w:cs="Calibri"/>
                <w:b/>
              </w:rPr>
              <w:t>Registrar reparaciones realizadas.</w:t>
            </w:r>
          </w:p>
          <w:p w14:paraId="6F3F8D34" w14:textId="77777777" w:rsidR="001A73E7" w:rsidRDefault="00000000">
            <w:pPr>
              <w:keepNext/>
              <w:spacing w:before="240" w:after="240"/>
              <w:ind w:left="0" w:hanging="2"/>
              <w:rPr>
                <w:rFonts w:ascii="Calibri" w:eastAsia="Calibri" w:hAnsi="Calibri" w:cs="Calibri"/>
                <w:b/>
              </w:rPr>
            </w:pPr>
            <w:r>
              <w:rPr>
                <w:rFonts w:ascii="Calibri" w:eastAsia="Calibri" w:hAnsi="Calibri" w:cs="Calibri"/>
                <w:b/>
              </w:rPr>
              <w:t xml:space="preserve"> </w:t>
            </w:r>
          </w:p>
        </w:tc>
      </w:tr>
      <w:tr w:rsidR="001A73E7" w14:paraId="70FD48B1" w14:textId="77777777">
        <w:trPr>
          <w:trHeight w:val="825"/>
        </w:trPr>
        <w:tc>
          <w:tcPr>
            <w:tcW w:w="6434" w:type="dxa"/>
            <w:gridSpan w:val="3"/>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7B9FC26A" w14:textId="77777777" w:rsidR="001A73E7" w:rsidRDefault="00000000">
            <w:pPr>
              <w:keepNext/>
              <w:spacing w:before="240" w:after="240"/>
              <w:ind w:left="0" w:hanging="2"/>
              <w:rPr>
                <w:rFonts w:ascii="Calibri" w:eastAsia="Calibri" w:hAnsi="Calibri" w:cs="Calibri"/>
                <w:b/>
              </w:rPr>
            </w:pPr>
            <w:r>
              <w:rPr>
                <w:rFonts w:ascii="Calibri" w:eastAsia="Calibri" w:hAnsi="Calibri" w:cs="Calibri"/>
                <w:b/>
              </w:rPr>
              <w:t>COMPLEJIDAD:</w:t>
            </w:r>
          </w:p>
          <w:p w14:paraId="3AF25E0F" w14:textId="77777777" w:rsidR="001A73E7" w:rsidRDefault="00000000">
            <w:pPr>
              <w:keepNext/>
              <w:spacing w:before="240" w:after="240"/>
              <w:ind w:left="0" w:hanging="2"/>
              <w:jc w:val="both"/>
              <w:rPr>
                <w:rFonts w:ascii="Calibri" w:eastAsia="Calibri" w:hAnsi="Calibri" w:cs="Calibri"/>
                <w:b/>
                <w:highlight w:val="yellow"/>
              </w:rPr>
            </w:pPr>
            <w:r>
              <w:rPr>
                <w:rFonts w:ascii="Calibri" w:eastAsia="Calibri" w:hAnsi="Calibri" w:cs="Calibri"/>
                <w:b/>
              </w:rPr>
              <w:t xml:space="preserve">[Baja] - [Media] - </w:t>
            </w:r>
            <w:r>
              <w:rPr>
                <w:rFonts w:ascii="Calibri" w:eastAsia="Calibri" w:hAnsi="Calibri" w:cs="Calibri"/>
                <w:b/>
                <w:highlight w:val="yellow"/>
              </w:rPr>
              <w:t>[Alta]</w:t>
            </w:r>
          </w:p>
        </w:tc>
        <w:tc>
          <w:tcPr>
            <w:tcW w:w="3201"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F0F4188" w14:textId="77777777" w:rsidR="001A73E7" w:rsidRDefault="00000000">
            <w:pPr>
              <w:keepNext/>
              <w:spacing w:before="240" w:after="240"/>
              <w:ind w:left="0" w:hanging="2"/>
              <w:rPr>
                <w:rFonts w:ascii="Calibri" w:eastAsia="Calibri" w:hAnsi="Calibri" w:cs="Calibri"/>
                <w:b/>
              </w:rPr>
            </w:pPr>
            <w:r>
              <w:rPr>
                <w:rFonts w:ascii="Calibri" w:eastAsia="Calibri" w:hAnsi="Calibri" w:cs="Calibri"/>
                <w:b/>
              </w:rPr>
              <w:t>PRIORIDAD:</w:t>
            </w:r>
          </w:p>
          <w:p w14:paraId="075207AE" w14:textId="77777777" w:rsidR="001A73E7" w:rsidRDefault="00000000">
            <w:pPr>
              <w:keepNext/>
              <w:spacing w:before="240" w:after="240"/>
              <w:ind w:left="0" w:hanging="2"/>
              <w:rPr>
                <w:rFonts w:ascii="Calibri" w:eastAsia="Calibri" w:hAnsi="Calibri" w:cs="Calibri"/>
                <w:b/>
                <w:highlight w:val="yellow"/>
              </w:rPr>
            </w:pPr>
            <w:r>
              <w:rPr>
                <w:rFonts w:ascii="Calibri" w:eastAsia="Calibri" w:hAnsi="Calibri" w:cs="Calibri"/>
                <w:b/>
              </w:rPr>
              <w:t xml:space="preserve">[Baja] - [Media] - </w:t>
            </w:r>
            <w:r>
              <w:rPr>
                <w:rFonts w:ascii="Calibri" w:eastAsia="Calibri" w:hAnsi="Calibri" w:cs="Calibri"/>
                <w:b/>
                <w:highlight w:val="yellow"/>
              </w:rPr>
              <w:t>[Alta]</w:t>
            </w:r>
          </w:p>
        </w:tc>
      </w:tr>
      <w:tr w:rsidR="001A73E7" w14:paraId="7B417B72" w14:textId="77777777">
        <w:trPr>
          <w:trHeight w:val="810"/>
        </w:trPr>
        <w:tc>
          <w:tcPr>
            <w:tcW w:w="9635" w:type="dxa"/>
            <w:gridSpan w:val="4"/>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3FDAAE21" w14:textId="77777777" w:rsidR="001A73E7" w:rsidRDefault="00000000">
            <w:pPr>
              <w:keepNext/>
              <w:spacing w:before="240" w:after="240"/>
              <w:ind w:left="0" w:hanging="2"/>
              <w:rPr>
                <w:rFonts w:ascii="Calibri" w:eastAsia="Calibri" w:hAnsi="Calibri" w:cs="Calibri"/>
                <w:b/>
              </w:rPr>
            </w:pPr>
            <w:r>
              <w:rPr>
                <w:rFonts w:ascii="Calibri" w:eastAsia="Calibri" w:hAnsi="Calibri" w:cs="Calibri"/>
                <w:b/>
              </w:rPr>
              <w:t>REQUERIMIENTO FUNCIONAL ASOCIADO:</w:t>
            </w:r>
          </w:p>
          <w:p w14:paraId="4356FD55" w14:textId="77777777" w:rsidR="001A73E7" w:rsidRDefault="00000000">
            <w:pPr>
              <w:keepNext/>
              <w:spacing w:before="240" w:after="240"/>
              <w:ind w:left="0" w:hanging="2"/>
              <w:rPr>
                <w:rFonts w:ascii="Calibri" w:eastAsia="Calibri" w:hAnsi="Calibri" w:cs="Calibri"/>
                <w:b/>
              </w:rPr>
            </w:pPr>
            <w:r>
              <w:rPr>
                <w:rFonts w:ascii="Calibri" w:eastAsia="Calibri" w:hAnsi="Calibri" w:cs="Calibri"/>
                <w:b/>
              </w:rPr>
              <w:t>Registrar reparación</w:t>
            </w:r>
          </w:p>
        </w:tc>
      </w:tr>
      <w:tr w:rsidR="001A73E7" w14:paraId="12E97E83" w14:textId="77777777">
        <w:trPr>
          <w:trHeight w:val="810"/>
        </w:trPr>
        <w:tc>
          <w:tcPr>
            <w:tcW w:w="9635" w:type="dxa"/>
            <w:gridSpan w:val="4"/>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1A29AEE4" w14:textId="77777777" w:rsidR="001A73E7" w:rsidRDefault="00000000">
            <w:pPr>
              <w:keepNext/>
              <w:spacing w:before="240" w:after="240"/>
              <w:ind w:left="0" w:hanging="2"/>
              <w:rPr>
                <w:rFonts w:ascii="Calibri" w:eastAsia="Calibri" w:hAnsi="Calibri" w:cs="Calibri"/>
                <w:b/>
              </w:rPr>
            </w:pPr>
            <w:r>
              <w:rPr>
                <w:rFonts w:ascii="Calibri" w:eastAsia="Calibri" w:hAnsi="Calibri" w:cs="Calibri"/>
                <w:b/>
              </w:rPr>
              <w:t>ACTORES:</w:t>
            </w:r>
          </w:p>
          <w:p w14:paraId="4C2718A6" w14:textId="77777777" w:rsidR="001A73E7" w:rsidRDefault="00000000">
            <w:pPr>
              <w:keepNext/>
              <w:spacing w:before="240" w:after="240"/>
              <w:ind w:left="0" w:hanging="2"/>
              <w:rPr>
                <w:rFonts w:ascii="Calibri" w:eastAsia="Calibri" w:hAnsi="Calibri" w:cs="Calibri"/>
                <w:b/>
              </w:rPr>
            </w:pPr>
            <w:r>
              <w:rPr>
                <w:rFonts w:ascii="Calibri" w:eastAsia="Calibri" w:hAnsi="Calibri" w:cs="Calibri"/>
                <w:b/>
              </w:rPr>
              <w:t>Administrador, Sistema. Técnico</w:t>
            </w:r>
          </w:p>
        </w:tc>
      </w:tr>
      <w:tr w:rsidR="001A73E7" w14:paraId="06980FC8" w14:textId="77777777">
        <w:trPr>
          <w:trHeight w:val="810"/>
        </w:trPr>
        <w:tc>
          <w:tcPr>
            <w:tcW w:w="9635" w:type="dxa"/>
            <w:gridSpan w:val="4"/>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22A711C7" w14:textId="77777777" w:rsidR="001A73E7" w:rsidRDefault="00000000">
            <w:pPr>
              <w:keepNext/>
              <w:spacing w:before="240" w:after="240"/>
              <w:ind w:left="0" w:hanging="2"/>
              <w:rPr>
                <w:rFonts w:ascii="Calibri" w:eastAsia="Calibri" w:hAnsi="Calibri" w:cs="Calibri"/>
                <w:b/>
              </w:rPr>
            </w:pPr>
            <w:r>
              <w:rPr>
                <w:rFonts w:ascii="Calibri" w:eastAsia="Calibri" w:hAnsi="Calibri" w:cs="Calibri"/>
                <w:b/>
              </w:rPr>
              <w:t>CASOS DE USO ASOCIADOS:</w:t>
            </w:r>
          </w:p>
          <w:p w14:paraId="7E61BCE1" w14:textId="77777777" w:rsidR="001A73E7" w:rsidRDefault="00000000">
            <w:pPr>
              <w:keepNext/>
              <w:spacing w:before="240" w:after="240"/>
              <w:ind w:left="0" w:hanging="2"/>
              <w:rPr>
                <w:rFonts w:ascii="Calibri" w:eastAsia="Calibri" w:hAnsi="Calibri" w:cs="Calibri"/>
                <w:b/>
              </w:rPr>
            </w:pPr>
            <w:r>
              <w:rPr>
                <w:rFonts w:ascii="Calibri" w:eastAsia="Calibri" w:hAnsi="Calibri" w:cs="Calibri"/>
                <w:b/>
              </w:rPr>
              <w:t>No Aplica</w:t>
            </w:r>
          </w:p>
        </w:tc>
      </w:tr>
      <w:tr w:rsidR="001A73E7" w14:paraId="3D3C813C" w14:textId="77777777">
        <w:trPr>
          <w:trHeight w:val="810"/>
        </w:trPr>
        <w:tc>
          <w:tcPr>
            <w:tcW w:w="9635" w:type="dxa"/>
            <w:gridSpan w:val="4"/>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12A231DE" w14:textId="77777777" w:rsidR="001A73E7" w:rsidRDefault="00000000">
            <w:pPr>
              <w:keepNext/>
              <w:spacing w:before="240" w:after="240"/>
              <w:ind w:left="0" w:hanging="2"/>
              <w:rPr>
                <w:rFonts w:ascii="Calibri" w:eastAsia="Calibri" w:hAnsi="Calibri" w:cs="Calibri"/>
                <w:b/>
              </w:rPr>
            </w:pPr>
            <w:r>
              <w:rPr>
                <w:rFonts w:ascii="Calibri" w:eastAsia="Calibri" w:hAnsi="Calibri" w:cs="Calibri"/>
                <w:b/>
              </w:rPr>
              <w:t>DESCRIPCIÓN:</w:t>
            </w:r>
          </w:p>
          <w:p w14:paraId="735FCCB0" w14:textId="77777777" w:rsidR="001A73E7" w:rsidRDefault="00000000">
            <w:pPr>
              <w:keepNext/>
              <w:spacing w:before="240" w:after="240"/>
              <w:ind w:left="0" w:hanging="2"/>
              <w:rPr>
                <w:rFonts w:ascii="Calibri" w:eastAsia="Calibri" w:hAnsi="Calibri" w:cs="Calibri"/>
                <w:b/>
              </w:rPr>
            </w:pPr>
            <w:r>
              <w:rPr>
                <w:rFonts w:ascii="Calibri" w:eastAsia="Calibri" w:hAnsi="Calibri" w:cs="Calibri"/>
                <w:b/>
              </w:rPr>
              <w:t>Se generarán todas las reparaciones que ya han sido terminadas en su totalidad</w:t>
            </w:r>
          </w:p>
        </w:tc>
      </w:tr>
      <w:tr w:rsidR="001A73E7" w14:paraId="198F7FFC" w14:textId="77777777">
        <w:trPr>
          <w:trHeight w:val="810"/>
        </w:trPr>
        <w:tc>
          <w:tcPr>
            <w:tcW w:w="9635" w:type="dxa"/>
            <w:gridSpan w:val="4"/>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5536BA08" w14:textId="77777777" w:rsidR="001A73E7" w:rsidRDefault="00000000">
            <w:pPr>
              <w:keepNext/>
              <w:spacing w:before="240" w:after="240"/>
              <w:ind w:left="0" w:hanging="2"/>
              <w:rPr>
                <w:rFonts w:ascii="Calibri" w:eastAsia="Calibri" w:hAnsi="Calibri" w:cs="Calibri"/>
                <w:b/>
              </w:rPr>
            </w:pPr>
            <w:r>
              <w:rPr>
                <w:rFonts w:ascii="Calibri" w:eastAsia="Calibri" w:hAnsi="Calibri" w:cs="Calibri"/>
                <w:b/>
              </w:rPr>
              <w:t>NOTAS:</w:t>
            </w:r>
          </w:p>
          <w:p w14:paraId="2F8B9994" w14:textId="77777777" w:rsidR="001A73E7" w:rsidRDefault="00000000">
            <w:pPr>
              <w:keepNext/>
              <w:spacing w:before="240" w:after="240"/>
              <w:ind w:left="0" w:hanging="2"/>
              <w:rPr>
                <w:rFonts w:ascii="Calibri" w:eastAsia="Calibri" w:hAnsi="Calibri" w:cs="Calibri"/>
                <w:b/>
              </w:rPr>
            </w:pPr>
            <w:r>
              <w:rPr>
                <w:rFonts w:ascii="Calibri" w:eastAsia="Calibri" w:hAnsi="Calibri" w:cs="Calibri"/>
                <w:b/>
              </w:rPr>
              <w:t>Requiere información de los dispositivos e informes de los Técnicos.</w:t>
            </w:r>
          </w:p>
        </w:tc>
      </w:tr>
      <w:tr w:rsidR="001A73E7" w14:paraId="3FC7EF57" w14:textId="77777777">
        <w:trPr>
          <w:trHeight w:val="645"/>
        </w:trPr>
        <w:tc>
          <w:tcPr>
            <w:tcW w:w="9635" w:type="dxa"/>
            <w:gridSpan w:val="4"/>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312DA962" w14:textId="77777777" w:rsidR="001A73E7" w:rsidRDefault="00000000">
            <w:pPr>
              <w:keepNext/>
              <w:spacing w:before="240" w:after="240"/>
              <w:ind w:left="0" w:hanging="2"/>
              <w:rPr>
                <w:rFonts w:ascii="Calibri" w:eastAsia="Calibri" w:hAnsi="Calibri" w:cs="Calibri"/>
                <w:b/>
              </w:rPr>
            </w:pPr>
            <w:r>
              <w:rPr>
                <w:rFonts w:ascii="Calibri" w:eastAsia="Calibri" w:hAnsi="Calibri" w:cs="Calibri"/>
                <w:b/>
              </w:rPr>
              <w:t>CRITERIOS DE ACEPTACIÓN:</w:t>
            </w:r>
            <w:r>
              <w:rPr>
                <w:rFonts w:ascii="Arial" w:eastAsia="Arial" w:hAnsi="Arial" w:cs="Arial"/>
                <w:b/>
                <w:sz w:val="27"/>
                <w:szCs w:val="27"/>
                <w:highlight w:val="white"/>
              </w:rPr>
              <w:t xml:space="preserve"> </w:t>
            </w:r>
            <w:r>
              <w:rPr>
                <w:rFonts w:ascii="Calibri" w:eastAsia="Calibri" w:hAnsi="Calibri" w:cs="Calibri"/>
                <w:b/>
              </w:rPr>
              <w:t>Las reparaciones se generan en el sistema después de ser terminadas.</w:t>
            </w:r>
          </w:p>
        </w:tc>
      </w:tr>
      <w:tr w:rsidR="001A73E7" w14:paraId="4B742749" w14:textId="77777777">
        <w:trPr>
          <w:trHeight w:val="345"/>
        </w:trPr>
        <w:tc>
          <w:tcPr>
            <w:tcW w:w="9635" w:type="dxa"/>
            <w:gridSpan w:val="4"/>
            <w:tcBorders>
              <w:top w:val="nil"/>
              <w:left w:val="single" w:sz="5" w:space="0" w:color="000000"/>
              <w:bottom w:val="single" w:sz="5" w:space="0" w:color="000000"/>
              <w:right w:val="single" w:sz="5" w:space="0" w:color="000000"/>
            </w:tcBorders>
            <w:shd w:val="clear" w:color="auto" w:fill="D9D9D9"/>
            <w:tcMar>
              <w:top w:w="0" w:type="dxa"/>
              <w:left w:w="100" w:type="dxa"/>
              <w:bottom w:w="0" w:type="dxa"/>
              <w:right w:w="100" w:type="dxa"/>
            </w:tcMar>
          </w:tcPr>
          <w:p w14:paraId="7435B52B" w14:textId="77777777" w:rsidR="001A73E7" w:rsidRDefault="00000000">
            <w:pPr>
              <w:keepNext/>
              <w:spacing w:before="240" w:after="240"/>
              <w:ind w:left="0" w:hanging="2"/>
              <w:rPr>
                <w:rFonts w:ascii="Calibri" w:eastAsia="Calibri" w:hAnsi="Calibri" w:cs="Calibri"/>
                <w:b/>
              </w:rPr>
            </w:pPr>
            <w:r>
              <w:rPr>
                <w:rFonts w:ascii="Calibri" w:eastAsia="Calibri" w:hAnsi="Calibri" w:cs="Calibri"/>
                <w:b/>
              </w:rPr>
              <w:t>ESCENARIOS:</w:t>
            </w:r>
          </w:p>
        </w:tc>
      </w:tr>
      <w:tr w:rsidR="001A73E7" w14:paraId="3D0119F9" w14:textId="77777777">
        <w:trPr>
          <w:trHeight w:val="2190"/>
        </w:trPr>
        <w:tc>
          <w:tcPr>
            <w:tcW w:w="1402"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4213EE51" w14:textId="77777777" w:rsidR="001A73E7" w:rsidRDefault="00000000">
            <w:pPr>
              <w:keepNext/>
              <w:spacing w:before="240" w:after="240"/>
              <w:ind w:left="0" w:hanging="2"/>
              <w:rPr>
                <w:rFonts w:ascii="Calibri" w:eastAsia="Calibri" w:hAnsi="Calibri" w:cs="Calibri"/>
                <w:b/>
              </w:rPr>
            </w:pPr>
            <w:r>
              <w:rPr>
                <w:rFonts w:ascii="Calibri" w:eastAsia="Calibri" w:hAnsi="Calibri" w:cs="Calibri"/>
                <w:b/>
              </w:rPr>
              <w:lastRenderedPageBreak/>
              <w:t>ES-DG-4</w:t>
            </w:r>
          </w:p>
          <w:p w14:paraId="11AA6841" w14:textId="77777777" w:rsidR="001A73E7" w:rsidRDefault="00000000">
            <w:pPr>
              <w:keepNext/>
              <w:spacing w:before="240" w:after="240"/>
              <w:ind w:left="0" w:hanging="2"/>
              <w:rPr>
                <w:rFonts w:ascii="Calibri" w:eastAsia="Calibri" w:hAnsi="Calibri" w:cs="Calibri"/>
                <w:b/>
              </w:rPr>
            </w:pPr>
            <w:r>
              <w:rPr>
                <w:rFonts w:ascii="Calibri" w:eastAsia="Calibri" w:hAnsi="Calibri" w:cs="Calibri"/>
                <w:b/>
              </w:rPr>
              <w:t xml:space="preserve"> </w:t>
            </w:r>
          </w:p>
        </w:tc>
        <w:tc>
          <w:tcPr>
            <w:tcW w:w="8233" w:type="dxa"/>
            <w:gridSpan w:val="3"/>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16E3C63" w14:textId="77777777" w:rsidR="001A73E7" w:rsidRDefault="00000000">
            <w:pPr>
              <w:keepNext/>
              <w:spacing w:before="240" w:after="240"/>
              <w:ind w:left="0" w:hanging="2"/>
              <w:rPr>
                <w:rFonts w:ascii="Calibri" w:eastAsia="Calibri" w:hAnsi="Calibri" w:cs="Calibri"/>
                <w:b/>
              </w:rPr>
            </w:pPr>
            <w:r>
              <w:rPr>
                <w:rFonts w:ascii="Calibri" w:eastAsia="Calibri" w:hAnsi="Calibri" w:cs="Calibri"/>
                <w:b/>
              </w:rPr>
              <w:t>DESCRIPCIÓN: Generar y enviar mensajes a los propietarios acerca del cumplimiento de su reparación móvil.</w:t>
            </w:r>
          </w:p>
          <w:p w14:paraId="0D0F7357" w14:textId="77777777" w:rsidR="001A73E7" w:rsidRDefault="00000000">
            <w:pPr>
              <w:keepNext/>
              <w:spacing w:before="240" w:after="240"/>
              <w:ind w:left="0" w:hanging="2"/>
              <w:rPr>
                <w:rFonts w:ascii="Calibri" w:eastAsia="Calibri" w:hAnsi="Calibri" w:cs="Calibri"/>
                <w:b/>
              </w:rPr>
            </w:pPr>
            <w:r>
              <w:rPr>
                <w:rFonts w:ascii="Calibri" w:eastAsia="Calibri" w:hAnsi="Calibri" w:cs="Calibri"/>
                <w:b/>
              </w:rPr>
              <w:t>SUPOSICIONES/ASUNCIONES: El sistema tiene información de pagos y propietarios.</w:t>
            </w:r>
          </w:p>
          <w:p w14:paraId="24C88E20" w14:textId="77777777" w:rsidR="001A73E7" w:rsidRDefault="00000000">
            <w:pPr>
              <w:keepNext/>
              <w:spacing w:before="240" w:after="240"/>
              <w:ind w:left="0" w:hanging="2"/>
              <w:rPr>
                <w:rFonts w:ascii="Calibri" w:eastAsia="Calibri" w:hAnsi="Calibri" w:cs="Calibri"/>
                <w:b/>
              </w:rPr>
            </w:pPr>
            <w:r>
              <w:rPr>
                <w:rFonts w:ascii="Calibri" w:eastAsia="Calibri" w:hAnsi="Calibri" w:cs="Calibri"/>
                <w:b/>
              </w:rPr>
              <w:t>RESULTADOS: Se genera un comprobante donde se indica la finalización de la reparación o mantenimiento.</w:t>
            </w:r>
          </w:p>
        </w:tc>
      </w:tr>
      <w:tr w:rsidR="001A73E7" w14:paraId="03C68548" w14:textId="77777777">
        <w:trPr>
          <w:trHeight w:val="2955"/>
        </w:trPr>
        <w:tc>
          <w:tcPr>
            <w:tcW w:w="1402"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6E4E2FB5" w14:textId="77777777" w:rsidR="001A73E7" w:rsidRDefault="00000000">
            <w:pPr>
              <w:keepNext/>
              <w:spacing w:before="240" w:after="240"/>
              <w:ind w:left="0" w:hanging="2"/>
              <w:rPr>
                <w:rFonts w:ascii="Calibri" w:eastAsia="Calibri" w:hAnsi="Calibri" w:cs="Calibri"/>
                <w:b/>
              </w:rPr>
            </w:pPr>
            <w:r>
              <w:rPr>
                <w:rFonts w:ascii="Calibri" w:eastAsia="Calibri" w:hAnsi="Calibri" w:cs="Calibri"/>
                <w:b/>
              </w:rPr>
              <w:t>ES-DG-4</w:t>
            </w:r>
            <w:r>
              <w:rPr>
                <w:rFonts w:ascii="Calibri" w:eastAsia="Calibri" w:hAnsi="Calibri" w:cs="Calibri"/>
                <w:b/>
              </w:rPr>
              <w:tab/>
            </w:r>
          </w:p>
          <w:p w14:paraId="4889332E" w14:textId="77777777" w:rsidR="001A73E7" w:rsidRDefault="00000000">
            <w:pPr>
              <w:keepNext/>
              <w:spacing w:before="240" w:after="240"/>
              <w:ind w:left="0" w:hanging="2"/>
              <w:rPr>
                <w:rFonts w:ascii="Calibri" w:eastAsia="Calibri" w:hAnsi="Calibri" w:cs="Calibri"/>
                <w:b/>
              </w:rPr>
            </w:pPr>
            <w:r>
              <w:rPr>
                <w:rFonts w:ascii="Calibri" w:eastAsia="Calibri" w:hAnsi="Calibri" w:cs="Calibri"/>
                <w:b/>
              </w:rPr>
              <w:t xml:space="preserve"> </w:t>
            </w:r>
          </w:p>
        </w:tc>
        <w:tc>
          <w:tcPr>
            <w:tcW w:w="8233" w:type="dxa"/>
            <w:gridSpan w:val="3"/>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27D5270" w14:textId="77777777" w:rsidR="001A73E7" w:rsidRDefault="00000000">
            <w:pPr>
              <w:keepNext/>
              <w:spacing w:before="240" w:after="240"/>
              <w:ind w:left="0" w:hanging="2"/>
              <w:rPr>
                <w:rFonts w:ascii="Calibri" w:eastAsia="Calibri" w:hAnsi="Calibri" w:cs="Calibri"/>
                <w:b/>
              </w:rPr>
            </w:pPr>
            <w:r>
              <w:rPr>
                <w:rFonts w:ascii="Calibri" w:eastAsia="Calibri" w:hAnsi="Calibri" w:cs="Calibri"/>
                <w:b/>
              </w:rPr>
              <w:t>DESCRIPCIÓN: Producir y distribuir automáticamente recibos a los propietarios de los dispositivos móviles.</w:t>
            </w:r>
          </w:p>
          <w:p w14:paraId="2CD06DA7" w14:textId="77777777" w:rsidR="001A73E7" w:rsidRDefault="00000000">
            <w:pPr>
              <w:keepNext/>
              <w:spacing w:before="240" w:after="240"/>
              <w:ind w:left="0" w:hanging="2"/>
              <w:rPr>
                <w:rFonts w:ascii="Calibri" w:eastAsia="Calibri" w:hAnsi="Calibri" w:cs="Calibri"/>
                <w:b/>
              </w:rPr>
            </w:pPr>
            <w:r>
              <w:rPr>
                <w:rFonts w:ascii="Calibri" w:eastAsia="Calibri" w:hAnsi="Calibri" w:cs="Calibri"/>
                <w:b/>
              </w:rPr>
              <w:t>SUPOSICIONES/ASUNCIONES: Se presume que el sistema cuenta con datos completos de reparaciones y propietarios.</w:t>
            </w:r>
          </w:p>
          <w:p w14:paraId="530B66C6" w14:textId="77777777" w:rsidR="001A73E7" w:rsidRDefault="00000000">
            <w:pPr>
              <w:keepNext/>
              <w:spacing w:before="240" w:after="240"/>
              <w:ind w:left="0" w:hanging="2"/>
              <w:rPr>
                <w:rFonts w:ascii="Calibri" w:eastAsia="Calibri" w:hAnsi="Calibri" w:cs="Calibri"/>
                <w:b/>
              </w:rPr>
            </w:pPr>
            <w:r>
              <w:rPr>
                <w:rFonts w:ascii="Calibri" w:eastAsia="Calibri" w:hAnsi="Calibri" w:cs="Calibri"/>
                <w:b/>
              </w:rPr>
              <w:t>RESULTADOS: Los recibos son generados de manera automática y enviados de forma eficiente a los propietarios correspondientes, garantizando una notificación efectiva sobre sus reparaciones.</w:t>
            </w:r>
          </w:p>
          <w:p w14:paraId="7772A23A" w14:textId="77777777" w:rsidR="001A73E7" w:rsidRDefault="00000000">
            <w:pPr>
              <w:keepNext/>
              <w:spacing w:before="240" w:after="240"/>
              <w:ind w:left="0" w:hanging="2"/>
              <w:rPr>
                <w:rFonts w:ascii="Calibri" w:eastAsia="Calibri" w:hAnsi="Calibri" w:cs="Calibri"/>
                <w:b/>
              </w:rPr>
            </w:pPr>
            <w:r>
              <w:rPr>
                <w:rFonts w:ascii="Calibri" w:eastAsia="Calibri" w:hAnsi="Calibri" w:cs="Calibri"/>
                <w:b/>
              </w:rPr>
              <w:t xml:space="preserve"> </w:t>
            </w:r>
          </w:p>
        </w:tc>
      </w:tr>
      <w:tr w:rsidR="001A73E7" w14:paraId="37316CF9" w14:textId="77777777">
        <w:trPr>
          <w:trHeight w:val="3000"/>
        </w:trPr>
        <w:tc>
          <w:tcPr>
            <w:tcW w:w="9635" w:type="dxa"/>
            <w:gridSpan w:val="4"/>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71F3D885" w14:textId="77777777" w:rsidR="001A73E7" w:rsidRDefault="00000000">
            <w:pPr>
              <w:keepNext/>
              <w:spacing w:before="240" w:after="240"/>
              <w:ind w:left="0" w:hanging="2"/>
              <w:rPr>
                <w:rFonts w:ascii="Calibri" w:eastAsia="Calibri" w:hAnsi="Calibri" w:cs="Calibri"/>
                <w:b/>
              </w:rPr>
            </w:pPr>
            <w:r>
              <w:rPr>
                <w:rFonts w:ascii="Calibri" w:eastAsia="Calibri" w:hAnsi="Calibri" w:cs="Calibri"/>
                <w:b/>
              </w:rPr>
              <w:t>REQUERIMIENTOS ESPECIALES - REGLAS DEL NEGOCIO Y DEL SISTEMA:</w:t>
            </w:r>
          </w:p>
          <w:p w14:paraId="32C65D74" w14:textId="77777777" w:rsidR="001A73E7" w:rsidRDefault="00000000">
            <w:pPr>
              <w:keepNext/>
              <w:spacing w:before="240" w:after="240"/>
              <w:ind w:left="0" w:hanging="2"/>
              <w:rPr>
                <w:rFonts w:ascii="Calibri" w:eastAsia="Calibri" w:hAnsi="Calibri" w:cs="Calibri"/>
                <w:b/>
              </w:rPr>
            </w:pPr>
            <w:r>
              <w:rPr>
                <w:rFonts w:ascii="Calibri" w:eastAsia="Calibri" w:hAnsi="Calibri" w:cs="Calibri"/>
                <w:b/>
              </w:rPr>
              <w:t>·</w:t>
            </w:r>
            <w:r>
              <w:rPr>
                <w:b/>
                <w:sz w:val="14"/>
                <w:szCs w:val="14"/>
              </w:rPr>
              <w:t xml:space="preserve">       </w:t>
            </w:r>
            <w:r>
              <w:rPr>
                <w:rFonts w:ascii="Calibri" w:eastAsia="Calibri" w:hAnsi="Calibri" w:cs="Calibri"/>
                <w:b/>
              </w:rPr>
              <w:t>Ver regla del negocio asociada: [ID Regla del Negocio]</w:t>
            </w:r>
          </w:p>
          <w:p w14:paraId="7EFBFDC8" w14:textId="77777777" w:rsidR="001A73E7" w:rsidRDefault="00000000">
            <w:pPr>
              <w:keepNext/>
              <w:spacing w:before="240" w:after="240"/>
              <w:ind w:left="0" w:hanging="2"/>
              <w:rPr>
                <w:rFonts w:ascii="Calibri" w:eastAsia="Calibri" w:hAnsi="Calibri" w:cs="Calibri"/>
                <w:b/>
              </w:rPr>
            </w:pPr>
            <w:r>
              <w:rPr>
                <w:rFonts w:ascii="Calibri" w:eastAsia="Calibri" w:hAnsi="Calibri" w:cs="Calibri"/>
                <w:b/>
              </w:rPr>
              <w:t>·</w:t>
            </w:r>
            <w:r>
              <w:rPr>
                <w:b/>
                <w:sz w:val="14"/>
                <w:szCs w:val="14"/>
              </w:rPr>
              <w:t xml:space="preserve">       </w:t>
            </w:r>
            <w:r>
              <w:rPr>
                <w:rFonts w:ascii="Calibri" w:eastAsia="Calibri" w:hAnsi="Calibri" w:cs="Calibri"/>
                <w:b/>
              </w:rPr>
              <w:t>Ver regla del sistema asociada: [ID Regla del Negocio]</w:t>
            </w:r>
          </w:p>
          <w:p w14:paraId="2443EF46" w14:textId="77777777" w:rsidR="001A73E7" w:rsidRDefault="00000000">
            <w:pPr>
              <w:keepNext/>
              <w:spacing w:before="240" w:after="240"/>
              <w:ind w:left="0" w:hanging="2"/>
              <w:rPr>
                <w:rFonts w:ascii="Calibri" w:eastAsia="Calibri" w:hAnsi="Calibri" w:cs="Calibri"/>
                <w:b/>
              </w:rPr>
            </w:pPr>
            <w:r>
              <w:rPr>
                <w:rFonts w:ascii="Calibri" w:eastAsia="Calibri" w:hAnsi="Calibri" w:cs="Calibri"/>
                <w:b/>
              </w:rPr>
              <w:t>·</w:t>
            </w:r>
            <w:r>
              <w:rPr>
                <w:b/>
                <w:sz w:val="14"/>
                <w:szCs w:val="14"/>
              </w:rPr>
              <w:t xml:space="preserve">       </w:t>
            </w:r>
            <w:r>
              <w:rPr>
                <w:rFonts w:ascii="Calibri" w:eastAsia="Calibri" w:hAnsi="Calibri" w:cs="Calibri"/>
                <w:b/>
              </w:rPr>
              <w:t>Requerimiento Especial:</w:t>
            </w:r>
          </w:p>
          <w:p w14:paraId="5D3F0F98" w14:textId="77777777" w:rsidR="001A73E7" w:rsidRDefault="00000000">
            <w:pPr>
              <w:keepNext/>
              <w:spacing w:before="240" w:after="240"/>
              <w:ind w:left="0" w:hanging="2"/>
              <w:rPr>
                <w:rFonts w:ascii="Calibri" w:eastAsia="Calibri" w:hAnsi="Calibri" w:cs="Calibri"/>
                <w:b/>
              </w:rPr>
            </w:pPr>
            <w:r>
              <w:rPr>
                <w:rFonts w:ascii="Calibri" w:eastAsia="Calibri" w:hAnsi="Calibri" w:cs="Calibri"/>
                <w:b/>
              </w:rPr>
              <w:t>·</w:t>
            </w:r>
            <w:r>
              <w:rPr>
                <w:b/>
                <w:sz w:val="14"/>
                <w:szCs w:val="14"/>
              </w:rPr>
              <w:t xml:space="preserve">       </w:t>
            </w:r>
            <w:r>
              <w:rPr>
                <w:rFonts w:ascii="Calibri" w:eastAsia="Calibri" w:hAnsi="Calibri" w:cs="Calibri"/>
                <w:b/>
              </w:rPr>
              <w:t>Requiere información de equipos y propietarios para generar los recibos.</w:t>
            </w:r>
          </w:p>
          <w:p w14:paraId="574618C7" w14:textId="77777777" w:rsidR="001A73E7" w:rsidRDefault="00000000">
            <w:pPr>
              <w:keepNext/>
              <w:spacing w:before="240" w:after="240"/>
              <w:ind w:left="0" w:hanging="2"/>
              <w:rPr>
                <w:rFonts w:ascii="Calibri" w:eastAsia="Calibri" w:hAnsi="Calibri" w:cs="Calibri"/>
                <w:b/>
              </w:rPr>
            </w:pPr>
            <w:r>
              <w:rPr>
                <w:rFonts w:ascii="Calibri" w:eastAsia="Calibri" w:hAnsi="Calibri" w:cs="Calibri"/>
                <w:b/>
              </w:rPr>
              <w:t>·</w:t>
            </w:r>
            <w:r>
              <w:rPr>
                <w:b/>
                <w:sz w:val="14"/>
                <w:szCs w:val="14"/>
              </w:rPr>
              <w:t xml:space="preserve">       </w:t>
            </w:r>
            <w:r>
              <w:rPr>
                <w:rFonts w:ascii="Calibri" w:eastAsia="Calibri" w:hAnsi="Calibri" w:cs="Calibri"/>
                <w:b/>
              </w:rPr>
              <w:t>Garantizar que los recibos sean enviados correctamente.</w:t>
            </w:r>
          </w:p>
        </w:tc>
      </w:tr>
      <w:tr w:rsidR="001A73E7" w14:paraId="6256E1DE" w14:textId="77777777">
        <w:trPr>
          <w:trHeight w:val="1380"/>
        </w:trPr>
        <w:tc>
          <w:tcPr>
            <w:tcW w:w="9635" w:type="dxa"/>
            <w:gridSpan w:val="4"/>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7E2E6EC2" w14:textId="77777777" w:rsidR="001A73E7" w:rsidRDefault="00000000">
            <w:pPr>
              <w:keepNext/>
              <w:spacing w:before="240" w:after="240"/>
              <w:ind w:left="0" w:hanging="2"/>
              <w:rPr>
                <w:rFonts w:ascii="Calibri" w:eastAsia="Calibri" w:hAnsi="Calibri" w:cs="Calibri"/>
                <w:b/>
              </w:rPr>
            </w:pPr>
            <w:r>
              <w:rPr>
                <w:rFonts w:ascii="Calibri" w:eastAsia="Calibri" w:hAnsi="Calibri" w:cs="Calibri"/>
                <w:b/>
              </w:rPr>
              <w:t>RIESGOS:</w:t>
            </w:r>
          </w:p>
          <w:p w14:paraId="565C14AB" w14:textId="77777777" w:rsidR="001A73E7" w:rsidRDefault="00000000">
            <w:pPr>
              <w:keepNext/>
              <w:spacing w:before="240" w:after="240"/>
              <w:ind w:left="0" w:hanging="2"/>
              <w:rPr>
                <w:rFonts w:ascii="Calibri" w:eastAsia="Calibri" w:hAnsi="Calibri" w:cs="Calibri"/>
                <w:b/>
              </w:rPr>
            </w:pPr>
            <w:r>
              <w:rPr>
                <w:rFonts w:ascii="Calibri" w:eastAsia="Calibri" w:hAnsi="Calibri" w:cs="Calibri"/>
                <w:b/>
              </w:rPr>
              <w:t>·</w:t>
            </w:r>
            <w:r>
              <w:rPr>
                <w:b/>
                <w:sz w:val="14"/>
                <w:szCs w:val="14"/>
              </w:rPr>
              <w:t xml:space="preserve">   </w:t>
            </w:r>
            <w:r>
              <w:rPr>
                <w:b/>
                <w:sz w:val="14"/>
                <w:szCs w:val="14"/>
              </w:rPr>
              <w:tab/>
            </w:r>
            <w:r>
              <w:rPr>
                <w:rFonts w:ascii="Calibri" w:eastAsia="Calibri" w:hAnsi="Calibri" w:cs="Calibri"/>
                <w:b/>
              </w:rPr>
              <w:t>Falta de información de equipos, propietarios y reparaciones.</w:t>
            </w:r>
          </w:p>
          <w:p w14:paraId="2591B844" w14:textId="77777777" w:rsidR="001A73E7" w:rsidRDefault="00000000">
            <w:pPr>
              <w:keepNext/>
              <w:spacing w:before="240" w:after="240"/>
              <w:ind w:left="0" w:hanging="2"/>
              <w:rPr>
                <w:rFonts w:ascii="Calibri" w:eastAsia="Calibri" w:hAnsi="Calibri" w:cs="Calibri"/>
                <w:b/>
              </w:rPr>
            </w:pPr>
            <w:r>
              <w:rPr>
                <w:rFonts w:ascii="Calibri" w:eastAsia="Calibri" w:hAnsi="Calibri" w:cs="Calibri"/>
                <w:b/>
              </w:rPr>
              <w:t>·</w:t>
            </w:r>
            <w:r>
              <w:rPr>
                <w:b/>
                <w:sz w:val="14"/>
                <w:szCs w:val="14"/>
              </w:rPr>
              <w:t xml:space="preserve">   </w:t>
            </w:r>
            <w:r>
              <w:rPr>
                <w:b/>
                <w:sz w:val="14"/>
                <w:szCs w:val="14"/>
              </w:rPr>
              <w:tab/>
            </w:r>
            <w:r>
              <w:rPr>
                <w:rFonts w:ascii="Calibri" w:eastAsia="Calibri" w:hAnsi="Calibri" w:cs="Calibri"/>
                <w:b/>
              </w:rPr>
              <w:t>Problemas en la entrega de recibos.</w:t>
            </w:r>
          </w:p>
        </w:tc>
      </w:tr>
      <w:tr w:rsidR="001A73E7" w14:paraId="41BE6E7E" w14:textId="77777777">
        <w:trPr>
          <w:trHeight w:val="870"/>
        </w:trPr>
        <w:tc>
          <w:tcPr>
            <w:tcW w:w="9635" w:type="dxa"/>
            <w:gridSpan w:val="4"/>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3A23E155" w14:textId="77777777" w:rsidR="001A73E7" w:rsidRDefault="00000000">
            <w:pPr>
              <w:keepNext/>
              <w:spacing w:before="240" w:after="240"/>
              <w:ind w:left="0" w:hanging="2"/>
              <w:rPr>
                <w:rFonts w:ascii="Calibri" w:eastAsia="Calibri" w:hAnsi="Calibri" w:cs="Calibri"/>
                <w:b/>
              </w:rPr>
            </w:pPr>
            <w:r>
              <w:rPr>
                <w:rFonts w:ascii="Calibri" w:eastAsia="Calibri" w:hAnsi="Calibri" w:cs="Calibri"/>
                <w:b/>
              </w:rPr>
              <w:t>PROTOTIPO EXPLORATORIO</w:t>
            </w:r>
          </w:p>
          <w:p w14:paraId="0D8851FF" w14:textId="77777777" w:rsidR="001A73E7" w:rsidRDefault="00000000">
            <w:pPr>
              <w:keepNext/>
              <w:spacing w:before="240" w:after="240"/>
              <w:ind w:left="0" w:hanging="2"/>
              <w:rPr>
                <w:rFonts w:ascii="Arial" w:eastAsia="Arial" w:hAnsi="Arial" w:cs="Arial"/>
                <w:b/>
              </w:rPr>
            </w:pPr>
            <w:r>
              <w:rPr>
                <w:rFonts w:ascii="Arial" w:eastAsia="Arial" w:hAnsi="Arial" w:cs="Arial"/>
                <w:b/>
              </w:rPr>
              <w:t>No aplica.</w:t>
            </w:r>
          </w:p>
        </w:tc>
      </w:tr>
      <w:tr w:rsidR="001A73E7" w14:paraId="51E371AA" w14:textId="77777777">
        <w:trPr>
          <w:trHeight w:val="200"/>
        </w:trPr>
        <w:tc>
          <w:tcPr>
            <w:tcW w:w="1402" w:type="dxa"/>
            <w:tcBorders>
              <w:top w:val="nil"/>
              <w:left w:val="nil"/>
              <w:bottom w:val="nil"/>
              <w:right w:val="nil"/>
            </w:tcBorders>
            <w:shd w:val="clear" w:color="auto" w:fill="auto"/>
            <w:tcMar>
              <w:top w:w="100" w:type="dxa"/>
              <w:left w:w="100" w:type="dxa"/>
              <w:bottom w:w="100" w:type="dxa"/>
              <w:right w:w="100" w:type="dxa"/>
            </w:tcMar>
          </w:tcPr>
          <w:p w14:paraId="41A19CDC" w14:textId="77777777" w:rsidR="001A73E7" w:rsidRDefault="001A73E7">
            <w:pPr>
              <w:keepNext/>
              <w:spacing w:before="240" w:after="60"/>
              <w:ind w:left="0" w:hanging="2"/>
              <w:rPr>
                <w:rFonts w:ascii="Arial" w:eastAsia="Arial" w:hAnsi="Arial" w:cs="Arial"/>
                <w:b/>
              </w:rPr>
            </w:pPr>
          </w:p>
        </w:tc>
        <w:tc>
          <w:tcPr>
            <w:tcW w:w="3492" w:type="dxa"/>
            <w:tcBorders>
              <w:top w:val="nil"/>
              <w:left w:val="nil"/>
              <w:bottom w:val="nil"/>
              <w:right w:val="nil"/>
            </w:tcBorders>
            <w:shd w:val="clear" w:color="auto" w:fill="auto"/>
            <w:tcMar>
              <w:top w:w="100" w:type="dxa"/>
              <w:left w:w="100" w:type="dxa"/>
              <w:bottom w:w="100" w:type="dxa"/>
              <w:right w:w="100" w:type="dxa"/>
            </w:tcMar>
          </w:tcPr>
          <w:p w14:paraId="700B6987" w14:textId="77777777" w:rsidR="001A73E7" w:rsidRDefault="001A73E7">
            <w:pPr>
              <w:keepNext/>
              <w:spacing w:before="240" w:after="60"/>
              <w:ind w:left="0" w:hanging="2"/>
              <w:rPr>
                <w:rFonts w:ascii="Arial" w:eastAsia="Arial" w:hAnsi="Arial" w:cs="Arial"/>
                <w:b/>
              </w:rPr>
            </w:pPr>
          </w:p>
        </w:tc>
        <w:tc>
          <w:tcPr>
            <w:tcW w:w="1540" w:type="dxa"/>
            <w:tcBorders>
              <w:top w:val="nil"/>
              <w:left w:val="nil"/>
              <w:bottom w:val="nil"/>
              <w:right w:val="nil"/>
            </w:tcBorders>
            <w:shd w:val="clear" w:color="auto" w:fill="auto"/>
            <w:tcMar>
              <w:top w:w="100" w:type="dxa"/>
              <w:left w:w="100" w:type="dxa"/>
              <w:bottom w:w="100" w:type="dxa"/>
              <w:right w:w="100" w:type="dxa"/>
            </w:tcMar>
          </w:tcPr>
          <w:p w14:paraId="00DC566F" w14:textId="77777777" w:rsidR="001A73E7" w:rsidRDefault="001A73E7">
            <w:pPr>
              <w:keepNext/>
              <w:spacing w:before="240" w:after="60"/>
              <w:ind w:left="0" w:hanging="2"/>
              <w:rPr>
                <w:rFonts w:ascii="Arial" w:eastAsia="Arial" w:hAnsi="Arial" w:cs="Arial"/>
                <w:b/>
              </w:rPr>
            </w:pPr>
          </w:p>
        </w:tc>
        <w:tc>
          <w:tcPr>
            <w:tcW w:w="3201" w:type="dxa"/>
            <w:tcBorders>
              <w:top w:val="nil"/>
              <w:left w:val="nil"/>
              <w:bottom w:val="nil"/>
              <w:right w:val="nil"/>
            </w:tcBorders>
            <w:shd w:val="clear" w:color="auto" w:fill="auto"/>
            <w:tcMar>
              <w:top w:w="100" w:type="dxa"/>
              <w:left w:w="100" w:type="dxa"/>
              <w:bottom w:w="100" w:type="dxa"/>
              <w:right w:w="100" w:type="dxa"/>
            </w:tcMar>
          </w:tcPr>
          <w:p w14:paraId="1FEC9381" w14:textId="77777777" w:rsidR="001A73E7" w:rsidRDefault="001A73E7">
            <w:pPr>
              <w:keepNext/>
              <w:spacing w:before="240" w:after="60"/>
              <w:ind w:left="0" w:hanging="2"/>
              <w:rPr>
                <w:rFonts w:ascii="Arial" w:eastAsia="Arial" w:hAnsi="Arial" w:cs="Arial"/>
                <w:b/>
              </w:rPr>
            </w:pPr>
          </w:p>
        </w:tc>
      </w:tr>
    </w:tbl>
    <w:p w14:paraId="1D8C55C6" w14:textId="77777777" w:rsidR="001A73E7" w:rsidRDefault="00000000">
      <w:pPr>
        <w:keepNext/>
        <w:spacing w:before="240" w:after="240"/>
        <w:ind w:left="0" w:hanging="2"/>
        <w:rPr>
          <w:rFonts w:ascii="Calibri" w:eastAsia="Calibri" w:hAnsi="Calibri" w:cs="Calibri"/>
          <w:b/>
        </w:rPr>
      </w:pPr>
      <w:r>
        <w:rPr>
          <w:rFonts w:ascii="Calibri" w:eastAsia="Calibri" w:hAnsi="Calibri" w:cs="Calibri"/>
          <w:b/>
        </w:rPr>
        <w:t xml:space="preserve"> </w:t>
      </w:r>
    </w:p>
    <w:p w14:paraId="2BC341FB" w14:textId="77777777" w:rsidR="001A73E7" w:rsidRDefault="00000000">
      <w:pPr>
        <w:keepNext/>
        <w:spacing w:before="240" w:after="240"/>
        <w:ind w:left="0" w:hanging="2"/>
        <w:rPr>
          <w:rFonts w:ascii="Calibri" w:eastAsia="Calibri" w:hAnsi="Calibri" w:cs="Calibri"/>
          <w:b/>
        </w:rPr>
      </w:pPr>
      <w:r>
        <w:rPr>
          <w:rFonts w:ascii="Calibri" w:eastAsia="Calibri" w:hAnsi="Calibri" w:cs="Calibri"/>
          <w:b/>
        </w:rPr>
        <w:t xml:space="preserve"> </w:t>
      </w:r>
    </w:p>
    <w:p w14:paraId="7CC704BC" w14:textId="77777777" w:rsidR="001A73E7" w:rsidRDefault="00000000">
      <w:pPr>
        <w:keepNext/>
        <w:spacing w:before="240" w:after="240"/>
        <w:ind w:left="0" w:hanging="2"/>
        <w:rPr>
          <w:rFonts w:ascii="Calibri" w:eastAsia="Calibri" w:hAnsi="Calibri" w:cs="Calibri"/>
          <w:b/>
        </w:rPr>
      </w:pPr>
      <w:r>
        <w:rPr>
          <w:rFonts w:ascii="Calibri" w:eastAsia="Calibri" w:hAnsi="Calibri" w:cs="Calibri"/>
          <w:b/>
        </w:rPr>
        <w:t xml:space="preserve"> </w:t>
      </w:r>
    </w:p>
    <w:tbl>
      <w:tblPr>
        <w:tblStyle w:val="affa"/>
        <w:tblW w:w="9637"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402"/>
        <w:gridCol w:w="3493"/>
        <w:gridCol w:w="1540"/>
        <w:gridCol w:w="3202"/>
      </w:tblGrid>
      <w:tr w:rsidR="001A73E7" w14:paraId="34F50606" w14:textId="77777777">
        <w:trPr>
          <w:trHeight w:val="1350"/>
        </w:trPr>
        <w:tc>
          <w:tcPr>
            <w:tcW w:w="4894" w:type="dxa"/>
            <w:gridSpan w:val="2"/>
            <w:tcBorders>
              <w:top w:val="single" w:sz="5" w:space="0" w:color="000000"/>
              <w:left w:val="single" w:sz="5" w:space="0" w:color="000000"/>
              <w:bottom w:val="single" w:sz="5" w:space="0" w:color="000000"/>
              <w:right w:val="single" w:sz="5" w:space="0" w:color="000000"/>
            </w:tcBorders>
            <w:shd w:val="clear" w:color="auto" w:fill="D9D9D9"/>
            <w:tcMar>
              <w:top w:w="0" w:type="dxa"/>
              <w:left w:w="100" w:type="dxa"/>
              <w:bottom w:w="0" w:type="dxa"/>
              <w:right w:w="100" w:type="dxa"/>
            </w:tcMar>
          </w:tcPr>
          <w:p w14:paraId="7A0D963B" w14:textId="77777777" w:rsidR="001A73E7" w:rsidRDefault="00000000">
            <w:pPr>
              <w:keepNext/>
              <w:spacing w:before="240" w:after="240"/>
              <w:ind w:left="0" w:hanging="2"/>
              <w:rPr>
                <w:rFonts w:ascii="Calibri" w:eastAsia="Calibri" w:hAnsi="Calibri" w:cs="Calibri"/>
                <w:b/>
              </w:rPr>
            </w:pPr>
            <w:r>
              <w:rPr>
                <w:rFonts w:ascii="Calibri" w:eastAsia="Calibri" w:hAnsi="Calibri" w:cs="Calibri"/>
                <w:b/>
              </w:rPr>
              <w:lastRenderedPageBreak/>
              <w:t>IDENTIFICADOR CASO DE USO:</w:t>
            </w:r>
          </w:p>
          <w:p w14:paraId="76495209" w14:textId="77777777" w:rsidR="001A73E7" w:rsidRDefault="00000000">
            <w:pPr>
              <w:keepNext/>
              <w:spacing w:before="240" w:after="240"/>
              <w:ind w:left="0" w:hanging="2"/>
              <w:rPr>
                <w:rFonts w:ascii="Calibri" w:eastAsia="Calibri" w:hAnsi="Calibri" w:cs="Calibri"/>
                <w:b/>
              </w:rPr>
            </w:pPr>
            <w:r>
              <w:rPr>
                <w:rFonts w:ascii="Calibri" w:eastAsia="Calibri" w:hAnsi="Calibri" w:cs="Calibri"/>
                <w:b/>
              </w:rPr>
              <w:t>CU-5</w:t>
            </w:r>
          </w:p>
        </w:tc>
        <w:tc>
          <w:tcPr>
            <w:tcW w:w="4741" w:type="dxa"/>
            <w:gridSpan w:val="2"/>
            <w:tcBorders>
              <w:top w:val="single" w:sz="5" w:space="0" w:color="000000"/>
              <w:left w:val="nil"/>
              <w:bottom w:val="single" w:sz="5" w:space="0" w:color="000000"/>
              <w:right w:val="single" w:sz="5" w:space="0" w:color="000000"/>
            </w:tcBorders>
            <w:shd w:val="clear" w:color="auto" w:fill="D9D9D9"/>
            <w:tcMar>
              <w:top w:w="0" w:type="dxa"/>
              <w:left w:w="100" w:type="dxa"/>
              <w:bottom w:w="0" w:type="dxa"/>
              <w:right w:w="100" w:type="dxa"/>
            </w:tcMar>
          </w:tcPr>
          <w:p w14:paraId="75DD262B" w14:textId="77777777" w:rsidR="001A73E7" w:rsidRDefault="00000000">
            <w:pPr>
              <w:keepNext/>
              <w:spacing w:before="240" w:after="240"/>
              <w:ind w:left="0" w:hanging="2"/>
              <w:rPr>
                <w:rFonts w:ascii="Calibri" w:eastAsia="Calibri" w:hAnsi="Calibri" w:cs="Calibri"/>
                <w:b/>
              </w:rPr>
            </w:pPr>
            <w:r>
              <w:rPr>
                <w:rFonts w:ascii="Calibri" w:eastAsia="Calibri" w:hAnsi="Calibri" w:cs="Calibri"/>
                <w:b/>
              </w:rPr>
              <w:t>NOMBRE:</w:t>
            </w:r>
          </w:p>
          <w:p w14:paraId="400E260C" w14:textId="77777777" w:rsidR="001A73E7" w:rsidRDefault="00000000">
            <w:pPr>
              <w:keepNext/>
              <w:spacing w:before="240" w:after="240"/>
              <w:ind w:left="0" w:hanging="2"/>
              <w:rPr>
                <w:rFonts w:ascii="Calibri" w:eastAsia="Calibri" w:hAnsi="Calibri" w:cs="Calibri"/>
                <w:b/>
              </w:rPr>
            </w:pPr>
            <w:r>
              <w:rPr>
                <w:rFonts w:ascii="Calibri" w:eastAsia="Calibri" w:hAnsi="Calibri" w:cs="Calibri"/>
                <w:b/>
              </w:rPr>
              <w:t>Enviar Recibos a Propietarios</w:t>
            </w:r>
          </w:p>
          <w:p w14:paraId="79D67FE2" w14:textId="77777777" w:rsidR="001A73E7" w:rsidRDefault="00000000">
            <w:pPr>
              <w:keepNext/>
              <w:spacing w:before="240" w:after="240"/>
              <w:ind w:left="0" w:hanging="2"/>
              <w:rPr>
                <w:rFonts w:ascii="Calibri" w:eastAsia="Calibri" w:hAnsi="Calibri" w:cs="Calibri"/>
                <w:b/>
              </w:rPr>
            </w:pPr>
            <w:r>
              <w:rPr>
                <w:rFonts w:ascii="Calibri" w:eastAsia="Calibri" w:hAnsi="Calibri" w:cs="Calibri"/>
                <w:b/>
              </w:rPr>
              <w:t xml:space="preserve"> </w:t>
            </w:r>
          </w:p>
        </w:tc>
      </w:tr>
      <w:tr w:rsidR="001A73E7" w14:paraId="609677EE" w14:textId="77777777">
        <w:trPr>
          <w:trHeight w:val="825"/>
        </w:trPr>
        <w:tc>
          <w:tcPr>
            <w:tcW w:w="6434" w:type="dxa"/>
            <w:gridSpan w:val="3"/>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36F4F703" w14:textId="77777777" w:rsidR="001A73E7" w:rsidRDefault="00000000">
            <w:pPr>
              <w:keepNext/>
              <w:spacing w:before="240" w:after="240"/>
              <w:ind w:left="0" w:hanging="2"/>
              <w:rPr>
                <w:rFonts w:ascii="Calibri" w:eastAsia="Calibri" w:hAnsi="Calibri" w:cs="Calibri"/>
                <w:b/>
              </w:rPr>
            </w:pPr>
            <w:r>
              <w:rPr>
                <w:rFonts w:ascii="Calibri" w:eastAsia="Calibri" w:hAnsi="Calibri" w:cs="Calibri"/>
                <w:b/>
              </w:rPr>
              <w:t>COMPLEJIDAD:</w:t>
            </w:r>
          </w:p>
          <w:p w14:paraId="6EB4F7F7" w14:textId="77777777" w:rsidR="001A73E7" w:rsidRDefault="00000000">
            <w:pPr>
              <w:keepNext/>
              <w:spacing w:before="240" w:after="240"/>
              <w:ind w:left="0" w:hanging="2"/>
              <w:jc w:val="both"/>
              <w:rPr>
                <w:rFonts w:ascii="Calibri" w:eastAsia="Calibri" w:hAnsi="Calibri" w:cs="Calibri"/>
                <w:b/>
              </w:rPr>
            </w:pPr>
            <w:r>
              <w:rPr>
                <w:rFonts w:ascii="Calibri" w:eastAsia="Calibri" w:hAnsi="Calibri" w:cs="Calibri"/>
                <w:b/>
              </w:rPr>
              <w:t xml:space="preserve">[Baja] - </w:t>
            </w:r>
            <w:r>
              <w:rPr>
                <w:rFonts w:ascii="Calibri" w:eastAsia="Calibri" w:hAnsi="Calibri" w:cs="Calibri"/>
                <w:b/>
                <w:highlight w:val="yellow"/>
              </w:rPr>
              <w:t>[Media]</w:t>
            </w:r>
            <w:r>
              <w:rPr>
                <w:rFonts w:ascii="Calibri" w:eastAsia="Calibri" w:hAnsi="Calibri" w:cs="Calibri"/>
                <w:b/>
              </w:rPr>
              <w:t xml:space="preserve"> - [Alta]</w:t>
            </w:r>
          </w:p>
        </w:tc>
        <w:tc>
          <w:tcPr>
            <w:tcW w:w="3201"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F99C2AE" w14:textId="77777777" w:rsidR="001A73E7" w:rsidRDefault="00000000">
            <w:pPr>
              <w:keepNext/>
              <w:spacing w:before="240" w:after="240"/>
              <w:ind w:left="0" w:hanging="2"/>
              <w:rPr>
                <w:rFonts w:ascii="Calibri" w:eastAsia="Calibri" w:hAnsi="Calibri" w:cs="Calibri"/>
                <w:b/>
              </w:rPr>
            </w:pPr>
            <w:r>
              <w:rPr>
                <w:rFonts w:ascii="Calibri" w:eastAsia="Calibri" w:hAnsi="Calibri" w:cs="Calibri"/>
                <w:b/>
              </w:rPr>
              <w:t>PRIORIDAD:</w:t>
            </w:r>
          </w:p>
          <w:p w14:paraId="38CE621B" w14:textId="77777777" w:rsidR="001A73E7" w:rsidRDefault="00000000">
            <w:pPr>
              <w:keepNext/>
              <w:spacing w:before="240" w:after="240"/>
              <w:ind w:left="0" w:hanging="2"/>
              <w:rPr>
                <w:rFonts w:ascii="Calibri" w:eastAsia="Calibri" w:hAnsi="Calibri" w:cs="Calibri"/>
                <w:b/>
              </w:rPr>
            </w:pPr>
            <w:r>
              <w:rPr>
                <w:rFonts w:ascii="Calibri" w:eastAsia="Calibri" w:hAnsi="Calibri" w:cs="Calibri"/>
                <w:b/>
              </w:rPr>
              <w:t xml:space="preserve">[Baja] - </w:t>
            </w:r>
            <w:r>
              <w:rPr>
                <w:rFonts w:ascii="Calibri" w:eastAsia="Calibri" w:hAnsi="Calibri" w:cs="Calibri"/>
                <w:b/>
                <w:highlight w:val="yellow"/>
              </w:rPr>
              <w:t>[Media]</w:t>
            </w:r>
            <w:r>
              <w:rPr>
                <w:rFonts w:ascii="Calibri" w:eastAsia="Calibri" w:hAnsi="Calibri" w:cs="Calibri"/>
                <w:b/>
              </w:rPr>
              <w:t xml:space="preserve"> - [Alta]</w:t>
            </w:r>
          </w:p>
        </w:tc>
      </w:tr>
      <w:tr w:rsidR="001A73E7" w14:paraId="76F524F4" w14:textId="77777777">
        <w:trPr>
          <w:trHeight w:val="810"/>
        </w:trPr>
        <w:tc>
          <w:tcPr>
            <w:tcW w:w="9635" w:type="dxa"/>
            <w:gridSpan w:val="4"/>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0783C24D" w14:textId="77777777" w:rsidR="001A73E7" w:rsidRDefault="00000000">
            <w:pPr>
              <w:keepNext/>
              <w:spacing w:before="240" w:after="240"/>
              <w:ind w:left="0" w:hanging="2"/>
              <w:rPr>
                <w:rFonts w:ascii="Calibri" w:eastAsia="Calibri" w:hAnsi="Calibri" w:cs="Calibri"/>
                <w:b/>
              </w:rPr>
            </w:pPr>
            <w:r>
              <w:rPr>
                <w:rFonts w:ascii="Calibri" w:eastAsia="Calibri" w:hAnsi="Calibri" w:cs="Calibri"/>
                <w:b/>
              </w:rPr>
              <w:t>REQUERIMIENTO FUNCIONAL ASOCIADO:</w:t>
            </w:r>
          </w:p>
          <w:p w14:paraId="64C1B978" w14:textId="77777777" w:rsidR="001A73E7" w:rsidRDefault="00000000">
            <w:pPr>
              <w:keepNext/>
              <w:spacing w:before="240" w:after="240"/>
              <w:ind w:left="0" w:hanging="2"/>
              <w:rPr>
                <w:rFonts w:ascii="Calibri" w:eastAsia="Calibri" w:hAnsi="Calibri" w:cs="Calibri"/>
                <w:b/>
              </w:rPr>
            </w:pPr>
            <w:r>
              <w:rPr>
                <w:rFonts w:ascii="Calibri" w:eastAsia="Calibri" w:hAnsi="Calibri" w:cs="Calibri"/>
                <w:b/>
              </w:rPr>
              <w:t>Consultar Reparación</w:t>
            </w:r>
          </w:p>
        </w:tc>
      </w:tr>
      <w:tr w:rsidR="001A73E7" w14:paraId="76210F8B" w14:textId="77777777">
        <w:trPr>
          <w:trHeight w:val="810"/>
        </w:trPr>
        <w:tc>
          <w:tcPr>
            <w:tcW w:w="9635" w:type="dxa"/>
            <w:gridSpan w:val="4"/>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3597A837" w14:textId="77777777" w:rsidR="001A73E7" w:rsidRDefault="00000000">
            <w:pPr>
              <w:keepNext/>
              <w:spacing w:before="240" w:after="240"/>
              <w:ind w:left="0" w:hanging="2"/>
              <w:rPr>
                <w:rFonts w:ascii="Calibri" w:eastAsia="Calibri" w:hAnsi="Calibri" w:cs="Calibri"/>
                <w:b/>
              </w:rPr>
            </w:pPr>
            <w:r>
              <w:rPr>
                <w:rFonts w:ascii="Calibri" w:eastAsia="Calibri" w:hAnsi="Calibri" w:cs="Calibri"/>
                <w:b/>
              </w:rPr>
              <w:t>ACTORES:</w:t>
            </w:r>
          </w:p>
          <w:p w14:paraId="161D1E53" w14:textId="77777777" w:rsidR="001A73E7" w:rsidRDefault="00000000">
            <w:pPr>
              <w:keepNext/>
              <w:spacing w:before="240" w:after="240"/>
              <w:ind w:left="0" w:hanging="2"/>
              <w:rPr>
                <w:rFonts w:ascii="Calibri" w:eastAsia="Calibri" w:hAnsi="Calibri" w:cs="Calibri"/>
                <w:b/>
              </w:rPr>
            </w:pPr>
            <w:r>
              <w:rPr>
                <w:rFonts w:ascii="Calibri" w:eastAsia="Calibri" w:hAnsi="Calibri" w:cs="Calibri"/>
                <w:b/>
              </w:rPr>
              <w:t>Administrador, Desarrollador, Recepcionista.</w:t>
            </w:r>
          </w:p>
        </w:tc>
      </w:tr>
      <w:tr w:rsidR="001A73E7" w14:paraId="749AD3B5" w14:textId="77777777">
        <w:trPr>
          <w:trHeight w:val="810"/>
        </w:trPr>
        <w:tc>
          <w:tcPr>
            <w:tcW w:w="9635" w:type="dxa"/>
            <w:gridSpan w:val="4"/>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6D5E4CF1" w14:textId="77777777" w:rsidR="001A73E7" w:rsidRDefault="00000000">
            <w:pPr>
              <w:keepNext/>
              <w:spacing w:before="240" w:after="240"/>
              <w:ind w:left="0" w:hanging="2"/>
              <w:rPr>
                <w:rFonts w:ascii="Calibri" w:eastAsia="Calibri" w:hAnsi="Calibri" w:cs="Calibri"/>
                <w:b/>
              </w:rPr>
            </w:pPr>
            <w:r>
              <w:rPr>
                <w:rFonts w:ascii="Calibri" w:eastAsia="Calibri" w:hAnsi="Calibri" w:cs="Calibri"/>
                <w:b/>
              </w:rPr>
              <w:t>CASOS DE USO ASOCIADOS:</w:t>
            </w:r>
          </w:p>
          <w:p w14:paraId="55BAA6B8" w14:textId="77777777" w:rsidR="001A73E7" w:rsidRDefault="00000000">
            <w:pPr>
              <w:keepNext/>
              <w:spacing w:before="240" w:after="240"/>
              <w:ind w:left="0" w:hanging="2"/>
              <w:rPr>
                <w:rFonts w:ascii="Calibri" w:eastAsia="Calibri" w:hAnsi="Calibri" w:cs="Calibri"/>
                <w:b/>
              </w:rPr>
            </w:pPr>
            <w:r>
              <w:rPr>
                <w:rFonts w:ascii="Calibri" w:eastAsia="Calibri" w:hAnsi="Calibri" w:cs="Calibri"/>
                <w:b/>
              </w:rPr>
              <w:t>No Aplica</w:t>
            </w:r>
          </w:p>
        </w:tc>
      </w:tr>
      <w:tr w:rsidR="001A73E7" w14:paraId="5ED93CD1" w14:textId="77777777">
        <w:trPr>
          <w:trHeight w:val="810"/>
        </w:trPr>
        <w:tc>
          <w:tcPr>
            <w:tcW w:w="9635" w:type="dxa"/>
            <w:gridSpan w:val="4"/>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72B8B20C" w14:textId="77777777" w:rsidR="001A73E7" w:rsidRDefault="00000000">
            <w:pPr>
              <w:keepNext/>
              <w:spacing w:before="240" w:after="240"/>
              <w:ind w:left="0" w:hanging="2"/>
              <w:rPr>
                <w:rFonts w:ascii="Calibri" w:eastAsia="Calibri" w:hAnsi="Calibri" w:cs="Calibri"/>
                <w:b/>
              </w:rPr>
            </w:pPr>
            <w:r>
              <w:rPr>
                <w:rFonts w:ascii="Calibri" w:eastAsia="Calibri" w:hAnsi="Calibri" w:cs="Calibri"/>
                <w:b/>
              </w:rPr>
              <w:t>DESCRIPCIÓN:</w:t>
            </w:r>
          </w:p>
          <w:p w14:paraId="32937AC2" w14:textId="77777777" w:rsidR="001A73E7" w:rsidRDefault="00000000">
            <w:pPr>
              <w:keepNext/>
              <w:spacing w:before="240" w:after="240"/>
              <w:ind w:left="0" w:hanging="2"/>
              <w:rPr>
                <w:rFonts w:ascii="Calibri" w:eastAsia="Calibri" w:hAnsi="Calibri" w:cs="Calibri"/>
                <w:b/>
              </w:rPr>
            </w:pPr>
            <w:r>
              <w:rPr>
                <w:rFonts w:ascii="Calibri" w:eastAsia="Calibri" w:hAnsi="Calibri" w:cs="Calibri"/>
                <w:b/>
              </w:rPr>
              <w:t>Genera y envía los recibos de pago a los propietarios de los dispositivos móviles.</w:t>
            </w:r>
          </w:p>
        </w:tc>
      </w:tr>
      <w:tr w:rsidR="001A73E7" w14:paraId="4FE77720" w14:textId="77777777">
        <w:trPr>
          <w:trHeight w:val="810"/>
        </w:trPr>
        <w:tc>
          <w:tcPr>
            <w:tcW w:w="9635" w:type="dxa"/>
            <w:gridSpan w:val="4"/>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4EFEFDAF" w14:textId="77777777" w:rsidR="001A73E7" w:rsidRDefault="00000000">
            <w:pPr>
              <w:keepNext/>
              <w:spacing w:before="240" w:after="240"/>
              <w:ind w:left="0" w:hanging="2"/>
              <w:rPr>
                <w:rFonts w:ascii="Calibri" w:eastAsia="Calibri" w:hAnsi="Calibri" w:cs="Calibri"/>
                <w:b/>
              </w:rPr>
            </w:pPr>
            <w:r>
              <w:rPr>
                <w:rFonts w:ascii="Calibri" w:eastAsia="Calibri" w:hAnsi="Calibri" w:cs="Calibri"/>
                <w:b/>
              </w:rPr>
              <w:t>NOTAS:</w:t>
            </w:r>
          </w:p>
          <w:p w14:paraId="275701A9" w14:textId="77777777" w:rsidR="001A73E7" w:rsidRDefault="00000000">
            <w:pPr>
              <w:keepNext/>
              <w:spacing w:before="240" w:after="240"/>
              <w:ind w:left="0" w:hanging="2"/>
              <w:rPr>
                <w:rFonts w:ascii="Calibri" w:eastAsia="Calibri" w:hAnsi="Calibri" w:cs="Calibri"/>
                <w:b/>
              </w:rPr>
            </w:pPr>
            <w:r>
              <w:rPr>
                <w:rFonts w:ascii="Calibri" w:eastAsia="Calibri" w:hAnsi="Calibri" w:cs="Calibri"/>
                <w:b/>
              </w:rPr>
              <w:t>Requiere información de pagos y propietarios.</w:t>
            </w:r>
          </w:p>
        </w:tc>
      </w:tr>
      <w:tr w:rsidR="001A73E7" w14:paraId="7A4EE7DC" w14:textId="77777777">
        <w:trPr>
          <w:trHeight w:val="375"/>
        </w:trPr>
        <w:tc>
          <w:tcPr>
            <w:tcW w:w="9635" w:type="dxa"/>
            <w:gridSpan w:val="4"/>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7DD1F272" w14:textId="77777777" w:rsidR="001A73E7" w:rsidRDefault="00000000">
            <w:pPr>
              <w:keepNext/>
              <w:spacing w:before="240" w:after="240"/>
              <w:ind w:left="0" w:hanging="2"/>
              <w:rPr>
                <w:rFonts w:ascii="Calibri" w:eastAsia="Calibri" w:hAnsi="Calibri" w:cs="Calibri"/>
                <w:b/>
              </w:rPr>
            </w:pPr>
            <w:r>
              <w:rPr>
                <w:rFonts w:ascii="Calibri" w:eastAsia="Calibri" w:hAnsi="Calibri" w:cs="Calibri"/>
                <w:b/>
              </w:rPr>
              <w:t>CRITERIOS DE ACEPTACIÓN:</w:t>
            </w:r>
            <w:r>
              <w:rPr>
                <w:rFonts w:ascii="Arial" w:eastAsia="Arial" w:hAnsi="Arial" w:cs="Arial"/>
                <w:b/>
                <w:sz w:val="27"/>
                <w:szCs w:val="27"/>
                <w:highlight w:val="white"/>
              </w:rPr>
              <w:t xml:space="preserve"> </w:t>
            </w:r>
            <w:r>
              <w:rPr>
                <w:rFonts w:ascii="Calibri" w:eastAsia="Calibri" w:hAnsi="Calibri" w:cs="Calibri"/>
                <w:b/>
              </w:rPr>
              <w:t>Los recibos son generados y enviados correctamente.</w:t>
            </w:r>
          </w:p>
        </w:tc>
      </w:tr>
      <w:tr w:rsidR="001A73E7" w14:paraId="70498667" w14:textId="77777777">
        <w:trPr>
          <w:trHeight w:val="345"/>
        </w:trPr>
        <w:tc>
          <w:tcPr>
            <w:tcW w:w="9635" w:type="dxa"/>
            <w:gridSpan w:val="4"/>
            <w:tcBorders>
              <w:top w:val="nil"/>
              <w:left w:val="single" w:sz="5" w:space="0" w:color="000000"/>
              <w:bottom w:val="single" w:sz="5" w:space="0" w:color="000000"/>
              <w:right w:val="single" w:sz="5" w:space="0" w:color="000000"/>
            </w:tcBorders>
            <w:shd w:val="clear" w:color="auto" w:fill="D9D9D9"/>
            <w:tcMar>
              <w:top w:w="0" w:type="dxa"/>
              <w:left w:w="100" w:type="dxa"/>
              <w:bottom w:w="0" w:type="dxa"/>
              <w:right w:w="100" w:type="dxa"/>
            </w:tcMar>
          </w:tcPr>
          <w:p w14:paraId="4021EB37" w14:textId="77777777" w:rsidR="001A73E7" w:rsidRDefault="00000000">
            <w:pPr>
              <w:keepNext/>
              <w:spacing w:before="240" w:after="240"/>
              <w:ind w:left="0" w:hanging="2"/>
              <w:rPr>
                <w:rFonts w:ascii="Calibri" w:eastAsia="Calibri" w:hAnsi="Calibri" w:cs="Calibri"/>
                <w:b/>
              </w:rPr>
            </w:pPr>
            <w:r>
              <w:rPr>
                <w:rFonts w:ascii="Calibri" w:eastAsia="Calibri" w:hAnsi="Calibri" w:cs="Calibri"/>
                <w:b/>
              </w:rPr>
              <w:t>ESCENARIOS:</w:t>
            </w:r>
          </w:p>
        </w:tc>
      </w:tr>
      <w:tr w:rsidR="001A73E7" w14:paraId="74C2119E" w14:textId="77777777">
        <w:trPr>
          <w:trHeight w:val="1905"/>
        </w:trPr>
        <w:tc>
          <w:tcPr>
            <w:tcW w:w="1402"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4FB60D0F" w14:textId="77777777" w:rsidR="001A73E7" w:rsidRDefault="00000000">
            <w:pPr>
              <w:keepNext/>
              <w:spacing w:before="240" w:after="240"/>
              <w:ind w:left="0" w:hanging="2"/>
              <w:rPr>
                <w:rFonts w:ascii="Calibri" w:eastAsia="Calibri" w:hAnsi="Calibri" w:cs="Calibri"/>
                <w:b/>
              </w:rPr>
            </w:pPr>
            <w:r>
              <w:rPr>
                <w:rFonts w:ascii="Calibri" w:eastAsia="Calibri" w:hAnsi="Calibri" w:cs="Calibri"/>
                <w:b/>
              </w:rPr>
              <w:lastRenderedPageBreak/>
              <w:t>ES-DG-5</w:t>
            </w:r>
          </w:p>
          <w:p w14:paraId="161FEB2B" w14:textId="77777777" w:rsidR="001A73E7" w:rsidRDefault="00000000">
            <w:pPr>
              <w:keepNext/>
              <w:spacing w:before="240" w:after="240"/>
              <w:ind w:left="0" w:hanging="2"/>
              <w:rPr>
                <w:rFonts w:ascii="Calibri" w:eastAsia="Calibri" w:hAnsi="Calibri" w:cs="Calibri"/>
                <w:b/>
              </w:rPr>
            </w:pPr>
            <w:r>
              <w:rPr>
                <w:rFonts w:ascii="Calibri" w:eastAsia="Calibri" w:hAnsi="Calibri" w:cs="Calibri"/>
                <w:b/>
              </w:rPr>
              <w:t xml:space="preserve"> </w:t>
            </w:r>
          </w:p>
        </w:tc>
        <w:tc>
          <w:tcPr>
            <w:tcW w:w="8233" w:type="dxa"/>
            <w:gridSpan w:val="3"/>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18D879E" w14:textId="77777777" w:rsidR="001A73E7" w:rsidRDefault="00000000">
            <w:pPr>
              <w:keepNext/>
              <w:spacing w:before="240" w:after="240"/>
              <w:ind w:left="0" w:hanging="2"/>
              <w:rPr>
                <w:rFonts w:ascii="Calibri" w:eastAsia="Calibri" w:hAnsi="Calibri" w:cs="Calibri"/>
                <w:b/>
              </w:rPr>
            </w:pPr>
            <w:r>
              <w:rPr>
                <w:rFonts w:ascii="Calibri" w:eastAsia="Calibri" w:hAnsi="Calibri" w:cs="Calibri"/>
                <w:b/>
              </w:rPr>
              <w:t>DESCRIPCIÓN: Generar y enviar recibos de pago a los propietarios de los dispositivos móviles que fueron reparados.</w:t>
            </w:r>
          </w:p>
          <w:p w14:paraId="0D989EAE" w14:textId="77777777" w:rsidR="001A73E7" w:rsidRDefault="00000000">
            <w:pPr>
              <w:keepNext/>
              <w:spacing w:before="240" w:after="240"/>
              <w:ind w:left="0" w:hanging="2"/>
              <w:rPr>
                <w:rFonts w:ascii="Calibri" w:eastAsia="Calibri" w:hAnsi="Calibri" w:cs="Calibri"/>
                <w:b/>
              </w:rPr>
            </w:pPr>
            <w:r>
              <w:rPr>
                <w:rFonts w:ascii="Calibri" w:eastAsia="Calibri" w:hAnsi="Calibri" w:cs="Calibri"/>
                <w:b/>
              </w:rPr>
              <w:t>SUPOSICIONES/ASUNCIONES: El sistema tiene información de pagos y propietarios.</w:t>
            </w:r>
          </w:p>
          <w:p w14:paraId="330C2A5D" w14:textId="77777777" w:rsidR="001A73E7" w:rsidRDefault="00000000">
            <w:pPr>
              <w:keepNext/>
              <w:spacing w:before="240" w:after="240"/>
              <w:ind w:left="0" w:hanging="2"/>
              <w:rPr>
                <w:rFonts w:ascii="Calibri" w:eastAsia="Calibri" w:hAnsi="Calibri" w:cs="Calibri"/>
                <w:b/>
              </w:rPr>
            </w:pPr>
            <w:r>
              <w:rPr>
                <w:rFonts w:ascii="Calibri" w:eastAsia="Calibri" w:hAnsi="Calibri" w:cs="Calibri"/>
                <w:b/>
              </w:rPr>
              <w:t>RESULTADOS: Los recibos son generados y enviados a los propietarios.</w:t>
            </w:r>
          </w:p>
        </w:tc>
      </w:tr>
      <w:tr w:rsidR="001A73E7" w14:paraId="4A15E5F7" w14:textId="77777777">
        <w:trPr>
          <w:trHeight w:val="2145"/>
        </w:trPr>
        <w:tc>
          <w:tcPr>
            <w:tcW w:w="1402"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542AC073" w14:textId="77777777" w:rsidR="001A73E7" w:rsidRDefault="00000000">
            <w:pPr>
              <w:keepNext/>
              <w:spacing w:before="240" w:after="240"/>
              <w:ind w:left="0" w:hanging="2"/>
              <w:rPr>
                <w:rFonts w:ascii="Calibri" w:eastAsia="Calibri" w:hAnsi="Calibri" w:cs="Calibri"/>
                <w:b/>
              </w:rPr>
            </w:pPr>
            <w:r>
              <w:rPr>
                <w:rFonts w:ascii="Calibri" w:eastAsia="Calibri" w:hAnsi="Calibri" w:cs="Calibri"/>
                <w:b/>
              </w:rPr>
              <w:t>ES-DG-5</w:t>
            </w:r>
            <w:r>
              <w:rPr>
                <w:rFonts w:ascii="Calibri" w:eastAsia="Calibri" w:hAnsi="Calibri" w:cs="Calibri"/>
                <w:b/>
              </w:rPr>
              <w:tab/>
            </w:r>
          </w:p>
          <w:p w14:paraId="0725E4E8" w14:textId="77777777" w:rsidR="001A73E7" w:rsidRDefault="00000000">
            <w:pPr>
              <w:keepNext/>
              <w:spacing w:before="240" w:after="240"/>
              <w:ind w:left="0" w:hanging="2"/>
              <w:rPr>
                <w:rFonts w:ascii="Calibri" w:eastAsia="Calibri" w:hAnsi="Calibri" w:cs="Calibri"/>
                <w:b/>
              </w:rPr>
            </w:pPr>
            <w:r>
              <w:rPr>
                <w:rFonts w:ascii="Calibri" w:eastAsia="Calibri" w:hAnsi="Calibri" w:cs="Calibri"/>
                <w:b/>
              </w:rPr>
              <w:t xml:space="preserve"> </w:t>
            </w:r>
          </w:p>
        </w:tc>
        <w:tc>
          <w:tcPr>
            <w:tcW w:w="8233" w:type="dxa"/>
            <w:gridSpan w:val="3"/>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3CB45B0" w14:textId="77777777" w:rsidR="001A73E7" w:rsidRDefault="00000000">
            <w:pPr>
              <w:keepNext/>
              <w:spacing w:before="240" w:after="240"/>
              <w:ind w:left="0" w:hanging="2"/>
              <w:rPr>
                <w:rFonts w:ascii="Calibri" w:eastAsia="Calibri" w:hAnsi="Calibri" w:cs="Calibri"/>
                <w:b/>
              </w:rPr>
            </w:pPr>
            <w:r>
              <w:rPr>
                <w:rFonts w:ascii="Calibri" w:eastAsia="Calibri" w:hAnsi="Calibri" w:cs="Calibri"/>
                <w:b/>
              </w:rPr>
              <w:t>DESCRIPCIÓN: Producir y distribuir automáticamente recibos de pago a los propietarios de los dispositivos móviles bajo administración.</w:t>
            </w:r>
          </w:p>
          <w:p w14:paraId="383D4DA0" w14:textId="77777777" w:rsidR="001A73E7" w:rsidRDefault="00000000">
            <w:pPr>
              <w:keepNext/>
              <w:spacing w:before="240" w:after="240"/>
              <w:ind w:left="0" w:hanging="2"/>
              <w:rPr>
                <w:rFonts w:ascii="Calibri" w:eastAsia="Calibri" w:hAnsi="Calibri" w:cs="Calibri"/>
                <w:b/>
              </w:rPr>
            </w:pPr>
            <w:r>
              <w:rPr>
                <w:rFonts w:ascii="Calibri" w:eastAsia="Calibri" w:hAnsi="Calibri" w:cs="Calibri"/>
                <w:b/>
              </w:rPr>
              <w:t>SUPOSICIONES/ASUNCIONES: Se presume que el sistema cuenta con datos completos de pagos y propietarios.</w:t>
            </w:r>
          </w:p>
          <w:p w14:paraId="22D7C10D" w14:textId="77777777" w:rsidR="001A73E7" w:rsidRDefault="00000000">
            <w:pPr>
              <w:keepNext/>
              <w:spacing w:before="240" w:after="240"/>
              <w:ind w:left="0" w:hanging="2"/>
              <w:rPr>
                <w:rFonts w:ascii="Calibri" w:eastAsia="Calibri" w:hAnsi="Calibri" w:cs="Calibri"/>
                <w:b/>
              </w:rPr>
            </w:pPr>
            <w:r>
              <w:rPr>
                <w:rFonts w:ascii="Calibri" w:eastAsia="Calibri" w:hAnsi="Calibri" w:cs="Calibri"/>
                <w:b/>
              </w:rPr>
              <w:t>RESULTADOS: Los recibos de pago son generados de manera automática y enviados de forma eficiente a los propietarios correspondientes.</w:t>
            </w:r>
          </w:p>
        </w:tc>
      </w:tr>
      <w:tr w:rsidR="001A73E7" w14:paraId="75DF59E8" w14:textId="77777777">
        <w:trPr>
          <w:trHeight w:val="3000"/>
        </w:trPr>
        <w:tc>
          <w:tcPr>
            <w:tcW w:w="9635" w:type="dxa"/>
            <w:gridSpan w:val="4"/>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45241131" w14:textId="77777777" w:rsidR="001A73E7" w:rsidRDefault="00000000">
            <w:pPr>
              <w:keepNext/>
              <w:spacing w:before="240" w:after="240"/>
              <w:ind w:left="0" w:hanging="2"/>
              <w:rPr>
                <w:rFonts w:ascii="Calibri" w:eastAsia="Calibri" w:hAnsi="Calibri" w:cs="Calibri"/>
                <w:b/>
              </w:rPr>
            </w:pPr>
            <w:r>
              <w:rPr>
                <w:rFonts w:ascii="Calibri" w:eastAsia="Calibri" w:hAnsi="Calibri" w:cs="Calibri"/>
                <w:b/>
              </w:rPr>
              <w:t>REQUERIMIENTOS ESPECIALES - REGLAS DEL NEGOCIO Y DEL SISTEMA:</w:t>
            </w:r>
          </w:p>
          <w:p w14:paraId="13B46430" w14:textId="77777777" w:rsidR="001A73E7" w:rsidRDefault="00000000">
            <w:pPr>
              <w:keepNext/>
              <w:spacing w:before="240" w:after="240"/>
              <w:ind w:left="0" w:hanging="2"/>
              <w:rPr>
                <w:rFonts w:ascii="Calibri" w:eastAsia="Calibri" w:hAnsi="Calibri" w:cs="Calibri"/>
                <w:b/>
              </w:rPr>
            </w:pPr>
            <w:r>
              <w:rPr>
                <w:rFonts w:ascii="Calibri" w:eastAsia="Calibri" w:hAnsi="Calibri" w:cs="Calibri"/>
                <w:b/>
              </w:rPr>
              <w:t>·</w:t>
            </w:r>
            <w:r>
              <w:rPr>
                <w:b/>
                <w:sz w:val="14"/>
                <w:szCs w:val="14"/>
              </w:rPr>
              <w:t xml:space="preserve">       </w:t>
            </w:r>
            <w:r>
              <w:rPr>
                <w:rFonts w:ascii="Calibri" w:eastAsia="Calibri" w:hAnsi="Calibri" w:cs="Calibri"/>
                <w:b/>
              </w:rPr>
              <w:t>Ver regla del negocio asociada: [ID Regla del Negocio]</w:t>
            </w:r>
          </w:p>
          <w:p w14:paraId="0A7441AF" w14:textId="77777777" w:rsidR="001A73E7" w:rsidRDefault="00000000">
            <w:pPr>
              <w:keepNext/>
              <w:spacing w:before="240" w:after="240"/>
              <w:ind w:left="0" w:hanging="2"/>
              <w:rPr>
                <w:rFonts w:ascii="Calibri" w:eastAsia="Calibri" w:hAnsi="Calibri" w:cs="Calibri"/>
                <w:b/>
              </w:rPr>
            </w:pPr>
            <w:r>
              <w:rPr>
                <w:rFonts w:ascii="Calibri" w:eastAsia="Calibri" w:hAnsi="Calibri" w:cs="Calibri"/>
                <w:b/>
              </w:rPr>
              <w:t>·</w:t>
            </w:r>
            <w:r>
              <w:rPr>
                <w:b/>
                <w:sz w:val="14"/>
                <w:szCs w:val="14"/>
              </w:rPr>
              <w:t xml:space="preserve">       </w:t>
            </w:r>
            <w:r>
              <w:rPr>
                <w:rFonts w:ascii="Calibri" w:eastAsia="Calibri" w:hAnsi="Calibri" w:cs="Calibri"/>
                <w:b/>
              </w:rPr>
              <w:t>Ver regla del sistema asociada: [ID Regla del Negocio]</w:t>
            </w:r>
          </w:p>
          <w:p w14:paraId="29088B8D" w14:textId="77777777" w:rsidR="001A73E7" w:rsidRDefault="00000000">
            <w:pPr>
              <w:keepNext/>
              <w:spacing w:before="240" w:after="240"/>
              <w:ind w:left="0" w:hanging="2"/>
              <w:rPr>
                <w:rFonts w:ascii="Calibri" w:eastAsia="Calibri" w:hAnsi="Calibri" w:cs="Calibri"/>
                <w:b/>
              </w:rPr>
            </w:pPr>
            <w:r>
              <w:rPr>
                <w:rFonts w:ascii="Calibri" w:eastAsia="Calibri" w:hAnsi="Calibri" w:cs="Calibri"/>
                <w:b/>
              </w:rPr>
              <w:t>·</w:t>
            </w:r>
            <w:r>
              <w:rPr>
                <w:b/>
                <w:sz w:val="14"/>
                <w:szCs w:val="14"/>
              </w:rPr>
              <w:t xml:space="preserve">       </w:t>
            </w:r>
            <w:r>
              <w:rPr>
                <w:rFonts w:ascii="Calibri" w:eastAsia="Calibri" w:hAnsi="Calibri" w:cs="Calibri"/>
                <w:b/>
              </w:rPr>
              <w:t>Requerimiento Especial:</w:t>
            </w:r>
          </w:p>
          <w:p w14:paraId="47DE63CF" w14:textId="77777777" w:rsidR="001A73E7" w:rsidRDefault="00000000">
            <w:pPr>
              <w:keepNext/>
              <w:spacing w:before="240" w:after="240"/>
              <w:ind w:left="0" w:hanging="2"/>
              <w:rPr>
                <w:rFonts w:ascii="Calibri" w:eastAsia="Calibri" w:hAnsi="Calibri" w:cs="Calibri"/>
                <w:b/>
              </w:rPr>
            </w:pPr>
            <w:r>
              <w:rPr>
                <w:rFonts w:ascii="Calibri" w:eastAsia="Calibri" w:hAnsi="Calibri" w:cs="Calibri"/>
                <w:b/>
              </w:rPr>
              <w:t>·</w:t>
            </w:r>
            <w:r>
              <w:rPr>
                <w:b/>
                <w:sz w:val="14"/>
                <w:szCs w:val="14"/>
              </w:rPr>
              <w:t xml:space="preserve">       </w:t>
            </w:r>
            <w:r>
              <w:rPr>
                <w:rFonts w:ascii="Calibri" w:eastAsia="Calibri" w:hAnsi="Calibri" w:cs="Calibri"/>
                <w:b/>
              </w:rPr>
              <w:t>Requiere información de pagos y propietarios para generar los recibos.</w:t>
            </w:r>
          </w:p>
          <w:p w14:paraId="39A7CFE5" w14:textId="77777777" w:rsidR="001A73E7" w:rsidRDefault="00000000">
            <w:pPr>
              <w:keepNext/>
              <w:spacing w:before="240" w:after="240"/>
              <w:ind w:left="0" w:hanging="2"/>
              <w:rPr>
                <w:rFonts w:ascii="Calibri" w:eastAsia="Calibri" w:hAnsi="Calibri" w:cs="Calibri"/>
                <w:b/>
              </w:rPr>
            </w:pPr>
            <w:r>
              <w:rPr>
                <w:rFonts w:ascii="Calibri" w:eastAsia="Calibri" w:hAnsi="Calibri" w:cs="Calibri"/>
                <w:b/>
              </w:rPr>
              <w:t>·</w:t>
            </w:r>
            <w:r>
              <w:rPr>
                <w:b/>
                <w:sz w:val="14"/>
                <w:szCs w:val="14"/>
              </w:rPr>
              <w:t xml:space="preserve">       </w:t>
            </w:r>
            <w:r>
              <w:rPr>
                <w:rFonts w:ascii="Calibri" w:eastAsia="Calibri" w:hAnsi="Calibri" w:cs="Calibri"/>
                <w:b/>
              </w:rPr>
              <w:t>Garantizar que los recibos sean enviados correctamente.</w:t>
            </w:r>
          </w:p>
        </w:tc>
      </w:tr>
      <w:tr w:rsidR="001A73E7" w14:paraId="413D6FD3" w14:textId="77777777">
        <w:trPr>
          <w:trHeight w:val="1380"/>
        </w:trPr>
        <w:tc>
          <w:tcPr>
            <w:tcW w:w="9635" w:type="dxa"/>
            <w:gridSpan w:val="4"/>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148911B2" w14:textId="77777777" w:rsidR="001A73E7" w:rsidRDefault="00000000">
            <w:pPr>
              <w:keepNext/>
              <w:spacing w:before="240" w:after="240"/>
              <w:ind w:left="0" w:hanging="2"/>
              <w:rPr>
                <w:rFonts w:ascii="Calibri" w:eastAsia="Calibri" w:hAnsi="Calibri" w:cs="Calibri"/>
                <w:b/>
              </w:rPr>
            </w:pPr>
            <w:r>
              <w:rPr>
                <w:rFonts w:ascii="Calibri" w:eastAsia="Calibri" w:hAnsi="Calibri" w:cs="Calibri"/>
                <w:b/>
              </w:rPr>
              <w:t>RIESGOS:</w:t>
            </w:r>
          </w:p>
          <w:p w14:paraId="6978893E" w14:textId="77777777" w:rsidR="001A73E7" w:rsidRDefault="00000000">
            <w:pPr>
              <w:keepNext/>
              <w:spacing w:before="240" w:after="240"/>
              <w:ind w:left="0" w:hanging="2"/>
              <w:rPr>
                <w:rFonts w:ascii="Calibri" w:eastAsia="Calibri" w:hAnsi="Calibri" w:cs="Calibri"/>
                <w:b/>
              </w:rPr>
            </w:pPr>
            <w:r>
              <w:rPr>
                <w:rFonts w:ascii="Calibri" w:eastAsia="Calibri" w:hAnsi="Calibri" w:cs="Calibri"/>
                <w:b/>
              </w:rPr>
              <w:t>·</w:t>
            </w:r>
            <w:r>
              <w:rPr>
                <w:b/>
                <w:sz w:val="14"/>
                <w:szCs w:val="14"/>
              </w:rPr>
              <w:t xml:space="preserve">   </w:t>
            </w:r>
            <w:r>
              <w:rPr>
                <w:b/>
                <w:sz w:val="14"/>
                <w:szCs w:val="14"/>
              </w:rPr>
              <w:tab/>
            </w:r>
            <w:r>
              <w:rPr>
                <w:rFonts w:ascii="Calibri" w:eastAsia="Calibri" w:hAnsi="Calibri" w:cs="Calibri"/>
                <w:b/>
              </w:rPr>
              <w:t>Falta de información de pagos o propietarios.</w:t>
            </w:r>
          </w:p>
          <w:p w14:paraId="5035F679" w14:textId="77777777" w:rsidR="001A73E7" w:rsidRDefault="00000000">
            <w:pPr>
              <w:keepNext/>
              <w:spacing w:before="240" w:after="240"/>
              <w:ind w:left="0" w:hanging="2"/>
              <w:rPr>
                <w:rFonts w:ascii="Calibri" w:eastAsia="Calibri" w:hAnsi="Calibri" w:cs="Calibri"/>
                <w:b/>
              </w:rPr>
            </w:pPr>
            <w:r>
              <w:rPr>
                <w:rFonts w:ascii="Calibri" w:eastAsia="Calibri" w:hAnsi="Calibri" w:cs="Calibri"/>
                <w:b/>
              </w:rPr>
              <w:t>·</w:t>
            </w:r>
            <w:r>
              <w:rPr>
                <w:b/>
                <w:sz w:val="14"/>
                <w:szCs w:val="14"/>
              </w:rPr>
              <w:t xml:space="preserve">   </w:t>
            </w:r>
            <w:r>
              <w:rPr>
                <w:b/>
                <w:sz w:val="14"/>
                <w:szCs w:val="14"/>
              </w:rPr>
              <w:tab/>
            </w:r>
            <w:r>
              <w:rPr>
                <w:rFonts w:ascii="Calibri" w:eastAsia="Calibri" w:hAnsi="Calibri" w:cs="Calibri"/>
                <w:b/>
              </w:rPr>
              <w:t>Problemas en la entrega de recibos.</w:t>
            </w:r>
          </w:p>
        </w:tc>
      </w:tr>
      <w:tr w:rsidR="001A73E7" w14:paraId="674F7845" w14:textId="77777777">
        <w:trPr>
          <w:trHeight w:val="870"/>
        </w:trPr>
        <w:tc>
          <w:tcPr>
            <w:tcW w:w="9635" w:type="dxa"/>
            <w:gridSpan w:val="4"/>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6CF7D2C2" w14:textId="77777777" w:rsidR="001A73E7" w:rsidRDefault="00000000">
            <w:pPr>
              <w:keepNext/>
              <w:spacing w:before="240" w:after="240"/>
              <w:ind w:left="0" w:hanging="2"/>
              <w:rPr>
                <w:rFonts w:ascii="Calibri" w:eastAsia="Calibri" w:hAnsi="Calibri" w:cs="Calibri"/>
                <w:b/>
              </w:rPr>
            </w:pPr>
            <w:r>
              <w:rPr>
                <w:rFonts w:ascii="Calibri" w:eastAsia="Calibri" w:hAnsi="Calibri" w:cs="Calibri"/>
                <w:b/>
              </w:rPr>
              <w:t>PROTOTIPO EXPLORATORIO</w:t>
            </w:r>
          </w:p>
          <w:p w14:paraId="7A5D45E6" w14:textId="77777777" w:rsidR="001A73E7" w:rsidRDefault="00000000">
            <w:pPr>
              <w:keepNext/>
              <w:spacing w:before="240" w:after="240"/>
              <w:ind w:left="0" w:hanging="2"/>
              <w:rPr>
                <w:rFonts w:ascii="Arial" w:eastAsia="Arial" w:hAnsi="Arial" w:cs="Arial"/>
                <w:b/>
              </w:rPr>
            </w:pPr>
            <w:r>
              <w:rPr>
                <w:rFonts w:ascii="Arial" w:eastAsia="Arial" w:hAnsi="Arial" w:cs="Arial"/>
                <w:b/>
              </w:rPr>
              <w:t>No aplica.</w:t>
            </w:r>
          </w:p>
        </w:tc>
      </w:tr>
      <w:tr w:rsidR="001A73E7" w14:paraId="4B943457" w14:textId="77777777">
        <w:trPr>
          <w:trHeight w:val="200"/>
        </w:trPr>
        <w:tc>
          <w:tcPr>
            <w:tcW w:w="1402" w:type="dxa"/>
            <w:tcBorders>
              <w:top w:val="nil"/>
              <w:left w:val="nil"/>
              <w:bottom w:val="nil"/>
              <w:right w:val="nil"/>
            </w:tcBorders>
            <w:shd w:val="clear" w:color="auto" w:fill="auto"/>
            <w:tcMar>
              <w:top w:w="100" w:type="dxa"/>
              <w:left w:w="100" w:type="dxa"/>
              <w:bottom w:w="100" w:type="dxa"/>
              <w:right w:w="100" w:type="dxa"/>
            </w:tcMar>
          </w:tcPr>
          <w:p w14:paraId="6EC5E8AC" w14:textId="77777777" w:rsidR="001A73E7" w:rsidRDefault="001A73E7">
            <w:pPr>
              <w:keepNext/>
              <w:spacing w:before="240" w:after="60"/>
              <w:ind w:left="0" w:hanging="2"/>
              <w:rPr>
                <w:rFonts w:ascii="Arial" w:eastAsia="Arial" w:hAnsi="Arial" w:cs="Arial"/>
                <w:b/>
              </w:rPr>
            </w:pPr>
          </w:p>
        </w:tc>
        <w:tc>
          <w:tcPr>
            <w:tcW w:w="3492" w:type="dxa"/>
            <w:tcBorders>
              <w:top w:val="nil"/>
              <w:left w:val="nil"/>
              <w:bottom w:val="nil"/>
              <w:right w:val="nil"/>
            </w:tcBorders>
            <w:shd w:val="clear" w:color="auto" w:fill="auto"/>
            <w:tcMar>
              <w:top w:w="100" w:type="dxa"/>
              <w:left w:w="100" w:type="dxa"/>
              <w:bottom w:w="100" w:type="dxa"/>
              <w:right w:w="100" w:type="dxa"/>
            </w:tcMar>
          </w:tcPr>
          <w:p w14:paraId="397C071F" w14:textId="77777777" w:rsidR="001A73E7" w:rsidRDefault="001A73E7">
            <w:pPr>
              <w:keepNext/>
              <w:spacing w:before="240" w:after="60"/>
              <w:ind w:left="0" w:hanging="2"/>
              <w:rPr>
                <w:rFonts w:ascii="Arial" w:eastAsia="Arial" w:hAnsi="Arial" w:cs="Arial"/>
                <w:b/>
              </w:rPr>
            </w:pPr>
          </w:p>
        </w:tc>
        <w:tc>
          <w:tcPr>
            <w:tcW w:w="1540" w:type="dxa"/>
            <w:tcBorders>
              <w:top w:val="nil"/>
              <w:left w:val="nil"/>
              <w:bottom w:val="nil"/>
              <w:right w:val="nil"/>
            </w:tcBorders>
            <w:shd w:val="clear" w:color="auto" w:fill="auto"/>
            <w:tcMar>
              <w:top w:w="100" w:type="dxa"/>
              <w:left w:w="100" w:type="dxa"/>
              <w:bottom w:w="100" w:type="dxa"/>
              <w:right w:w="100" w:type="dxa"/>
            </w:tcMar>
          </w:tcPr>
          <w:p w14:paraId="6629F4D2" w14:textId="77777777" w:rsidR="001A73E7" w:rsidRDefault="001A73E7">
            <w:pPr>
              <w:keepNext/>
              <w:spacing w:before="240" w:after="60"/>
              <w:ind w:left="0" w:hanging="2"/>
              <w:rPr>
                <w:rFonts w:ascii="Arial" w:eastAsia="Arial" w:hAnsi="Arial" w:cs="Arial"/>
                <w:b/>
              </w:rPr>
            </w:pPr>
          </w:p>
        </w:tc>
        <w:tc>
          <w:tcPr>
            <w:tcW w:w="3201" w:type="dxa"/>
            <w:tcBorders>
              <w:top w:val="nil"/>
              <w:left w:val="nil"/>
              <w:bottom w:val="nil"/>
              <w:right w:val="nil"/>
            </w:tcBorders>
            <w:shd w:val="clear" w:color="auto" w:fill="auto"/>
            <w:tcMar>
              <w:top w:w="100" w:type="dxa"/>
              <w:left w:w="100" w:type="dxa"/>
              <w:bottom w:w="100" w:type="dxa"/>
              <w:right w:w="100" w:type="dxa"/>
            </w:tcMar>
          </w:tcPr>
          <w:p w14:paraId="72A1FDD8" w14:textId="77777777" w:rsidR="001A73E7" w:rsidRDefault="001A73E7">
            <w:pPr>
              <w:keepNext/>
              <w:spacing w:before="240" w:after="60"/>
              <w:ind w:left="0" w:hanging="2"/>
              <w:rPr>
                <w:rFonts w:ascii="Arial" w:eastAsia="Arial" w:hAnsi="Arial" w:cs="Arial"/>
                <w:b/>
              </w:rPr>
            </w:pPr>
          </w:p>
        </w:tc>
      </w:tr>
    </w:tbl>
    <w:p w14:paraId="0FA8C49A" w14:textId="77777777" w:rsidR="001A73E7" w:rsidRDefault="00000000">
      <w:pPr>
        <w:keepNext/>
        <w:spacing w:before="240" w:after="240"/>
        <w:ind w:left="0" w:hanging="2"/>
        <w:rPr>
          <w:rFonts w:ascii="Calibri" w:eastAsia="Calibri" w:hAnsi="Calibri" w:cs="Calibri"/>
          <w:b/>
        </w:rPr>
      </w:pPr>
      <w:r>
        <w:rPr>
          <w:rFonts w:ascii="Calibri" w:eastAsia="Calibri" w:hAnsi="Calibri" w:cs="Calibri"/>
          <w:b/>
        </w:rPr>
        <w:t xml:space="preserve">  </w:t>
      </w:r>
    </w:p>
    <w:p w14:paraId="588AF700" w14:textId="77777777" w:rsidR="001A73E7" w:rsidRDefault="001A73E7">
      <w:pPr>
        <w:keepNext/>
        <w:spacing w:before="240" w:after="240"/>
        <w:ind w:left="0" w:hanging="2"/>
        <w:rPr>
          <w:rFonts w:ascii="Calibri" w:eastAsia="Calibri" w:hAnsi="Calibri" w:cs="Calibri"/>
          <w:b/>
        </w:rPr>
      </w:pPr>
    </w:p>
    <w:sdt>
      <w:sdtPr>
        <w:tag w:val="goog_rdk_22"/>
        <w:id w:val="-117844445"/>
        <w:lock w:val="contentLocked"/>
      </w:sdtPr>
      <w:sdtContent>
        <w:tbl>
          <w:tblPr>
            <w:tblStyle w:val="affb"/>
            <w:tblpPr w:leftFromText="180" w:rightFromText="180" w:topFromText="180" w:bottomFromText="180" w:vertAnchor="text" w:tblpX="530"/>
            <w:tblW w:w="9637"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402"/>
            <w:gridCol w:w="3493"/>
            <w:gridCol w:w="1540"/>
            <w:gridCol w:w="3202"/>
          </w:tblGrid>
          <w:tr w:rsidR="001A73E7" w14:paraId="0F010CAF" w14:textId="77777777">
            <w:trPr>
              <w:trHeight w:val="1350"/>
            </w:trPr>
            <w:tc>
              <w:tcPr>
                <w:tcW w:w="4894" w:type="dxa"/>
                <w:gridSpan w:val="2"/>
                <w:tcBorders>
                  <w:top w:val="single" w:sz="5" w:space="0" w:color="000000"/>
                  <w:left w:val="single" w:sz="5" w:space="0" w:color="000000"/>
                  <w:bottom w:val="single" w:sz="5" w:space="0" w:color="000000"/>
                  <w:right w:val="single" w:sz="5" w:space="0" w:color="000000"/>
                </w:tcBorders>
                <w:shd w:val="clear" w:color="auto" w:fill="D9D9D9"/>
                <w:tcMar>
                  <w:top w:w="0" w:type="dxa"/>
                  <w:bottom w:w="0" w:type="dxa"/>
                </w:tcMar>
              </w:tcPr>
              <w:p w14:paraId="66329789" w14:textId="77777777" w:rsidR="001A73E7" w:rsidRDefault="00000000">
                <w:pPr>
                  <w:keepNext/>
                  <w:spacing w:before="240" w:after="240"/>
                  <w:ind w:left="0" w:hanging="2"/>
                  <w:textDirection w:val="lrTb"/>
                  <w:rPr>
                    <w:rFonts w:ascii="Calibri" w:eastAsia="Calibri" w:hAnsi="Calibri" w:cs="Calibri"/>
                    <w:b/>
                  </w:rPr>
                </w:pPr>
                <w:r>
                  <w:rPr>
                    <w:rFonts w:ascii="Calibri" w:eastAsia="Calibri" w:hAnsi="Calibri" w:cs="Calibri"/>
                    <w:b/>
                  </w:rPr>
                  <w:t>IDENTIFICADOR CASO DE USO:</w:t>
                </w:r>
              </w:p>
              <w:p w14:paraId="3DEC491F" w14:textId="77777777" w:rsidR="001A73E7" w:rsidRDefault="00000000">
                <w:pPr>
                  <w:keepNext/>
                  <w:spacing w:before="240" w:after="240"/>
                  <w:ind w:left="0" w:hanging="2"/>
                  <w:textDirection w:val="lrTb"/>
                  <w:rPr>
                    <w:rFonts w:ascii="Calibri" w:eastAsia="Calibri" w:hAnsi="Calibri" w:cs="Calibri"/>
                    <w:b/>
                  </w:rPr>
                </w:pPr>
                <w:r>
                  <w:rPr>
                    <w:rFonts w:ascii="Calibri" w:eastAsia="Calibri" w:hAnsi="Calibri" w:cs="Calibri"/>
                    <w:b/>
                  </w:rPr>
                  <w:t>CU-6</w:t>
                </w:r>
              </w:p>
            </w:tc>
            <w:tc>
              <w:tcPr>
                <w:tcW w:w="4741" w:type="dxa"/>
                <w:gridSpan w:val="2"/>
                <w:tcBorders>
                  <w:top w:val="single" w:sz="5" w:space="0" w:color="000000"/>
                  <w:left w:val="single" w:sz="5" w:space="0" w:color="000000"/>
                  <w:bottom w:val="single" w:sz="5" w:space="0" w:color="000000"/>
                  <w:right w:val="single" w:sz="5" w:space="0" w:color="000000"/>
                </w:tcBorders>
                <w:shd w:val="clear" w:color="auto" w:fill="D9D9D9"/>
                <w:tcMar>
                  <w:top w:w="0" w:type="dxa"/>
                  <w:bottom w:w="0" w:type="dxa"/>
                </w:tcMar>
              </w:tcPr>
              <w:p w14:paraId="2CBE08BF" w14:textId="77777777" w:rsidR="001A73E7" w:rsidRDefault="00000000">
                <w:pPr>
                  <w:keepNext/>
                  <w:spacing w:before="240" w:after="240"/>
                  <w:ind w:left="0" w:hanging="2"/>
                  <w:textDirection w:val="lrTb"/>
                  <w:rPr>
                    <w:rFonts w:ascii="Calibri" w:eastAsia="Calibri" w:hAnsi="Calibri" w:cs="Calibri"/>
                    <w:b/>
                  </w:rPr>
                </w:pPr>
                <w:r>
                  <w:rPr>
                    <w:rFonts w:ascii="Calibri" w:eastAsia="Calibri" w:hAnsi="Calibri" w:cs="Calibri"/>
                    <w:b/>
                  </w:rPr>
                  <w:t>NOMBRE:</w:t>
                </w:r>
              </w:p>
              <w:p w14:paraId="1162631A" w14:textId="77777777" w:rsidR="001A73E7" w:rsidRDefault="00000000">
                <w:pPr>
                  <w:keepNext/>
                  <w:spacing w:before="240" w:after="240"/>
                  <w:ind w:left="0" w:hanging="2"/>
                  <w:textDirection w:val="lrTb"/>
                  <w:rPr>
                    <w:rFonts w:ascii="Calibri" w:eastAsia="Calibri" w:hAnsi="Calibri" w:cs="Calibri"/>
                    <w:b/>
                  </w:rPr>
                </w:pPr>
                <w:r>
                  <w:rPr>
                    <w:rFonts w:ascii="Calibri" w:eastAsia="Calibri" w:hAnsi="Calibri" w:cs="Calibri"/>
                    <w:b/>
                  </w:rPr>
                  <w:t>Generar Informes y Reportes</w:t>
                </w:r>
              </w:p>
              <w:p w14:paraId="06809C83" w14:textId="77777777" w:rsidR="001A73E7" w:rsidRDefault="00000000">
                <w:pPr>
                  <w:keepNext/>
                  <w:spacing w:before="240" w:after="240"/>
                  <w:ind w:left="0" w:hanging="2"/>
                  <w:textDirection w:val="lrTb"/>
                  <w:rPr>
                    <w:rFonts w:ascii="Calibri" w:eastAsia="Calibri" w:hAnsi="Calibri" w:cs="Calibri"/>
                    <w:b/>
                  </w:rPr>
                </w:pPr>
                <w:r>
                  <w:rPr>
                    <w:rFonts w:ascii="Calibri" w:eastAsia="Calibri" w:hAnsi="Calibri" w:cs="Calibri"/>
                    <w:b/>
                  </w:rPr>
                  <w:t xml:space="preserve"> </w:t>
                </w:r>
              </w:p>
            </w:tc>
          </w:tr>
          <w:tr w:rsidR="001A73E7" w14:paraId="5E8AF03D" w14:textId="77777777">
            <w:trPr>
              <w:trHeight w:val="825"/>
            </w:trPr>
            <w:tc>
              <w:tcPr>
                <w:tcW w:w="6434" w:type="dxa"/>
                <w:gridSpan w:val="3"/>
                <w:tcBorders>
                  <w:top w:val="single" w:sz="5" w:space="0" w:color="000000"/>
                  <w:left w:val="single" w:sz="5" w:space="0" w:color="000000"/>
                  <w:bottom w:val="single" w:sz="5" w:space="0" w:color="000000"/>
                  <w:right w:val="single" w:sz="5" w:space="0" w:color="000000"/>
                </w:tcBorders>
                <w:tcMar>
                  <w:top w:w="0" w:type="dxa"/>
                  <w:bottom w:w="0" w:type="dxa"/>
                </w:tcMar>
              </w:tcPr>
              <w:p w14:paraId="365046CE" w14:textId="77777777" w:rsidR="001A73E7" w:rsidRDefault="00000000">
                <w:pPr>
                  <w:keepNext/>
                  <w:spacing w:before="240" w:after="240"/>
                  <w:ind w:left="0" w:hanging="2"/>
                  <w:textDirection w:val="lrTb"/>
                  <w:rPr>
                    <w:rFonts w:ascii="Calibri" w:eastAsia="Calibri" w:hAnsi="Calibri" w:cs="Calibri"/>
                    <w:b/>
                  </w:rPr>
                </w:pPr>
                <w:r>
                  <w:rPr>
                    <w:rFonts w:ascii="Calibri" w:eastAsia="Calibri" w:hAnsi="Calibri" w:cs="Calibri"/>
                    <w:b/>
                  </w:rPr>
                  <w:t>COMPLEJIDAD:</w:t>
                </w:r>
              </w:p>
              <w:p w14:paraId="40B90D46" w14:textId="77777777" w:rsidR="001A73E7" w:rsidRDefault="00000000">
                <w:pPr>
                  <w:keepNext/>
                  <w:spacing w:before="240" w:after="240"/>
                  <w:ind w:left="0" w:hanging="2"/>
                  <w:jc w:val="both"/>
                  <w:textDirection w:val="lrTb"/>
                  <w:rPr>
                    <w:rFonts w:ascii="Calibri" w:eastAsia="Calibri" w:hAnsi="Calibri" w:cs="Calibri"/>
                    <w:b/>
                    <w:highlight w:val="yellow"/>
                  </w:rPr>
                </w:pPr>
                <w:r>
                  <w:rPr>
                    <w:rFonts w:ascii="Calibri" w:eastAsia="Calibri" w:hAnsi="Calibri" w:cs="Calibri"/>
                    <w:b/>
                  </w:rPr>
                  <w:t xml:space="preserve">[Baja] - [Media] - </w:t>
                </w:r>
                <w:r>
                  <w:rPr>
                    <w:rFonts w:ascii="Calibri" w:eastAsia="Calibri" w:hAnsi="Calibri" w:cs="Calibri"/>
                    <w:b/>
                    <w:highlight w:val="yellow"/>
                  </w:rPr>
                  <w:t>[Alta]</w:t>
                </w:r>
              </w:p>
            </w:tc>
            <w:tc>
              <w:tcPr>
                <w:tcW w:w="3201" w:type="dxa"/>
                <w:tcBorders>
                  <w:top w:val="single" w:sz="5" w:space="0" w:color="000000"/>
                  <w:left w:val="single" w:sz="5" w:space="0" w:color="000000"/>
                  <w:bottom w:val="single" w:sz="5" w:space="0" w:color="000000"/>
                  <w:right w:val="single" w:sz="5" w:space="0" w:color="000000"/>
                </w:tcBorders>
                <w:tcMar>
                  <w:top w:w="0" w:type="dxa"/>
                  <w:bottom w:w="0" w:type="dxa"/>
                </w:tcMar>
              </w:tcPr>
              <w:p w14:paraId="163F185D" w14:textId="77777777" w:rsidR="001A73E7" w:rsidRDefault="00000000">
                <w:pPr>
                  <w:keepNext/>
                  <w:spacing w:before="240" w:after="240"/>
                  <w:ind w:left="0" w:hanging="2"/>
                  <w:textDirection w:val="lrTb"/>
                  <w:rPr>
                    <w:rFonts w:ascii="Calibri" w:eastAsia="Calibri" w:hAnsi="Calibri" w:cs="Calibri"/>
                    <w:b/>
                  </w:rPr>
                </w:pPr>
                <w:r>
                  <w:rPr>
                    <w:rFonts w:ascii="Calibri" w:eastAsia="Calibri" w:hAnsi="Calibri" w:cs="Calibri"/>
                    <w:b/>
                  </w:rPr>
                  <w:t>PRIORIDAD:</w:t>
                </w:r>
              </w:p>
              <w:p w14:paraId="0D966AC6" w14:textId="77777777" w:rsidR="001A73E7" w:rsidRDefault="00000000">
                <w:pPr>
                  <w:keepNext/>
                  <w:spacing w:before="240" w:after="240"/>
                  <w:ind w:left="0" w:hanging="2"/>
                  <w:textDirection w:val="lrTb"/>
                  <w:rPr>
                    <w:rFonts w:ascii="Calibri" w:eastAsia="Calibri" w:hAnsi="Calibri" w:cs="Calibri"/>
                    <w:b/>
                  </w:rPr>
                </w:pPr>
                <w:r>
                  <w:rPr>
                    <w:rFonts w:ascii="Calibri" w:eastAsia="Calibri" w:hAnsi="Calibri" w:cs="Calibri"/>
                    <w:b/>
                  </w:rPr>
                  <w:t xml:space="preserve">[Baja] - </w:t>
                </w:r>
                <w:r>
                  <w:rPr>
                    <w:rFonts w:ascii="Calibri" w:eastAsia="Calibri" w:hAnsi="Calibri" w:cs="Calibri"/>
                    <w:b/>
                    <w:highlight w:val="yellow"/>
                  </w:rPr>
                  <w:t>[Media]</w:t>
                </w:r>
                <w:r>
                  <w:rPr>
                    <w:rFonts w:ascii="Calibri" w:eastAsia="Calibri" w:hAnsi="Calibri" w:cs="Calibri"/>
                    <w:b/>
                  </w:rPr>
                  <w:t xml:space="preserve"> - [Alta]</w:t>
                </w:r>
              </w:p>
            </w:tc>
          </w:tr>
          <w:tr w:rsidR="001A73E7" w14:paraId="64BAEAC7" w14:textId="77777777">
            <w:trPr>
              <w:trHeight w:val="810"/>
            </w:trPr>
            <w:tc>
              <w:tcPr>
                <w:tcW w:w="9635" w:type="dxa"/>
                <w:gridSpan w:val="4"/>
                <w:tcBorders>
                  <w:top w:val="single" w:sz="5" w:space="0" w:color="000000"/>
                  <w:left w:val="single" w:sz="5" w:space="0" w:color="000000"/>
                  <w:bottom w:val="single" w:sz="5" w:space="0" w:color="000000"/>
                  <w:right w:val="single" w:sz="5" w:space="0" w:color="000000"/>
                </w:tcBorders>
                <w:tcMar>
                  <w:top w:w="0" w:type="dxa"/>
                  <w:bottom w:w="0" w:type="dxa"/>
                </w:tcMar>
              </w:tcPr>
              <w:p w14:paraId="132F4ADA" w14:textId="77777777" w:rsidR="001A73E7" w:rsidRDefault="00000000">
                <w:pPr>
                  <w:keepNext/>
                  <w:spacing w:before="240" w:after="240"/>
                  <w:ind w:left="0" w:hanging="2"/>
                  <w:textDirection w:val="lrTb"/>
                  <w:rPr>
                    <w:rFonts w:ascii="Calibri" w:eastAsia="Calibri" w:hAnsi="Calibri" w:cs="Calibri"/>
                    <w:b/>
                  </w:rPr>
                </w:pPr>
                <w:r>
                  <w:rPr>
                    <w:rFonts w:ascii="Calibri" w:eastAsia="Calibri" w:hAnsi="Calibri" w:cs="Calibri"/>
                    <w:b/>
                  </w:rPr>
                  <w:t>REQUERIMIENTO FUNCIONAL ASOCIADO:</w:t>
                </w:r>
              </w:p>
              <w:p w14:paraId="185735E2" w14:textId="77777777" w:rsidR="001A73E7" w:rsidRDefault="00000000">
                <w:pPr>
                  <w:keepNext/>
                  <w:spacing w:before="240" w:after="240"/>
                  <w:ind w:left="0" w:hanging="2"/>
                  <w:textDirection w:val="lrTb"/>
                  <w:rPr>
                    <w:rFonts w:ascii="Calibri" w:eastAsia="Calibri" w:hAnsi="Calibri" w:cs="Calibri"/>
                    <w:b/>
                  </w:rPr>
                </w:pPr>
                <w:r>
                  <w:rPr>
                    <w:rFonts w:ascii="Calibri" w:eastAsia="Calibri" w:hAnsi="Calibri" w:cs="Calibri"/>
                    <w:b/>
                  </w:rPr>
                  <w:t>Consultar servicios adicionales</w:t>
                </w:r>
              </w:p>
            </w:tc>
          </w:tr>
          <w:tr w:rsidR="001A73E7" w14:paraId="6B9C29FB" w14:textId="77777777">
            <w:trPr>
              <w:trHeight w:val="810"/>
            </w:trPr>
            <w:tc>
              <w:tcPr>
                <w:tcW w:w="9635" w:type="dxa"/>
                <w:gridSpan w:val="4"/>
                <w:tcBorders>
                  <w:top w:val="single" w:sz="5" w:space="0" w:color="000000"/>
                  <w:left w:val="single" w:sz="5" w:space="0" w:color="000000"/>
                  <w:bottom w:val="single" w:sz="5" w:space="0" w:color="000000"/>
                  <w:right w:val="single" w:sz="5" w:space="0" w:color="000000"/>
                </w:tcBorders>
                <w:tcMar>
                  <w:top w:w="0" w:type="dxa"/>
                  <w:bottom w:w="0" w:type="dxa"/>
                </w:tcMar>
              </w:tcPr>
              <w:p w14:paraId="71CDBFAA" w14:textId="77777777" w:rsidR="001A73E7" w:rsidRDefault="00000000">
                <w:pPr>
                  <w:keepNext/>
                  <w:spacing w:before="240" w:after="240"/>
                  <w:ind w:left="0" w:hanging="2"/>
                  <w:textDirection w:val="lrTb"/>
                  <w:rPr>
                    <w:rFonts w:ascii="Calibri" w:eastAsia="Calibri" w:hAnsi="Calibri" w:cs="Calibri"/>
                    <w:b/>
                  </w:rPr>
                </w:pPr>
                <w:r>
                  <w:rPr>
                    <w:rFonts w:ascii="Calibri" w:eastAsia="Calibri" w:hAnsi="Calibri" w:cs="Calibri"/>
                    <w:b/>
                  </w:rPr>
                  <w:t>ACTORES:</w:t>
                </w:r>
              </w:p>
              <w:p w14:paraId="7D3EC1C2" w14:textId="77777777" w:rsidR="001A73E7" w:rsidRDefault="00000000">
                <w:pPr>
                  <w:keepNext/>
                  <w:spacing w:before="240" w:after="240"/>
                  <w:ind w:left="0" w:hanging="2"/>
                  <w:textDirection w:val="lrTb"/>
                  <w:rPr>
                    <w:rFonts w:ascii="Calibri" w:eastAsia="Calibri" w:hAnsi="Calibri" w:cs="Calibri"/>
                    <w:b/>
                  </w:rPr>
                </w:pPr>
                <w:r>
                  <w:rPr>
                    <w:rFonts w:ascii="Calibri" w:eastAsia="Calibri" w:hAnsi="Calibri" w:cs="Calibri"/>
                    <w:b/>
                  </w:rPr>
                  <w:t>Administrador, Desarrollador. Contador</w:t>
                </w:r>
              </w:p>
            </w:tc>
          </w:tr>
          <w:tr w:rsidR="001A73E7" w14:paraId="5D859459" w14:textId="77777777">
            <w:trPr>
              <w:trHeight w:val="810"/>
            </w:trPr>
            <w:tc>
              <w:tcPr>
                <w:tcW w:w="9635" w:type="dxa"/>
                <w:gridSpan w:val="4"/>
                <w:tcBorders>
                  <w:top w:val="single" w:sz="5" w:space="0" w:color="000000"/>
                  <w:left w:val="single" w:sz="5" w:space="0" w:color="000000"/>
                  <w:bottom w:val="single" w:sz="5" w:space="0" w:color="000000"/>
                  <w:right w:val="single" w:sz="5" w:space="0" w:color="000000"/>
                </w:tcBorders>
                <w:tcMar>
                  <w:top w:w="0" w:type="dxa"/>
                  <w:bottom w:w="0" w:type="dxa"/>
                </w:tcMar>
              </w:tcPr>
              <w:p w14:paraId="610381C9" w14:textId="77777777" w:rsidR="001A73E7" w:rsidRDefault="00000000">
                <w:pPr>
                  <w:keepNext/>
                  <w:spacing w:before="240" w:after="240"/>
                  <w:ind w:left="0" w:hanging="2"/>
                  <w:textDirection w:val="lrTb"/>
                  <w:rPr>
                    <w:rFonts w:ascii="Calibri" w:eastAsia="Calibri" w:hAnsi="Calibri" w:cs="Calibri"/>
                    <w:b/>
                  </w:rPr>
                </w:pPr>
                <w:r>
                  <w:rPr>
                    <w:rFonts w:ascii="Calibri" w:eastAsia="Calibri" w:hAnsi="Calibri" w:cs="Calibri"/>
                    <w:b/>
                  </w:rPr>
                  <w:t>CASOS DE USO ASOCIADOS:</w:t>
                </w:r>
              </w:p>
              <w:p w14:paraId="5E96E2BF" w14:textId="77777777" w:rsidR="001A73E7" w:rsidRDefault="00000000">
                <w:pPr>
                  <w:keepNext/>
                  <w:spacing w:before="240" w:after="240"/>
                  <w:ind w:left="0" w:hanging="2"/>
                  <w:textDirection w:val="lrTb"/>
                  <w:rPr>
                    <w:rFonts w:ascii="Calibri" w:eastAsia="Calibri" w:hAnsi="Calibri" w:cs="Calibri"/>
                    <w:b/>
                  </w:rPr>
                </w:pPr>
                <w:r>
                  <w:rPr>
                    <w:rFonts w:ascii="Calibri" w:eastAsia="Calibri" w:hAnsi="Calibri" w:cs="Calibri"/>
                    <w:b/>
                  </w:rPr>
                  <w:t>No Aplica</w:t>
                </w:r>
              </w:p>
            </w:tc>
          </w:tr>
          <w:tr w:rsidR="001A73E7" w14:paraId="47151EC6" w14:textId="77777777">
            <w:trPr>
              <w:trHeight w:val="810"/>
            </w:trPr>
            <w:tc>
              <w:tcPr>
                <w:tcW w:w="9635" w:type="dxa"/>
                <w:gridSpan w:val="4"/>
                <w:tcBorders>
                  <w:top w:val="single" w:sz="5" w:space="0" w:color="000000"/>
                  <w:left w:val="single" w:sz="5" w:space="0" w:color="000000"/>
                  <w:bottom w:val="single" w:sz="5" w:space="0" w:color="000000"/>
                  <w:right w:val="single" w:sz="5" w:space="0" w:color="000000"/>
                </w:tcBorders>
                <w:tcMar>
                  <w:top w:w="0" w:type="dxa"/>
                  <w:bottom w:w="0" w:type="dxa"/>
                </w:tcMar>
              </w:tcPr>
              <w:p w14:paraId="689907CD" w14:textId="77777777" w:rsidR="001A73E7" w:rsidRDefault="00000000">
                <w:pPr>
                  <w:keepNext/>
                  <w:spacing w:before="240" w:after="240"/>
                  <w:ind w:left="0" w:hanging="2"/>
                  <w:textDirection w:val="lrTb"/>
                  <w:rPr>
                    <w:rFonts w:ascii="Calibri" w:eastAsia="Calibri" w:hAnsi="Calibri" w:cs="Calibri"/>
                    <w:b/>
                  </w:rPr>
                </w:pPr>
                <w:r>
                  <w:rPr>
                    <w:rFonts w:ascii="Calibri" w:eastAsia="Calibri" w:hAnsi="Calibri" w:cs="Calibri"/>
                    <w:b/>
                  </w:rPr>
                  <w:t>DESCRIPCIÓN:</w:t>
                </w:r>
              </w:p>
              <w:p w14:paraId="51CD2BC6" w14:textId="77777777" w:rsidR="001A73E7" w:rsidRDefault="00000000">
                <w:pPr>
                  <w:keepNext/>
                  <w:spacing w:before="240" w:after="240"/>
                  <w:ind w:left="0" w:hanging="2"/>
                  <w:textDirection w:val="lrTb"/>
                  <w:rPr>
                    <w:rFonts w:ascii="Calibri" w:eastAsia="Calibri" w:hAnsi="Calibri" w:cs="Calibri"/>
                    <w:b/>
                  </w:rPr>
                </w:pPr>
                <w:r>
                  <w:rPr>
                    <w:rFonts w:ascii="Calibri" w:eastAsia="Calibri" w:hAnsi="Calibri" w:cs="Calibri"/>
                    <w:b/>
                  </w:rPr>
                  <w:t>Permite generar informes y reportes administrativos y financieros del taller de reparación.</w:t>
                </w:r>
              </w:p>
            </w:tc>
          </w:tr>
          <w:tr w:rsidR="001A73E7" w14:paraId="40D6CB3A" w14:textId="77777777">
            <w:trPr>
              <w:trHeight w:val="810"/>
            </w:trPr>
            <w:tc>
              <w:tcPr>
                <w:tcW w:w="9635" w:type="dxa"/>
                <w:gridSpan w:val="4"/>
                <w:tcBorders>
                  <w:top w:val="single" w:sz="5" w:space="0" w:color="000000"/>
                  <w:left w:val="single" w:sz="5" w:space="0" w:color="000000"/>
                  <w:bottom w:val="single" w:sz="5" w:space="0" w:color="000000"/>
                  <w:right w:val="single" w:sz="5" w:space="0" w:color="000000"/>
                </w:tcBorders>
                <w:tcMar>
                  <w:top w:w="0" w:type="dxa"/>
                  <w:bottom w:w="0" w:type="dxa"/>
                </w:tcMar>
              </w:tcPr>
              <w:p w14:paraId="104A7596" w14:textId="77777777" w:rsidR="001A73E7" w:rsidRDefault="00000000">
                <w:pPr>
                  <w:keepNext/>
                  <w:spacing w:before="240" w:after="240"/>
                  <w:ind w:left="0" w:hanging="2"/>
                  <w:textDirection w:val="lrTb"/>
                  <w:rPr>
                    <w:rFonts w:ascii="Calibri" w:eastAsia="Calibri" w:hAnsi="Calibri" w:cs="Calibri"/>
                    <w:b/>
                  </w:rPr>
                </w:pPr>
                <w:r>
                  <w:rPr>
                    <w:rFonts w:ascii="Calibri" w:eastAsia="Calibri" w:hAnsi="Calibri" w:cs="Calibri"/>
                    <w:b/>
                  </w:rPr>
                  <w:t>NOTAS:</w:t>
                </w:r>
              </w:p>
              <w:p w14:paraId="138DC54D" w14:textId="77777777" w:rsidR="001A73E7" w:rsidRDefault="00000000">
                <w:pPr>
                  <w:keepNext/>
                  <w:spacing w:before="240" w:after="240"/>
                  <w:ind w:left="0" w:hanging="2"/>
                  <w:textDirection w:val="lrTb"/>
                  <w:rPr>
                    <w:rFonts w:ascii="Calibri" w:eastAsia="Calibri" w:hAnsi="Calibri" w:cs="Calibri"/>
                    <w:b/>
                  </w:rPr>
                </w:pPr>
                <w:r>
                  <w:rPr>
                    <w:rFonts w:ascii="Calibri" w:eastAsia="Calibri" w:hAnsi="Calibri" w:cs="Calibri"/>
                    <w:b/>
                  </w:rPr>
                  <w:t>Requiere información financiera y administrativa en el sistema.</w:t>
                </w:r>
              </w:p>
            </w:tc>
          </w:tr>
          <w:tr w:rsidR="001A73E7" w14:paraId="15E0C2DF" w14:textId="77777777">
            <w:trPr>
              <w:trHeight w:val="375"/>
            </w:trPr>
            <w:tc>
              <w:tcPr>
                <w:tcW w:w="9635" w:type="dxa"/>
                <w:gridSpan w:val="4"/>
                <w:tcBorders>
                  <w:top w:val="single" w:sz="5" w:space="0" w:color="000000"/>
                  <w:left w:val="single" w:sz="5" w:space="0" w:color="000000"/>
                  <w:bottom w:val="single" w:sz="5" w:space="0" w:color="000000"/>
                  <w:right w:val="single" w:sz="5" w:space="0" w:color="000000"/>
                </w:tcBorders>
                <w:tcMar>
                  <w:top w:w="0" w:type="dxa"/>
                  <w:bottom w:w="0" w:type="dxa"/>
                </w:tcMar>
              </w:tcPr>
              <w:p w14:paraId="0B3F4904" w14:textId="77777777" w:rsidR="001A73E7" w:rsidRDefault="00000000">
                <w:pPr>
                  <w:keepNext/>
                  <w:spacing w:before="240" w:after="240"/>
                  <w:ind w:left="0" w:hanging="2"/>
                  <w:textDirection w:val="lrTb"/>
                  <w:rPr>
                    <w:rFonts w:ascii="Calibri" w:eastAsia="Calibri" w:hAnsi="Calibri" w:cs="Calibri"/>
                    <w:b/>
                  </w:rPr>
                </w:pPr>
                <w:r>
                  <w:rPr>
                    <w:rFonts w:ascii="Calibri" w:eastAsia="Calibri" w:hAnsi="Calibri" w:cs="Calibri"/>
                    <w:b/>
                  </w:rPr>
                  <w:t>CRITERIOS DE ACEPTACIÓN:</w:t>
                </w:r>
                <w:r>
                  <w:rPr>
                    <w:rFonts w:ascii="Arial" w:eastAsia="Arial" w:hAnsi="Arial" w:cs="Arial"/>
                    <w:b/>
                    <w:sz w:val="27"/>
                    <w:szCs w:val="27"/>
                    <w:highlight w:val="white"/>
                  </w:rPr>
                  <w:t xml:space="preserve"> </w:t>
                </w:r>
                <w:r>
                  <w:rPr>
                    <w:rFonts w:ascii="Calibri" w:eastAsia="Calibri" w:hAnsi="Calibri" w:cs="Calibri"/>
                    <w:b/>
                  </w:rPr>
                  <w:t>Los informes y reportes son generados correctamente.</w:t>
                </w:r>
              </w:p>
            </w:tc>
          </w:tr>
          <w:tr w:rsidR="001A73E7" w14:paraId="2F9EF2B8" w14:textId="77777777">
            <w:trPr>
              <w:trHeight w:val="345"/>
            </w:trPr>
            <w:tc>
              <w:tcPr>
                <w:tcW w:w="9635" w:type="dxa"/>
                <w:gridSpan w:val="4"/>
                <w:tcBorders>
                  <w:top w:val="single" w:sz="5" w:space="0" w:color="000000"/>
                  <w:left w:val="single" w:sz="5" w:space="0" w:color="000000"/>
                  <w:bottom w:val="single" w:sz="5" w:space="0" w:color="000000"/>
                  <w:right w:val="single" w:sz="5" w:space="0" w:color="000000"/>
                </w:tcBorders>
                <w:shd w:val="clear" w:color="auto" w:fill="D9D9D9"/>
                <w:tcMar>
                  <w:top w:w="0" w:type="dxa"/>
                  <w:bottom w:w="0" w:type="dxa"/>
                </w:tcMar>
              </w:tcPr>
              <w:p w14:paraId="6AA0A320" w14:textId="77777777" w:rsidR="001A73E7" w:rsidRDefault="00000000">
                <w:pPr>
                  <w:keepNext/>
                  <w:spacing w:before="240" w:after="240"/>
                  <w:ind w:left="0" w:hanging="2"/>
                  <w:textDirection w:val="lrTb"/>
                  <w:rPr>
                    <w:rFonts w:ascii="Calibri" w:eastAsia="Calibri" w:hAnsi="Calibri" w:cs="Calibri"/>
                    <w:b/>
                  </w:rPr>
                </w:pPr>
                <w:r>
                  <w:rPr>
                    <w:rFonts w:ascii="Calibri" w:eastAsia="Calibri" w:hAnsi="Calibri" w:cs="Calibri"/>
                    <w:b/>
                  </w:rPr>
                  <w:t>ESCENARIOS:</w:t>
                </w:r>
              </w:p>
            </w:tc>
          </w:tr>
          <w:tr w:rsidR="001A73E7" w14:paraId="14FB8DE4" w14:textId="77777777">
            <w:trPr>
              <w:trHeight w:val="1905"/>
            </w:trPr>
            <w:tc>
              <w:tcPr>
                <w:tcW w:w="1402" w:type="dxa"/>
                <w:tcBorders>
                  <w:top w:val="single" w:sz="5" w:space="0" w:color="000000"/>
                  <w:left w:val="single" w:sz="5" w:space="0" w:color="000000"/>
                  <w:bottom w:val="single" w:sz="5" w:space="0" w:color="000000"/>
                  <w:right w:val="single" w:sz="5" w:space="0" w:color="000000"/>
                </w:tcBorders>
                <w:tcMar>
                  <w:top w:w="0" w:type="dxa"/>
                  <w:bottom w:w="0" w:type="dxa"/>
                </w:tcMar>
              </w:tcPr>
              <w:p w14:paraId="7FD24C7D" w14:textId="77777777" w:rsidR="001A73E7" w:rsidRDefault="00000000">
                <w:pPr>
                  <w:keepNext/>
                  <w:spacing w:before="240" w:after="240"/>
                  <w:ind w:left="0" w:hanging="2"/>
                  <w:textDirection w:val="lrTb"/>
                  <w:rPr>
                    <w:rFonts w:ascii="Calibri" w:eastAsia="Calibri" w:hAnsi="Calibri" w:cs="Calibri"/>
                    <w:b/>
                  </w:rPr>
                </w:pPr>
                <w:r>
                  <w:rPr>
                    <w:rFonts w:ascii="Calibri" w:eastAsia="Calibri" w:hAnsi="Calibri" w:cs="Calibri"/>
                    <w:b/>
                  </w:rPr>
                  <w:t>ES-DG-6</w:t>
                </w:r>
              </w:p>
              <w:p w14:paraId="41CD5AD6" w14:textId="77777777" w:rsidR="001A73E7" w:rsidRDefault="00000000">
                <w:pPr>
                  <w:keepNext/>
                  <w:spacing w:before="240" w:after="240"/>
                  <w:ind w:left="0" w:hanging="2"/>
                  <w:textDirection w:val="lrTb"/>
                  <w:rPr>
                    <w:rFonts w:ascii="Calibri" w:eastAsia="Calibri" w:hAnsi="Calibri" w:cs="Calibri"/>
                    <w:b/>
                  </w:rPr>
                </w:pPr>
                <w:r>
                  <w:rPr>
                    <w:rFonts w:ascii="Calibri" w:eastAsia="Calibri" w:hAnsi="Calibri" w:cs="Calibri"/>
                    <w:b/>
                  </w:rPr>
                  <w:t xml:space="preserve"> </w:t>
                </w:r>
              </w:p>
            </w:tc>
            <w:tc>
              <w:tcPr>
                <w:tcW w:w="8233" w:type="dxa"/>
                <w:gridSpan w:val="3"/>
                <w:tcBorders>
                  <w:top w:val="single" w:sz="5" w:space="0" w:color="000000"/>
                  <w:left w:val="single" w:sz="5" w:space="0" w:color="000000"/>
                  <w:bottom w:val="single" w:sz="5" w:space="0" w:color="000000"/>
                  <w:right w:val="single" w:sz="5" w:space="0" w:color="000000"/>
                </w:tcBorders>
                <w:tcMar>
                  <w:top w:w="0" w:type="dxa"/>
                  <w:bottom w:w="0" w:type="dxa"/>
                </w:tcMar>
              </w:tcPr>
              <w:p w14:paraId="7E228E4B" w14:textId="77777777" w:rsidR="001A73E7" w:rsidRDefault="00000000">
                <w:pPr>
                  <w:keepNext/>
                  <w:spacing w:before="240" w:after="240"/>
                  <w:ind w:left="0" w:hanging="2"/>
                  <w:textDirection w:val="lrTb"/>
                  <w:rPr>
                    <w:rFonts w:ascii="Calibri" w:eastAsia="Calibri" w:hAnsi="Calibri" w:cs="Calibri"/>
                    <w:b/>
                  </w:rPr>
                </w:pPr>
                <w:r>
                  <w:rPr>
                    <w:rFonts w:ascii="Calibri" w:eastAsia="Calibri" w:hAnsi="Calibri" w:cs="Calibri"/>
                    <w:b/>
                  </w:rPr>
                  <w:t>DESCRIPCIÓN: Generar informes y reportes administrativos y financieros del taller de reparación.</w:t>
                </w:r>
              </w:p>
              <w:p w14:paraId="0EB9C930" w14:textId="77777777" w:rsidR="001A73E7" w:rsidRDefault="00000000">
                <w:pPr>
                  <w:keepNext/>
                  <w:spacing w:before="240" w:after="240"/>
                  <w:ind w:left="0" w:hanging="2"/>
                  <w:textDirection w:val="lrTb"/>
                  <w:rPr>
                    <w:rFonts w:ascii="Calibri" w:eastAsia="Calibri" w:hAnsi="Calibri" w:cs="Calibri"/>
                    <w:b/>
                  </w:rPr>
                </w:pPr>
                <w:r>
                  <w:rPr>
                    <w:rFonts w:ascii="Calibri" w:eastAsia="Calibri" w:hAnsi="Calibri" w:cs="Calibri"/>
                    <w:b/>
                  </w:rPr>
                  <w:t>SUPOSICIONES/ASUNCIONES: El sistema cuenta con información financiera y administrativa.</w:t>
                </w:r>
              </w:p>
              <w:p w14:paraId="0867E652" w14:textId="77777777" w:rsidR="001A73E7" w:rsidRDefault="00000000">
                <w:pPr>
                  <w:keepNext/>
                  <w:spacing w:before="240" w:after="240"/>
                  <w:ind w:left="0" w:hanging="2"/>
                  <w:textDirection w:val="lrTb"/>
                  <w:rPr>
                    <w:rFonts w:ascii="Calibri" w:eastAsia="Calibri" w:hAnsi="Calibri" w:cs="Calibri"/>
                    <w:b/>
                  </w:rPr>
                </w:pPr>
                <w:r>
                  <w:rPr>
                    <w:rFonts w:ascii="Calibri" w:eastAsia="Calibri" w:hAnsi="Calibri" w:cs="Calibri"/>
                    <w:b/>
                  </w:rPr>
                  <w:lastRenderedPageBreak/>
                  <w:t>RESULTADOS: Se generan informes y reportes.</w:t>
                </w:r>
              </w:p>
            </w:tc>
          </w:tr>
          <w:tr w:rsidR="001A73E7" w14:paraId="7BB13A4A" w14:textId="77777777">
            <w:trPr>
              <w:trHeight w:val="3510"/>
            </w:trPr>
            <w:tc>
              <w:tcPr>
                <w:tcW w:w="1402" w:type="dxa"/>
                <w:tcBorders>
                  <w:top w:val="single" w:sz="5" w:space="0" w:color="000000"/>
                  <w:left w:val="single" w:sz="5" w:space="0" w:color="000000"/>
                  <w:bottom w:val="single" w:sz="5" w:space="0" w:color="000000"/>
                  <w:right w:val="single" w:sz="5" w:space="0" w:color="000000"/>
                </w:tcBorders>
                <w:tcMar>
                  <w:top w:w="0" w:type="dxa"/>
                  <w:bottom w:w="0" w:type="dxa"/>
                </w:tcMar>
              </w:tcPr>
              <w:p w14:paraId="117F1CDA" w14:textId="77777777" w:rsidR="001A73E7" w:rsidRDefault="00000000">
                <w:pPr>
                  <w:keepNext/>
                  <w:spacing w:before="240" w:after="240"/>
                  <w:ind w:left="0" w:hanging="2"/>
                  <w:textDirection w:val="lrTb"/>
                  <w:rPr>
                    <w:rFonts w:ascii="Calibri" w:eastAsia="Calibri" w:hAnsi="Calibri" w:cs="Calibri"/>
                    <w:b/>
                  </w:rPr>
                </w:pPr>
                <w:r>
                  <w:rPr>
                    <w:rFonts w:ascii="Calibri" w:eastAsia="Calibri" w:hAnsi="Calibri" w:cs="Calibri"/>
                    <w:b/>
                  </w:rPr>
                  <w:t>ES-DG-6</w:t>
                </w:r>
                <w:r>
                  <w:rPr>
                    <w:rFonts w:ascii="Calibri" w:eastAsia="Calibri" w:hAnsi="Calibri" w:cs="Calibri"/>
                    <w:b/>
                  </w:rPr>
                  <w:tab/>
                </w:r>
              </w:p>
              <w:p w14:paraId="54829370" w14:textId="77777777" w:rsidR="001A73E7" w:rsidRDefault="00000000">
                <w:pPr>
                  <w:keepNext/>
                  <w:spacing w:before="240" w:after="240"/>
                  <w:ind w:left="0" w:hanging="2"/>
                  <w:textDirection w:val="lrTb"/>
                  <w:rPr>
                    <w:rFonts w:ascii="Calibri" w:eastAsia="Calibri" w:hAnsi="Calibri" w:cs="Calibri"/>
                    <w:b/>
                  </w:rPr>
                </w:pPr>
                <w:r>
                  <w:rPr>
                    <w:rFonts w:ascii="Calibri" w:eastAsia="Calibri" w:hAnsi="Calibri" w:cs="Calibri"/>
                    <w:b/>
                  </w:rPr>
                  <w:t xml:space="preserve"> </w:t>
                </w:r>
              </w:p>
            </w:tc>
            <w:tc>
              <w:tcPr>
                <w:tcW w:w="8233" w:type="dxa"/>
                <w:gridSpan w:val="3"/>
                <w:tcBorders>
                  <w:top w:val="single" w:sz="5" w:space="0" w:color="000000"/>
                  <w:left w:val="single" w:sz="5" w:space="0" w:color="000000"/>
                  <w:bottom w:val="single" w:sz="5" w:space="0" w:color="000000"/>
                  <w:right w:val="single" w:sz="5" w:space="0" w:color="000000"/>
                </w:tcBorders>
                <w:tcMar>
                  <w:top w:w="0" w:type="dxa"/>
                  <w:bottom w:w="0" w:type="dxa"/>
                </w:tcMar>
              </w:tcPr>
              <w:p w14:paraId="305F0B07" w14:textId="77777777" w:rsidR="001A73E7" w:rsidRDefault="00000000">
                <w:pPr>
                  <w:keepNext/>
                  <w:spacing w:before="240" w:after="240"/>
                  <w:ind w:left="0" w:hanging="2"/>
                  <w:textDirection w:val="lrTb"/>
                  <w:rPr>
                    <w:rFonts w:ascii="Calibri" w:eastAsia="Calibri" w:hAnsi="Calibri" w:cs="Calibri"/>
                    <w:b/>
                  </w:rPr>
                </w:pPr>
                <w:r>
                  <w:rPr>
                    <w:rFonts w:ascii="Calibri" w:eastAsia="Calibri" w:hAnsi="Calibri" w:cs="Calibri"/>
                    <w:b/>
                  </w:rPr>
                  <w:br/>
                  <w:t xml:space="preserve"> DESCRIPCIÓN: Crear informes y reportes administrativos y financieros para el propietario del taller.</w:t>
                </w:r>
              </w:p>
              <w:p w14:paraId="4936CF21" w14:textId="77777777" w:rsidR="001A73E7" w:rsidRDefault="00000000">
                <w:pPr>
                  <w:keepNext/>
                  <w:spacing w:before="240" w:after="240"/>
                  <w:ind w:left="0" w:hanging="2"/>
                  <w:textDirection w:val="lrTb"/>
                  <w:rPr>
                    <w:rFonts w:ascii="Calibri" w:eastAsia="Calibri" w:hAnsi="Calibri" w:cs="Calibri"/>
                    <w:b/>
                  </w:rPr>
                </w:pPr>
                <w:r>
                  <w:rPr>
                    <w:rFonts w:ascii="Calibri" w:eastAsia="Calibri" w:hAnsi="Calibri" w:cs="Calibri"/>
                    <w:b/>
                  </w:rPr>
                  <w:t>SUPOSICIONES/ASUNCIONES: Se parte de la premisa de que el sistema dispone de datos completos relacionados con la información financiera y administrativa del taller.</w:t>
                </w:r>
              </w:p>
              <w:p w14:paraId="56B4F8AF" w14:textId="77777777" w:rsidR="001A73E7" w:rsidRDefault="00000000">
                <w:pPr>
                  <w:keepNext/>
                  <w:spacing w:before="240" w:after="240"/>
                  <w:ind w:left="0" w:hanging="2"/>
                  <w:textDirection w:val="lrTb"/>
                  <w:rPr>
                    <w:rFonts w:ascii="Calibri" w:eastAsia="Calibri" w:hAnsi="Calibri" w:cs="Calibri"/>
                    <w:b/>
                  </w:rPr>
                </w:pPr>
                <w:r>
                  <w:rPr>
                    <w:rFonts w:ascii="Calibri" w:eastAsia="Calibri" w:hAnsi="Calibri" w:cs="Calibri"/>
                    <w:b/>
                  </w:rPr>
                  <w:t>RESULTADOS: Informes y reportes detallados y precisos son generados, proporcionando una visión integral de la situación financiera y administrativa del taller.</w:t>
                </w:r>
              </w:p>
              <w:p w14:paraId="77B5274A" w14:textId="77777777" w:rsidR="001A73E7" w:rsidRDefault="00000000">
                <w:pPr>
                  <w:keepNext/>
                  <w:spacing w:before="240" w:after="240"/>
                  <w:ind w:left="0" w:hanging="2"/>
                  <w:textDirection w:val="lrTb"/>
                  <w:rPr>
                    <w:rFonts w:ascii="Calibri" w:eastAsia="Calibri" w:hAnsi="Calibri" w:cs="Calibri"/>
                    <w:b/>
                  </w:rPr>
                </w:pPr>
                <w:r>
                  <w:rPr>
                    <w:rFonts w:ascii="Calibri" w:eastAsia="Calibri" w:hAnsi="Calibri" w:cs="Calibri"/>
                    <w:b/>
                  </w:rPr>
                  <w:t xml:space="preserve"> </w:t>
                </w:r>
              </w:p>
            </w:tc>
          </w:tr>
          <w:tr w:rsidR="001A73E7" w14:paraId="08FC2646" w14:textId="77777777">
            <w:trPr>
              <w:trHeight w:val="3000"/>
            </w:trPr>
            <w:tc>
              <w:tcPr>
                <w:tcW w:w="9635" w:type="dxa"/>
                <w:gridSpan w:val="4"/>
                <w:tcBorders>
                  <w:top w:val="single" w:sz="5" w:space="0" w:color="000000"/>
                  <w:left w:val="single" w:sz="5" w:space="0" w:color="000000"/>
                  <w:bottom w:val="single" w:sz="5" w:space="0" w:color="000000"/>
                  <w:right w:val="single" w:sz="5" w:space="0" w:color="000000"/>
                </w:tcBorders>
                <w:tcMar>
                  <w:top w:w="0" w:type="dxa"/>
                  <w:bottom w:w="0" w:type="dxa"/>
                </w:tcMar>
              </w:tcPr>
              <w:p w14:paraId="59162530" w14:textId="77777777" w:rsidR="001A73E7" w:rsidRDefault="00000000">
                <w:pPr>
                  <w:keepNext/>
                  <w:spacing w:before="240" w:after="240"/>
                  <w:ind w:left="0" w:hanging="2"/>
                  <w:textDirection w:val="lrTb"/>
                  <w:rPr>
                    <w:rFonts w:ascii="Calibri" w:eastAsia="Calibri" w:hAnsi="Calibri" w:cs="Calibri"/>
                    <w:b/>
                  </w:rPr>
                </w:pPr>
                <w:r>
                  <w:rPr>
                    <w:rFonts w:ascii="Calibri" w:eastAsia="Calibri" w:hAnsi="Calibri" w:cs="Calibri"/>
                    <w:b/>
                  </w:rPr>
                  <w:t>REQUERIMIENTOS ESPECIALES - REGLAS DEL NEGOCIO Y DEL SISTEMA:</w:t>
                </w:r>
              </w:p>
              <w:p w14:paraId="419D8977" w14:textId="77777777" w:rsidR="001A73E7" w:rsidRDefault="00000000">
                <w:pPr>
                  <w:keepNext/>
                  <w:spacing w:before="240" w:after="240"/>
                  <w:ind w:left="0" w:hanging="2"/>
                  <w:textDirection w:val="lrTb"/>
                  <w:rPr>
                    <w:rFonts w:ascii="Calibri" w:eastAsia="Calibri" w:hAnsi="Calibri" w:cs="Calibri"/>
                    <w:b/>
                  </w:rPr>
                </w:pPr>
                <w:r>
                  <w:rPr>
                    <w:rFonts w:ascii="Calibri" w:eastAsia="Calibri" w:hAnsi="Calibri" w:cs="Calibri"/>
                    <w:b/>
                  </w:rPr>
                  <w:t>·</w:t>
                </w:r>
                <w:r>
                  <w:rPr>
                    <w:b/>
                    <w:sz w:val="14"/>
                    <w:szCs w:val="14"/>
                  </w:rPr>
                  <w:t xml:space="preserve">       </w:t>
                </w:r>
                <w:r>
                  <w:rPr>
                    <w:rFonts w:ascii="Calibri" w:eastAsia="Calibri" w:hAnsi="Calibri" w:cs="Calibri"/>
                    <w:b/>
                  </w:rPr>
                  <w:t>Ver regla del negocio asociada: [ID Regla del Negocio]</w:t>
                </w:r>
              </w:p>
              <w:p w14:paraId="53AF6AB4" w14:textId="77777777" w:rsidR="001A73E7" w:rsidRDefault="00000000">
                <w:pPr>
                  <w:keepNext/>
                  <w:spacing w:before="240" w:after="240"/>
                  <w:ind w:left="0" w:hanging="2"/>
                  <w:textDirection w:val="lrTb"/>
                  <w:rPr>
                    <w:rFonts w:ascii="Calibri" w:eastAsia="Calibri" w:hAnsi="Calibri" w:cs="Calibri"/>
                    <w:b/>
                  </w:rPr>
                </w:pPr>
                <w:r>
                  <w:rPr>
                    <w:rFonts w:ascii="Calibri" w:eastAsia="Calibri" w:hAnsi="Calibri" w:cs="Calibri"/>
                    <w:b/>
                  </w:rPr>
                  <w:t>·</w:t>
                </w:r>
                <w:r>
                  <w:rPr>
                    <w:b/>
                    <w:sz w:val="14"/>
                    <w:szCs w:val="14"/>
                  </w:rPr>
                  <w:t xml:space="preserve">       </w:t>
                </w:r>
                <w:r>
                  <w:rPr>
                    <w:rFonts w:ascii="Calibri" w:eastAsia="Calibri" w:hAnsi="Calibri" w:cs="Calibri"/>
                    <w:b/>
                  </w:rPr>
                  <w:t>Ver regla del sistema asociada: [ID Regla del Negocio]</w:t>
                </w:r>
              </w:p>
              <w:p w14:paraId="0B9D5861" w14:textId="77777777" w:rsidR="001A73E7" w:rsidRDefault="00000000">
                <w:pPr>
                  <w:keepNext/>
                  <w:spacing w:before="240" w:after="240"/>
                  <w:ind w:left="0" w:hanging="2"/>
                  <w:textDirection w:val="lrTb"/>
                  <w:rPr>
                    <w:rFonts w:ascii="Calibri" w:eastAsia="Calibri" w:hAnsi="Calibri" w:cs="Calibri"/>
                    <w:b/>
                  </w:rPr>
                </w:pPr>
                <w:r>
                  <w:rPr>
                    <w:rFonts w:ascii="Calibri" w:eastAsia="Calibri" w:hAnsi="Calibri" w:cs="Calibri"/>
                    <w:b/>
                  </w:rPr>
                  <w:t>·</w:t>
                </w:r>
                <w:r>
                  <w:rPr>
                    <w:b/>
                    <w:sz w:val="14"/>
                    <w:szCs w:val="14"/>
                  </w:rPr>
                  <w:t xml:space="preserve">       </w:t>
                </w:r>
                <w:r>
                  <w:rPr>
                    <w:rFonts w:ascii="Calibri" w:eastAsia="Calibri" w:hAnsi="Calibri" w:cs="Calibri"/>
                    <w:b/>
                  </w:rPr>
                  <w:t>Requerimiento Especial:</w:t>
                </w:r>
              </w:p>
              <w:p w14:paraId="2E5444AD" w14:textId="77777777" w:rsidR="001A73E7" w:rsidRDefault="00000000">
                <w:pPr>
                  <w:keepNext/>
                  <w:spacing w:before="240" w:after="240"/>
                  <w:ind w:left="0" w:hanging="2"/>
                  <w:textDirection w:val="lrTb"/>
                  <w:rPr>
                    <w:rFonts w:ascii="Calibri" w:eastAsia="Calibri" w:hAnsi="Calibri" w:cs="Calibri"/>
                    <w:b/>
                  </w:rPr>
                </w:pPr>
                <w:r>
                  <w:rPr>
                    <w:rFonts w:ascii="Calibri" w:eastAsia="Calibri" w:hAnsi="Calibri" w:cs="Calibri"/>
                    <w:b/>
                  </w:rPr>
                  <w:t>·</w:t>
                </w:r>
                <w:r>
                  <w:rPr>
                    <w:b/>
                    <w:sz w:val="14"/>
                    <w:szCs w:val="14"/>
                  </w:rPr>
                  <w:t xml:space="preserve">       </w:t>
                </w:r>
                <w:r>
                  <w:rPr>
                    <w:rFonts w:ascii="Calibri" w:eastAsia="Calibri" w:hAnsi="Calibri" w:cs="Calibri"/>
                    <w:b/>
                  </w:rPr>
                  <w:t>Requiere información financiera y administrativa en el sistema para generar informes.</w:t>
                </w:r>
              </w:p>
              <w:p w14:paraId="71DB669A" w14:textId="77777777" w:rsidR="001A73E7" w:rsidRDefault="00000000">
                <w:pPr>
                  <w:keepNext/>
                  <w:spacing w:before="240" w:after="240"/>
                  <w:ind w:left="0" w:hanging="2"/>
                  <w:textDirection w:val="lrTb"/>
                  <w:rPr>
                    <w:rFonts w:ascii="Calibri" w:eastAsia="Calibri" w:hAnsi="Calibri" w:cs="Calibri"/>
                    <w:b/>
                  </w:rPr>
                </w:pPr>
                <w:r>
                  <w:rPr>
                    <w:rFonts w:ascii="Calibri" w:eastAsia="Calibri" w:hAnsi="Calibri" w:cs="Calibri"/>
                    <w:b/>
                  </w:rPr>
                  <w:t>·</w:t>
                </w:r>
                <w:r>
                  <w:rPr>
                    <w:b/>
                    <w:sz w:val="14"/>
                    <w:szCs w:val="14"/>
                  </w:rPr>
                  <w:t xml:space="preserve">       </w:t>
                </w:r>
                <w:r>
                  <w:rPr>
                    <w:rFonts w:ascii="Calibri" w:eastAsia="Calibri" w:hAnsi="Calibri" w:cs="Calibri"/>
                    <w:b/>
                  </w:rPr>
                  <w:t>Asegurar la generación correcta de informes administrativos y financieros.</w:t>
                </w:r>
              </w:p>
            </w:tc>
          </w:tr>
          <w:tr w:rsidR="001A73E7" w14:paraId="42D05F7F" w14:textId="77777777">
            <w:trPr>
              <w:trHeight w:val="1380"/>
            </w:trPr>
            <w:tc>
              <w:tcPr>
                <w:tcW w:w="9635" w:type="dxa"/>
                <w:gridSpan w:val="4"/>
                <w:tcBorders>
                  <w:top w:val="single" w:sz="5" w:space="0" w:color="000000"/>
                  <w:left w:val="single" w:sz="5" w:space="0" w:color="000000"/>
                  <w:bottom w:val="single" w:sz="5" w:space="0" w:color="000000"/>
                  <w:right w:val="single" w:sz="5" w:space="0" w:color="000000"/>
                </w:tcBorders>
                <w:tcMar>
                  <w:top w:w="0" w:type="dxa"/>
                  <w:bottom w:w="0" w:type="dxa"/>
                </w:tcMar>
              </w:tcPr>
              <w:p w14:paraId="4C54F683" w14:textId="77777777" w:rsidR="001A73E7" w:rsidRDefault="00000000">
                <w:pPr>
                  <w:keepNext/>
                  <w:spacing w:before="240" w:after="240"/>
                  <w:ind w:left="0" w:hanging="2"/>
                  <w:textDirection w:val="lrTb"/>
                  <w:rPr>
                    <w:rFonts w:ascii="Calibri" w:eastAsia="Calibri" w:hAnsi="Calibri" w:cs="Calibri"/>
                    <w:b/>
                  </w:rPr>
                </w:pPr>
                <w:r>
                  <w:rPr>
                    <w:rFonts w:ascii="Calibri" w:eastAsia="Calibri" w:hAnsi="Calibri" w:cs="Calibri"/>
                    <w:b/>
                  </w:rPr>
                  <w:t>RIESGOS:</w:t>
                </w:r>
              </w:p>
              <w:p w14:paraId="7281EA6F" w14:textId="77777777" w:rsidR="001A73E7" w:rsidRDefault="00000000">
                <w:pPr>
                  <w:keepNext/>
                  <w:spacing w:before="240" w:after="240"/>
                  <w:ind w:left="0" w:hanging="2"/>
                  <w:textDirection w:val="lrTb"/>
                  <w:rPr>
                    <w:rFonts w:ascii="Calibri" w:eastAsia="Calibri" w:hAnsi="Calibri" w:cs="Calibri"/>
                    <w:b/>
                  </w:rPr>
                </w:pPr>
                <w:r>
                  <w:rPr>
                    <w:rFonts w:ascii="Calibri" w:eastAsia="Calibri" w:hAnsi="Calibri" w:cs="Calibri"/>
                    <w:b/>
                  </w:rPr>
                  <w:t>·</w:t>
                </w:r>
                <w:r>
                  <w:rPr>
                    <w:b/>
                    <w:sz w:val="14"/>
                    <w:szCs w:val="14"/>
                  </w:rPr>
                  <w:t xml:space="preserve">       </w:t>
                </w:r>
                <w:r>
                  <w:rPr>
                    <w:rFonts w:ascii="Calibri" w:eastAsia="Calibri" w:hAnsi="Calibri" w:cs="Calibri"/>
                    <w:b/>
                  </w:rPr>
                  <w:t>Falta de datos actualizados puede afectar la precisión de los informes.</w:t>
                </w:r>
              </w:p>
              <w:p w14:paraId="7D0BA546" w14:textId="77777777" w:rsidR="001A73E7" w:rsidRDefault="00000000">
                <w:pPr>
                  <w:keepNext/>
                  <w:spacing w:before="240" w:after="240"/>
                  <w:ind w:left="0" w:hanging="2"/>
                  <w:textDirection w:val="lrTb"/>
                  <w:rPr>
                    <w:rFonts w:ascii="Calibri" w:eastAsia="Calibri" w:hAnsi="Calibri" w:cs="Calibri"/>
                    <w:b/>
                  </w:rPr>
                </w:pPr>
                <w:r>
                  <w:rPr>
                    <w:rFonts w:ascii="Calibri" w:eastAsia="Calibri" w:hAnsi="Calibri" w:cs="Calibri"/>
                    <w:b/>
                  </w:rPr>
                  <w:t>·</w:t>
                </w:r>
                <w:r>
                  <w:rPr>
                    <w:b/>
                    <w:sz w:val="14"/>
                    <w:szCs w:val="14"/>
                  </w:rPr>
                  <w:t xml:space="preserve">       </w:t>
                </w:r>
                <w:r>
                  <w:rPr>
                    <w:rFonts w:ascii="Calibri" w:eastAsia="Calibri" w:hAnsi="Calibri" w:cs="Calibri"/>
                    <w:b/>
                  </w:rPr>
                  <w:t>Problemas en la generación de informes.</w:t>
                </w:r>
              </w:p>
            </w:tc>
          </w:tr>
          <w:tr w:rsidR="001A73E7" w14:paraId="164315B3" w14:textId="77777777">
            <w:trPr>
              <w:trHeight w:val="870"/>
            </w:trPr>
            <w:tc>
              <w:tcPr>
                <w:tcW w:w="9635" w:type="dxa"/>
                <w:gridSpan w:val="4"/>
                <w:tcBorders>
                  <w:top w:val="single" w:sz="5" w:space="0" w:color="000000"/>
                  <w:left w:val="single" w:sz="5" w:space="0" w:color="000000"/>
                  <w:bottom w:val="single" w:sz="5" w:space="0" w:color="000000"/>
                  <w:right w:val="single" w:sz="5" w:space="0" w:color="000000"/>
                </w:tcBorders>
                <w:tcMar>
                  <w:top w:w="0" w:type="dxa"/>
                  <w:bottom w:w="0" w:type="dxa"/>
                </w:tcMar>
              </w:tcPr>
              <w:p w14:paraId="4EEC68B9" w14:textId="77777777" w:rsidR="001A73E7" w:rsidRDefault="00000000">
                <w:pPr>
                  <w:keepNext/>
                  <w:spacing w:before="240" w:after="240"/>
                  <w:ind w:left="0" w:hanging="2"/>
                  <w:textDirection w:val="lrTb"/>
                  <w:rPr>
                    <w:rFonts w:ascii="Calibri" w:eastAsia="Calibri" w:hAnsi="Calibri" w:cs="Calibri"/>
                    <w:b/>
                  </w:rPr>
                </w:pPr>
                <w:r>
                  <w:rPr>
                    <w:rFonts w:ascii="Calibri" w:eastAsia="Calibri" w:hAnsi="Calibri" w:cs="Calibri"/>
                    <w:b/>
                  </w:rPr>
                  <w:t>PROTOTIPO EXPLORATORIO</w:t>
                </w:r>
              </w:p>
              <w:p w14:paraId="5E7A5606" w14:textId="77777777" w:rsidR="001A73E7" w:rsidRDefault="00000000">
                <w:pPr>
                  <w:keepNext/>
                  <w:spacing w:before="240" w:after="240"/>
                  <w:ind w:left="0" w:hanging="2"/>
                  <w:textDirection w:val="lrTb"/>
                  <w:rPr>
                    <w:rFonts w:ascii="Arial" w:eastAsia="Arial" w:hAnsi="Arial" w:cs="Arial"/>
                    <w:b/>
                  </w:rPr>
                </w:pPr>
                <w:r>
                  <w:rPr>
                    <w:rFonts w:ascii="Arial" w:eastAsia="Arial" w:hAnsi="Arial" w:cs="Arial"/>
                    <w:b/>
                  </w:rPr>
                  <w:t>No aplica.</w:t>
                </w:r>
              </w:p>
            </w:tc>
          </w:tr>
          <w:tr w:rsidR="001A73E7" w14:paraId="768D6211" w14:textId="77777777">
            <w:trPr>
              <w:trHeight w:val="200"/>
            </w:trPr>
            <w:tc>
              <w:tcPr>
                <w:tcW w:w="1402" w:type="dxa"/>
                <w:tcBorders>
                  <w:top w:val="single" w:sz="5" w:space="0" w:color="000000"/>
                </w:tcBorders>
              </w:tcPr>
              <w:p w14:paraId="26A42EA0" w14:textId="77777777" w:rsidR="001A73E7" w:rsidRDefault="001A73E7">
                <w:pPr>
                  <w:keepNext/>
                  <w:spacing w:before="240" w:after="60"/>
                  <w:ind w:left="0" w:hanging="2"/>
                  <w:textDirection w:val="lrTb"/>
                  <w:rPr>
                    <w:rFonts w:ascii="Arial" w:eastAsia="Arial" w:hAnsi="Arial" w:cs="Arial"/>
                    <w:b/>
                  </w:rPr>
                </w:pPr>
              </w:p>
            </w:tc>
            <w:tc>
              <w:tcPr>
                <w:tcW w:w="3492" w:type="dxa"/>
                <w:tcBorders>
                  <w:top w:val="single" w:sz="5" w:space="0" w:color="000000"/>
                </w:tcBorders>
              </w:tcPr>
              <w:p w14:paraId="039D6541" w14:textId="77777777" w:rsidR="001A73E7" w:rsidRDefault="001A73E7">
                <w:pPr>
                  <w:keepNext/>
                  <w:spacing w:before="240" w:after="60"/>
                  <w:ind w:left="0" w:hanging="2"/>
                  <w:textDirection w:val="lrTb"/>
                  <w:rPr>
                    <w:rFonts w:ascii="Arial" w:eastAsia="Arial" w:hAnsi="Arial" w:cs="Arial"/>
                    <w:b/>
                  </w:rPr>
                </w:pPr>
              </w:p>
            </w:tc>
            <w:tc>
              <w:tcPr>
                <w:tcW w:w="1540" w:type="dxa"/>
                <w:tcBorders>
                  <w:top w:val="single" w:sz="5" w:space="0" w:color="000000"/>
                </w:tcBorders>
              </w:tcPr>
              <w:p w14:paraId="484219C6" w14:textId="77777777" w:rsidR="001A73E7" w:rsidRDefault="001A73E7">
                <w:pPr>
                  <w:keepNext/>
                  <w:spacing w:before="240" w:after="60"/>
                  <w:ind w:left="0" w:hanging="2"/>
                  <w:textDirection w:val="lrTb"/>
                  <w:rPr>
                    <w:rFonts w:ascii="Arial" w:eastAsia="Arial" w:hAnsi="Arial" w:cs="Arial"/>
                    <w:b/>
                  </w:rPr>
                </w:pPr>
              </w:p>
            </w:tc>
            <w:tc>
              <w:tcPr>
                <w:tcW w:w="3201" w:type="dxa"/>
                <w:tcBorders>
                  <w:top w:val="single" w:sz="5" w:space="0" w:color="000000"/>
                </w:tcBorders>
              </w:tcPr>
              <w:p w14:paraId="2AE38C62" w14:textId="77777777" w:rsidR="001A73E7" w:rsidRDefault="00000000">
                <w:pPr>
                  <w:keepNext/>
                  <w:spacing w:before="240" w:after="60"/>
                  <w:ind w:left="0" w:hanging="2"/>
                  <w:textDirection w:val="lrTb"/>
                  <w:rPr>
                    <w:rFonts w:ascii="Arial" w:eastAsia="Arial" w:hAnsi="Arial" w:cs="Arial"/>
                    <w:b/>
                  </w:rPr>
                </w:pPr>
              </w:p>
            </w:tc>
          </w:tr>
        </w:tbl>
      </w:sdtContent>
    </w:sdt>
    <w:p w14:paraId="28F8178B" w14:textId="77777777" w:rsidR="001A73E7" w:rsidRPr="00D42CD7" w:rsidRDefault="00000000" w:rsidP="00D42CD7">
      <w:pPr>
        <w:ind w:leftChars="0" w:left="-2" w:firstLineChars="0" w:firstLine="0"/>
        <w:rPr>
          <w:rFonts w:eastAsia="Calibri"/>
        </w:rPr>
      </w:pPr>
      <w:r>
        <w:rPr>
          <w:rFonts w:ascii="Calibri" w:eastAsia="Calibri" w:hAnsi="Calibri" w:cs="Calibri"/>
          <w:b/>
        </w:rPr>
        <w:lastRenderedPageBreak/>
        <w:t xml:space="preserve"> </w:t>
      </w:r>
    </w:p>
    <w:p w14:paraId="50AC0297" w14:textId="77777777" w:rsidR="001A73E7" w:rsidRPr="00D42CD7" w:rsidRDefault="00000000" w:rsidP="00D42CD7">
      <w:pPr>
        <w:ind w:leftChars="0" w:left="-2" w:firstLineChars="0" w:firstLine="0"/>
        <w:rPr>
          <w:rFonts w:eastAsia="Calibri"/>
        </w:rPr>
      </w:pPr>
      <w:r w:rsidRPr="00D42CD7">
        <w:rPr>
          <w:rFonts w:eastAsia="Calibri"/>
        </w:rPr>
        <w:t xml:space="preserve"> </w:t>
      </w:r>
    </w:p>
    <w:tbl>
      <w:tblPr>
        <w:tblStyle w:val="affc"/>
        <w:tblW w:w="9637"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402"/>
        <w:gridCol w:w="3493"/>
        <w:gridCol w:w="1540"/>
        <w:gridCol w:w="3202"/>
      </w:tblGrid>
      <w:tr w:rsidR="001A73E7" w14:paraId="0C42A5F0" w14:textId="77777777">
        <w:trPr>
          <w:trHeight w:val="825"/>
        </w:trPr>
        <w:tc>
          <w:tcPr>
            <w:tcW w:w="4894" w:type="dxa"/>
            <w:gridSpan w:val="2"/>
            <w:tcBorders>
              <w:top w:val="single" w:sz="5" w:space="0" w:color="000000"/>
              <w:left w:val="single" w:sz="5" w:space="0" w:color="000000"/>
              <w:bottom w:val="single" w:sz="5" w:space="0" w:color="000000"/>
              <w:right w:val="single" w:sz="5" w:space="0" w:color="000000"/>
            </w:tcBorders>
            <w:shd w:val="clear" w:color="auto" w:fill="D9D9D9"/>
            <w:tcMar>
              <w:top w:w="0" w:type="dxa"/>
              <w:left w:w="100" w:type="dxa"/>
              <w:bottom w:w="0" w:type="dxa"/>
              <w:right w:w="100" w:type="dxa"/>
            </w:tcMar>
          </w:tcPr>
          <w:p w14:paraId="71EC458D" w14:textId="77777777" w:rsidR="001A73E7" w:rsidRDefault="00000000">
            <w:pPr>
              <w:keepNext/>
              <w:spacing w:before="240" w:after="240"/>
              <w:ind w:left="0" w:hanging="2"/>
              <w:rPr>
                <w:rFonts w:ascii="Calibri" w:eastAsia="Calibri" w:hAnsi="Calibri" w:cs="Calibri"/>
                <w:b/>
              </w:rPr>
            </w:pPr>
            <w:r>
              <w:rPr>
                <w:rFonts w:ascii="Calibri" w:eastAsia="Calibri" w:hAnsi="Calibri" w:cs="Calibri"/>
                <w:b/>
              </w:rPr>
              <w:lastRenderedPageBreak/>
              <w:t>IDENTIFICADOR CASO DE USO:</w:t>
            </w:r>
          </w:p>
          <w:p w14:paraId="1035253E" w14:textId="77777777" w:rsidR="001A73E7" w:rsidRDefault="00000000">
            <w:pPr>
              <w:keepNext/>
              <w:spacing w:before="240" w:after="240"/>
              <w:ind w:left="0" w:hanging="2"/>
              <w:rPr>
                <w:rFonts w:ascii="Calibri" w:eastAsia="Calibri" w:hAnsi="Calibri" w:cs="Calibri"/>
                <w:b/>
              </w:rPr>
            </w:pPr>
            <w:r>
              <w:rPr>
                <w:rFonts w:ascii="Calibri" w:eastAsia="Calibri" w:hAnsi="Calibri" w:cs="Calibri"/>
                <w:b/>
              </w:rPr>
              <w:t>CU-7</w:t>
            </w:r>
          </w:p>
        </w:tc>
        <w:tc>
          <w:tcPr>
            <w:tcW w:w="4741" w:type="dxa"/>
            <w:gridSpan w:val="2"/>
            <w:tcBorders>
              <w:top w:val="single" w:sz="5" w:space="0" w:color="000000"/>
              <w:left w:val="nil"/>
              <w:bottom w:val="single" w:sz="5" w:space="0" w:color="000000"/>
              <w:right w:val="single" w:sz="5" w:space="0" w:color="000000"/>
            </w:tcBorders>
            <w:shd w:val="clear" w:color="auto" w:fill="D9D9D9"/>
            <w:tcMar>
              <w:top w:w="0" w:type="dxa"/>
              <w:left w:w="100" w:type="dxa"/>
              <w:bottom w:w="0" w:type="dxa"/>
              <w:right w:w="100" w:type="dxa"/>
            </w:tcMar>
          </w:tcPr>
          <w:p w14:paraId="61E2681B" w14:textId="77777777" w:rsidR="001A73E7" w:rsidRDefault="00000000">
            <w:pPr>
              <w:keepNext/>
              <w:spacing w:before="240" w:after="240"/>
              <w:ind w:left="0" w:hanging="2"/>
              <w:rPr>
                <w:rFonts w:ascii="Calibri" w:eastAsia="Calibri" w:hAnsi="Calibri" w:cs="Calibri"/>
                <w:b/>
              </w:rPr>
            </w:pPr>
            <w:r>
              <w:rPr>
                <w:rFonts w:ascii="Calibri" w:eastAsia="Calibri" w:hAnsi="Calibri" w:cs="Calibri"/>
                <w:b/>
              </w:rPr>
              <w:t>NOMBRE:</w:t>
            </w:r>
          </w:p>
          <w:p w14:paraId="45C0B092" w14:textId="77777777" w:rsidR="001A73E7" w:rsidRDefault="00000000">
            <w:pPr>
              <w:keepNext/>
              <w:spacing w:before="240" w:after="240"/>
              <w:ind w:left="0" w:hanging="2"/>
              <w:rPr>
                <w:rFonts w:ascii="Calibri" w:eastAsia="Calibri" w:hAnsi="Calibri" w:cs="Calibri"/>
                <w:b/>
              </w:rPr>
            </w:pPr>
            <w:r>
              <w:rPr>
                <w:rFonts w:ascii="Calibri" w:eastAsia="Calibri" w:hAnsi="Calibri" w:cs="Calibri"/>
                <w:b/>
              </w:rPr>
              <w:t>Generar historial de gastos y pagos.</w:t>
            </w:r>
          </w:p>
        </w:tc>
      </w:tr>
      <w:tr w:rsidR="001A73E7" w14:paraId="36688D5F" w14:textId="77777777">
        <w:trPr>
          <w:trHeight w:val="825"/>
        </w:trPr>
        <w:tc>
          <w:tcPr>
            <w:tcW w:w="6434" w:type="dxa"/>
            <w:gridSpan w:val="3"/>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73E493F1" w14:textId="77777777" w:rsidR="001A73E7" w:rsidRDefault="00000000">
            <w:pPr>
              <w:keepNext/>
              <w:spacing w:before="240" w:after="240"/>
              <w:ind w:left="0" w:hanging="2"/>
              <w:rPr>
                <w:rFonts w:ascii="Calibri" w:eastAsia="Calibri" w:hAnsi="Calibri" w:cs="Calibri"/>
                <w:b/>
              </w:rPr>
            </w:pPr>
            <w:r>
              <w:rPr>
                <w:rFonts w:ascii="Calibri" w:eastAsia="Calibri" w:hAnsi="Calibri" w:cs="Calibri"/>
                <w:b/>
              </w:rPr>
              <w:t>COMPLEJIDAD:</w:t>
            </w:r>
          </w:p>
          <w:p w14:paraId="230C87C1" w14:textId="77777777" w:rsidR="001A73E7" w:rsidRDefault="00000000">
            <w:pPr>
              <w:keepNext/>
              <w:spacing w:before="240" w:after="240"/>
              <w:ind w:left="0" w:hanging="2"/>
              <w:jc w:val="both"/>
              <w:rPr>
                <w:rFonts w:ascii="Calibri" w:eastAsia="Calibri" w:hAnsi="Calibri" w:cs="Calibri"/>
                <w:b/>
              </w:rPr>
            </w:pPr>
            <w:r>
              <w:rPr>
                <w:rFonts w:ascii="Calibri" w:eastAsia="Calibri" w:hAnsi="Calibri" w:cs="Calibri"/>
                <w:b/>
                <w:highlight w:val="yellow"/>
              </w:rPr>
              <w:t>[Baja]</w:t>
            </w:r>
            <w:r>
              <w:rPr>
                <w:rFonts w:ascii="Calibri" w:eastAsia="Calibri" w:hAnsi="Calibri" w:cs="Calibri"/>
                <w:b/>
              </w:rPr>
              <w:t xml:space="preserve"> - [Media] - [Alta]</w:t>
            </w:r>
          </w:p>
        </w:tc>
        <w:tc>
          <w:tcPr>
            <w:tcW w:w="3201"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2C0ACB0" w14:textId="77777777" w:rsidR="001A73E7" w:rsidRDefault="00000000">
            <w:pPr>
              <w:keepNext/>
              <w:spacing w:before="240" w:after="240"/>
              <w:ind w:left="0" w:hanging="2"/>
              <w:rPr>
                <w:rFonts w:ascii="Calibri" w:eastAsia="Calibri" w:hAnsi="Calibri" w:cs="Calibri"/>
                <w:b/>
              </w:rPr>
            </w:pPr>
            <w:r>
              <w:rPr>
                <w:rFonts w:ascii="Calibri" w:eastAsia="Calibri" w:hAnsi="Calibri" w:cs="Calibri"/>
                <w:b/>
              </w:rPr>
              <w:t>PRIORIDAD:</w:t>
            </w:r>
          </w:p>
          <w:p w14:paraId="24ADB0E8" w14:textId="77777777" w:rsidR="001A73E7" w:rsidRDefault="00000000">
            <w:pPr>
              <w:keepNext/>
              <w:spacing w:before="240" w:after="240"/>
              <w:ind w:left="0" w:hanging="2"/>
              <w:rPr>
                <w:rFonts w:ascii="Calibri" w:eastAsia="Calibri" w:hAnsi="Calibri" w:cs="Calibri"/>
                <w:b/>
              </w:rPr>
            </w:pPr>
            <w:r>
              <w:rPr>
                <w:rFonts w:ascii="Calibri" w:eastAsia="Calibri" w:hAnsi="Calibri" w:cs="Calibri"/>
                <w:b/>
              </w:rPr>
              <w:t xml:space="preserve">[Baja] - </w:t>
            </w:r>
            <w:r>
              <w:rPr>
                <w:rFonts w:ascii="Calibri" w:eastAsia="Calibri" w:hAnsi="Calibri" w:cs="Calibri"/>
                <w:b/>
                <w:highlight w:val="yellow"/>
              </w:rPr>
              <w:t>[Media]</w:t>
            </w:r>
            <w:r>
              <w:rPr>
                <w:rFonts w:ascii="Calibri" w:eastAsia="Calibri" w:hAnsi="Calibri" w:cs="Calibri"/>
                <w:b/>
              </w:rPr>
              <w:t xml:space="preserve"> - [Alta]</w:t>
            </w:r>
          </w:p>
        </w:tc>
      </w:tr>
      <w:tr w:rsidR="001A73E7" w14:paraId="0BD2182E" w14:textId="77777777">
        <w:trPr>
          <w:trHeight w:val="810"/>
        </w:trPr>
        <w:tc>
          <w:tcPr>
            <w:tcW w:w="9635" w:type="dxa"/>
            <w:gridSpan w:val="4"/>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64044E3A" w14:textId="77777777" w:rsidR="001A73E7" w:rsidRDefault="00000000">
            <w:pPr>
              <w:keepNext/>
              <w:spacing w:before="240" w:after="240"/>
              <w:ind w:left="0" w:hanging="2"/>
              <w:rPr>
                <w:rFonts w:ascii="Calibri" w:eastAsia="Calibri" w:hAnsi="Calibri" w:cs="Calibri"/>
                <w:b/>
              </w:rPr>
            </w:pPr>
            <w:r>
              <w:rPr>
                <w:rFonts w:ascii="Calibri" w:eastAsia="Calibri" w:hAnsi="Calibri" w:cs="Calibri"/>
                <w:b/>
              </w:rPr>
              <w:t>REQUERIMIENTO FUNCIONAL ASOCIADO:</w:t>
            </w:r>
          </w:p>
          <w:p w14:paraId="1439E34F" w14:textId="77777777" w:rsidR="001A73E7" w:rsidRDefault="00000000">
            <w:pPr>
              <w:keepNext/>
              <w:spacing w:before="240" w:after="240"/>
              <w:ind w:left="0" w:hanging="2"/>
              <w:rPr>
                <w:rFonts w:ascii="Calibri" w:eastAsia="Calibri" w:hAnsi="Calibri" w:cs="Calibri"/>
                <w:b/>
              </w:rPr>
            </w:pPr>
            <w:r>
              <w:rPr>
                <w:rFonts w:ascii="Calibri" w:eastAsia="Calibri" w:hAnsi="Calibri" w:cs="Calibri"/>
                <w:b/>
              </w:rPr>
              <w:t>Consultar servicios adicionales</w:t>
            </w:r>
          </w:p>
        </w:tc>
      </w:tr>
      <w:tr w:rsidR="001A73E7" w14:paraId="2ACD97BB" w14:textId="77777777">
        <w:trPr>
          <w:trHeight w:val="810"/>
        </w:trPr>
        <w:tc>
          <w:tcPr>
            <w:tcW w:w="9635" w:type="dxa"/>
            <w:gridSpan w:val="4"/>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15F66552" w14:textId="77777777" w:rsidR="001A73E7" w:rsidRDefault="00000000">
            <w:pPr>
              <w:keepNext/>
              <w:spacing w:before="240" w:after="240"/>
              <w:ind w:left="0" w:hanging="2"/>
              <w:rPr>
                <w:rFonts w:ascii="Calibri" w:eastAsia="Calibri" w:hAnsi="Calibri" w:cs="Calibri"/>
                <w:b/>
              </w:rPr>
            </w:pPr>
            <w:r>
              <w:rPr>
                <w:rFonts w:ascii="Calibri" w:eastAsia="Calibri" w:hAnsi="Calibri" w:cs="Calibri"/>
                <w:b/>
              </w:rPr>
              <w:t>ACTORES:</w:t>
            </w:r>
          </w:p>
          <w:p w14:paraId="2899AEA4" w14:textId="77777777" w:rsidR="001A73E7" w:rsidRDefault="00000000">
            <w:pPr>
              <w:keepNext/>
              <w:spacing w:before="240" w:after="240"/>
              <w:ind w:left="0" w:hanging="2"/>
              <w:rPr>
                <w:rFonts w:ascii="Calibri" w:eastAsia="Calibri" w:hAnsi="Calibri" w:cs="Calibri"/>
                <w:b/>
              </w:rPr>
            </w:pPr>
            <w:r>
              <w:rPr>
                <w:rFonts w:ascii="Calibri" w:eastAsia="Calibri" w:hAnsi="Calibri" w:cs="Calibri"/>
                <w:b/>
              </w:rPr>
              <w:t>Administrador, Desarrollador, Contador.</w:t>
            </w:r>
          </w:p>
        </w:tc>
      </w:tr>
      <w:tr w:rsidR="001A73E7" w14:paraId="068D2510" w14:textId="77777777">
        <w:trPr>
          <w:trHeight w:val="810"/>
        </w:trPr>
        <w:tc>
          <w:tcPr>
            <w:tcW w:w="9635" w:type="dxa"/>
            <w:gridSpan w:val="4"/>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2C42A5B8" w14:textId="77777777" w:rsidR="001A73E7" w:rsidRDefault="00000000">
            <w:pPr>
              <w:keepNext/>
              <w:spacing w:before="240" w:after="240"/>
              <w:ind w:left="0" w:hanging="2"/>
              <w:rPr>
                <w:rFonts w:ascii="Calibri" w:eastAsia="Calibri" w:hAnsi="Calibri" w:cs="Calibri"/>
                <w:b/>
              </w:rPr>
            </w:pPr>
            <w:r>
              <w:rPr>
                <w:rFonts w:ascii="Calibri" w:eastAsia="Calibri" w:hAnsi="Calibri" w:cs="Calibri"/>
                <w:b/>
              </w:rPr>
              <w:t>CASOS DE USO ASOCIADOS:</w:t>
            </w:r>
          </w:p>
          <w:p w14:paraId="13DC53F2" w14:textId="77777777" w:rsidR="001A73E7" w:rsidRDefault="00000000">
            <w:pPr>
              <w:keepNext/>
              <w:spacing w:before="240" w:after="240"/>
              <w:ind w:left="0" w:hanging="2"/>
              <w:rPr>
                <w:rFonts w:ascii="Calibri" w:eastAsia="Calibri" w:hAnsi="Calibri" w:cs="Calibri"/>
                <w:b/>
              </w:rPr>
            </w:pPr>
            <w:r>
              <w:rPr>
                <w:rFonts w:ascii="Calibri" w:eastAsia="Calibri" w:hAnsi="Calibri" w:cs="Calibri"/>
                <w:b/>
              </w:rPr>
              <w:t>No Aplica</w:t>
            </w:r>
          </w:p>
        </w:tc>
      </w:tr>
      <w:tr w:rsidR="001A73E7" w14:paraId="18A0D5C1" w14:textId="77777777">
        <w:trPr>
          <w:trHeight w:val="810"/>
        </w:trPr>
        <w:tc>
          <w:tcPr>
            <w:tcW w:w="9635" w:type="dxa"/>
            <w:gridSpan w:val="4"/>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6FD3887D" w14:textId="77777777" w:rsidR="001A73E7" w:rsidRDefault="00000000">
            <w:pPr>
              <w:keepNext/>
              <w:spacing w:before="240" w:after="240"/>
              <w:ind w:left="0" w:hanging="2"/>
              <w:rPr>
                <w:rFonts w:ascii="Calibri" w:eastAsia="Calibri" w:hAnsi="Calibri" w:cs="Calibri"/>
                <w:b/>
              </w:rPr>
            </w:pPr>
            <w:r>
              <w:rPr>
                <w:rFonts w:ascii="Calibri" w:eastAsia="Calibri" w:hAnsi="Calibri" w:cs="Calibri"/>
                <w:b/>
              </w:rPr>
              <w:t>DESCRIPCIÓN:</w:t>
            </w:r>
          </w:p>
          <w:p w14:paraId="21280DA9" w14:textId="77777777" w:rsidR="001A73E7" w:rsidRDefault="00000000">
            <w:pPr>
              <w:keepNext/>
              <w:spacing w:before="240" w:after="240"/>
              <w:ind w:left="0" w:hanging="2"/>
              <w:rPr>
                <w:rFonts w:ascii="Calibri" w:eastAsia="Calibri" w:hAnsi="Calibri" w:cs="Calibri"/>
                <w:b/>
              </w:rPr>
            </w:pPr>
            <w:r>
              <w:rPr>
                <w:rFonts w:ascii="Calibri" w:eastAsia="Calibri" w:hAnsi="Calibri" w:cs="Calibri"/>
                <w:b/>
              </w:rPr>
              <w:t>Permite generar historiales de los gastos y pagos realizados en el sistema de reparación.</w:t>
            </w:r>
          </w:p>
        </w:tc>
      </w:tr>
      <w:tr w:rsidR="001A73E7" w14:paraId="430FAE3D" w14:textId="77777777">
        <w:trPr>
          <w:trHeight w:val="810"/>
        </w:trPr>
        <w:tc>
          <w:tcPr>
            <w:tcW w:w="9635" w:type="dxa"/>
            <w:gridSpan w:val="4"/>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6D34F9EB" w14:textId="77777777" w:rsidR="001A73E7" w:rsidRDefault="00000000">
            <w:pPr>
              <w:keepNext/>
              <w:spacing w:before="240" w:after="240"/>
              <w:ind w:left="0" w:hanging="2"/>
              <w:rPr>
                <w:rFonts w:ascii="Calibri" w:eastAsia="Calibri" w:hAnsi="Calibri" w:cs="Calibri"/>
                <w:b/>
              </w:rPr>
            </w:pPr>
            <w:r>
              <w:rPr>
                <w:rFonts w:ascii="Calibri" w:eastAsia="Calibri" w:hAnsi="Calibri" w:cs="Calibri"/>
                <w:b/>
              </w:rPr>
              <w:t>NOTAS:</w:t>
            </w:r>
          </w:p>
          <w:p w14:paraId="24649E0A" w14:textId="77777777" w:rsidR="001A73E7" w:rsidRDefault="00000000">
            <w:pPr>
              <w:keepNext/>
              <w:spacing w:before="240" w:after="240"/>
              <w:ind w:left="0" w:hanging="2"/>
              <w:rPr>
                <w:rFonts w:ascii="Calibri" w:eastAsia="Calibri" w:hAnsi="Calibri" w:cs="Calibri"/>
                <w:b/>
              </w:rPr>
            </w:pPr>
            <w:r>
              <w:rPr>
                <w:rFonts w:ascii="Calibri" w:eastAsia="Calibri" w:hAnsi="Calibri" w:cs="Calibri"/>
                <w:b/>
              </w:rPr>
              <w:t>Requiere información de gastos y pagos registrada.</w:t>
            </w:r>
          </w:p>
        </w:tc>
      </w:tr>
      <w:tr w:rsidR="001A73E7" w14:paraId="42921506" w14:textId="77777777">
        <w:trPr>
          <w:trHeight w:val="375"/>
        </w:trPr>
        <w:tc>
          <w:tcPr>
            <w:tcW w:w="9635" w:type="dxa"/>
            <w:gridSpan w:val="4"/>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4B9C3460" w14:textId="77777777" w:rsidR="001A73E7" w:rsidRDefault="00000000">
            <w:pPr>
              <w:keepNext/>
              <w:spacing w:before="240" w:after="240"/>
              <w:ind w:left="0" w:hanging="2"/>
              <w:rPr>
                <w:rFonts w:ascii="Calibri" w:eastAsia="Calibri" w:hAnsi="Calibri" w:cs="Calibri"/>
                <w:b/>
              </w:rPr>
            </w:pPr>
            <w:r>
              <w:rPr>
                <w:rFonts w:ascii="Calibri" w:eastAsia="Calibri" w:hAnsi="Calibri" w:cs="Calibri"/>
                <w:b/>
              </w:rPr>
              <w:t>CRITERIOS DE ACEPTACIÓN:</w:t>
            </w:r>
            <w:r>
              <w:rPr>
                <w:rFonts w:ascii="Arial" w:eastAsia="Arial" w:hAnsi="Arial" w:cs="Arial"/>
                <w:b/>
                <w:sz w:val="27"/>
                <w:szCs w:val="27"/>
                <w:highlight w:val="white"/>
              </w:rPr>
              <w:t xml:space="preserve"> </w:t>
            </w:r>
            <w:r>
              <w:rPr>
                <w:rFonts w:ascii="Calibri" w:eastAsia="Calibri" w:hAnsi="Calibri" w:cs="Calibri"/>
                <w:b/>
              </w:rPr>
              <w:t>Los historiales son generados correctamente.</w:t>
            </w:r>
          </w:p>
        </w:tc>
      </w:tr>
      <w:tr w:rsidR="001A73E7" w14:paraId="4557D09D" w14:textId="77777777">
        <w:trPr>
          <w:trHeight w:val="345"/>
        </w:trPr>
        <w:tc>
          <w:tcPr>
            <w:tcW w:w="9635" w:type="dxa"/>
            <w:gridSpan w:val="4"/>
            <w:tcBorders>
              <w:top w:val="nil"/>
              <w:left w:val="single" w:sz="5" w:space="0" w:color="000000"/>
              <w:bottom w:val="single" w:sz="5" w:space="0" w:color="000000"/>
              <w:right w:val="single" w:sz="5" w:space="0" w:color="000000"/>
            </w:tcBorders>
            <w:shd w:val="clear" w:color="auto" w:fill="D9D9D9"/>
            <w:tcMar>
              <w:top w:w="0" w:type="dxa"/>
              <w:left w:w="100" w:type="dxa"/>
              <w:bottom w:w="0" w:type="dxa"/>
              <w:right w:w="100" w:type="dxa"/>
            </w:tcMar>
          </w:tcPr>
          <w:p w14:paraId="793D7253" w14:textId="77777777" w:rsidR="001A73E7" w:rsidRDefault="00000000">
            <w:pPr>
              <w:keepNext/>
              <w:spacing w:before="240" w:after="240"/>
              <w:ind w:left="0" w:hanging="2"/>
              <w:rPr>
                <w:rFonts w:ascii="Calibri" w:eastAsia="Calibri" w:hAnsi="Calibri" w:cs="Calibri"/>
                <w:b/>
              </w:rPr>
            </w:pPr>
            <w:r>
              <w:rPr>
                <w:rFonts w:ascii="Calibri" w:eastAsia="Calibri" w:hAnsi="Calibri" w:cs="Calibri"/>
                <w:b/>
              </w:rPr>
              <w:t>ESCENARIOS:</w:t>
            </w:r>
          </w:p>
        </w:tc>
      </w:tr>
      <w:tr w:rsidR="001A73E7" w14:paraId="0FF4F9F6" w14:textId="77777777">
        <w:trPr>
          <w:trHeight w:val="1905"/>
        </w:trPr>
        <w:tc>
          <w:tcPr>
            <w:tcW w:w="1402"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54EAF79E" w14:textId="77777777" w:rsidR="001A73E7" w:rsidRDefault="00000000">
            <w:pPr>
              <w:keepNext/>
              <w:spacing w:before="240" w:after="240"/>
              <w:ind w:left="0" w:hanging="2"/>
              <w:rPr>
                <w:rFonts w:ascii="Calibri" w:eastAsia="Calibri" w:hAnsi="Calibri" w:cs="Calibri"/>
                <w:b/>
              </w:rPr>
            </w:pPr>
            <w:r>
              <w:rPr>
                <w:rFonts w:ascii="Calibri" w:eastAsia="Calibri" w:hAnsi="Calibri" w:cs="Calibri"/>
                <w:b/>
              </w:rPr>
              <w:t>ES-DG-7</w:t>
            </w:r>
          </w:p>
          <w:p w14:paraId="552A4768" w14:textId="77777777" w:rsidR="001A73E7" w:rsidRDefault="00000000">
            <w:pPr>
              <w:keepNext/>
              <w:spacing w:before="240" w:after="240"/>
              <w:ind w:left="0" w:hanging="2"/>
              <w:rPr>
                <w:rFonts w:ascii="Calibri" w:eastAsia="Calibri" w:hAnsi="Calibri" w:cs="Calibri"/>
                <w:b/>
              </w:rPr>
            </w:pPr>
            <w:r>
              <w:rPr>
                <w:rFonts w:ascii="Calibri" w:eastAsia="Calibri" w:hAnsi="Calibri" w:cs="Calibri"/>
                <w:b/>
              </w:rPr>
              <w:t xml:space="preserve"> </w:t>
            </w:r>
          </w:p>
        </w:tc>
        <w:tc>
          <w:tcPr>
            <w:tcW w:w="8233" w:type="dxa"/>
            <w:gridSpan w:val="3"/>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20246E8" w14:textId="77777777" w:rsidR="001A73E7" w:rsidRDefault="00000000">
            <w:pPr>
              <w:keepNext/>
              <w:spacing w:before="240" w:after="240"/>
              <w:ind w:left="0" w:hanging="2"/>
              <w:rPr>
                <w:rFonts w:ascii="Calibri" w:eastAsia="Calibri" w:hAnsi="Calibri" w:cs="Calibri"/>
                <w:b/>
              </w:rPr>
            </w:pPr>
            <w:r>
              <w:rPr>
                <w:rFonts w:ascii="Calibri" w:eastAsia="Calibri" w:hAnsi="Calibri" w:cs="Calibri"/>
                <w:b/>
              </w:rPr>
              <w:t>DESCRIPCIÓN: Generar historiales de los gastos y pagos realizados en las bases de datos del sistema.</w:t>
            </w:r>
          </w:p>
          <w:p w14:paraId="3C67223A" w14:textId="77777777" w:rsidR="001A73E7" w:rsidRDefault="00000000">
            <w:pPr>
              <w:keepNext/>
              <w:spacing w:before="240" w:after="240"/>
              <w:ind w:left="0" w:hanging="2"/>
              <w:rPr>
                <w:rFonts w:ascii="Calibri" w:eastAsia="Calibri" w:hAnsi="Calibri" w:cs="Calibri"/>
                <w:b/>
              </w:rPr>
            </w:pPr>
            <w:r>
              <w:rPr>
                <w:rFonts w:ascii="Calibri" w:eastAsia="Calibri" w:hAnsi="Calibri" w:cs="Calibri"/>
                <w:b/>
              </w:rPr>
              <w:t>SUPOSICIONES/ASUNCIONES: Se cuenta con información de gastos y pagos registrada.</w:t>
            </w:r>
          </w:p>
          <w:p w14:paraId="5B98CCC8" w14:textId="77777777" w:rsidR="001A73E7" w:rsidRDefault="00000000">
            <w:pPr>
              <w:keepNext/>
              <w:spacing w:before="240" w:after="240"/>
              <w:ind w:left="0" w:hanging="2"/>
              <w:rPr>
                <w:rFonts w:ascii="Calibri" w:eastAsia="Calibri" w:hAnsi="Calibri" w:cs="Calibri"/>
                <w:b/>
              </w:rPr>
            </w:pPr>
            <w:r>
              <w:rPr>
                <w:rFonts w:ascii="Calibri" w:eastAsia="Calibri" w:hAnsi="Calibri" w:cs="Calibri"/>
                <w:b/>
              </w:rPr>
              <w:t>RESULTADOS: Los historiales son generados correctamente.</w:t>
            </w:r>
          </w:p>
        </w:tc>
      </w:tr>
      <w:tr w:rsidR="001A73E7" w14:paraId="317F480F" w14:textId="77777777">
        <w:trPr>
          <w:trHeight w:val="2955"/>
        </w:trPr>
        <w:tc>
          <w:tcPr>
            <w:tcW w:w="1402"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44261C06" w14:textId="77777777" w:rsidR="001A73E7" w:rsidRDefault="00000000">
            <w:pPr>
              <w:keepNext/>
              <w:spacing w:before="240" w:after="240"/>
              <w:ind w:left="0" w:hanging="2"/>
              <w:rPr>
                <w:rFonts w:ascii="Calibri" w:eastAsia="Calibri" w:hAnsi="Calibri" w:cs="Calibri"/>
                <w:b/>
              </w:rPr>
            </w:pPr>
            <w:r>
              <w:rPr>
                <w:rFonts w:ascii="Calibri" w:eastAsia="Calibri" w:hAnsi="Calibri" w:cs="Calibri"/>
                <w:b/>
              </w:rPr>
              <w:lastRenderedPageBreak/>
              <w:t xml:space="preserve">ES-DG-7  </w:t>
            </w:r>
          </w:p>
          <w:p w14:paraId="050DDADD" w14:textId="77777777" w:rsidR="001A73E7" w:rsidRDefault="00000000">
            <w:pPr>
              <w:keepNext/>
              <w:spacing w:before="240" w:after="240"/>
              <w:ind w:left="0" w:hanging="2"/>
              <w:rPr>
                <w:rFonts w:ascii="Calibri" w:eastAsia="Calibri" w:hAnsi="Calibri" w:cs="Calibri"/>
                <w:b/>
              </w:rPr>
            </w:pPr>
            <w:r>
              <w:rPr>
                <w:rFonts w:ascii="Calibri" w:eastAsia="Calibri" w:hAnsi="Calibri" w:cs="Calibri"/>
                <w:b/>
              </w:rPr>
              <w:t xml:space="preserve"> </w:t>
            </w:r>
          </w:p>
        </w:tc>
        <w:tc>
          <w:tcPr>
            <w:tcW w:w="8233" w:type="dxa"/>
            <w:gridSpan w:val="3"/>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F920B1A" w14:textId="77777777" w:rsidR="001A73E7" w:rsidRDefault="00000000">
            <w:pPr>
              <w:keepNext/>
              <w:spacing w:before="240" w:after="240"/>
              <w:ind w:left="0" w:hanging="2"/>
              <w:rPr>
                <w:rFonts w:ascii="Calibri" w:eastAsia="Calibri" w:hAnsi="Calibri" w:cs="Calibri"/>
                <w:b/>
              </w:rPr>
            </w:pPr>
            <w:r>
              <w:rPr>
                <w:rFonts w:ascii="Calibri" w:eastAsia="Calibri" w:hAnsi="Calibri" w:cs="Calibri"/>
                <w:b/>
              </w:rPr>
              <w:t>DESCRIPCIÓN: Crear historiales detallados de los gastos y pagos efectuados de las reparaciones efectuadas en el sistema.</w:t>
            </w:r>
          </w:p>
          <w:p w14:paraId="20C0D4D7" w14:textId="77777777" w:rsidR="001A73E7" w:rsidRDefault="00000000">
            <w:pPr>
              <w:keepNext/>
              <w:spacing w:before="240" w:after="240"/>
              <w:ind w:left="0" w:hanging="2"/>
              <w:rPr>
                <w:rFonts w:ascii="Calibri" w:eastAsia="Calibri" w:hAnsi="Calibri" w:cs="Calibri"/>
                <w:b/>
              </w:rPr>
            </w:pPr>
            <w:r>
              <w:rPr>
                <w:rFonts w:ascii="Calibri" w:eastAsia="Calibri" w:hAnsi="Calibri" w:cs="Calibri"/>
                <w:b/>
              </w:rPr>
              <w:t>SUPOSICIONES/ASUNCIONES: Se asume que el sistema contiene registros completos de los gastos y pagos realizados en las reparaciones.</w:t>
            </w:r>
          </w:p>
          <w:p w14:paraId="20B20144" w14:textId="77777777" w:rsidR="001A73E7" w:rsidRDefault="00000000">
            <w:pPr>
              <w:keepNext/>
              <w:spacing w:before="240" w:after="240"/>
              <w:ind w:left="0" w:hanging="2"/>
              <w:rPr>
                <w:rFonts w:ascii="Calibri" w:eastAsia="Calibri" w:hAnsi="Calibri" w:cs="Calibri"/>
                <w:b/>
              </w:rPr>
            </w:pPr>
            <w:r>
              <w:rPr>
                <w:rFonts w:ascii="Calibri" w:eastAsia="Calibri" w:hAnsi="Calibri" w:cs="Calibri"/>
                <w:b/>
              </w:rPr>
              <w:t>RESULTADOS: Se generan historiales exhaustivos que documentan de manera precisa y ordenada todos los gastos y pagos realizados en las reparaciones realizadas, proporcionando una visión completa de la actividad financiera.</w:t>
            </w:r>
          </w:p>
          <w:p w14:paraId="67E75A47" w14:textId="77777777" w:rsidR="001A73E7" w:rsidRDefault="00000000">
            <w:pPr>
              <w:keepNext/>
              <w:spacing w:before="240" w:after="240"/>
              <w:ind w:left="0" w:hanging="2"/>
              <w:rPr>
                <w:rFonts w:ascii="Calibri" w:eastAsia="Calibri" w:hAnsi="Calibri" w:cs="Calibri"/>
                <w:b/>
              </w:rPr>
            </w:pPr>
            <w:r>
              <w:rPr>
                <w:rFonts w:ascii="Calibri" w:eastAsia="Calibri" w:hAnsi="Calibri" w:cs="Calibri"/>
                <w:b/>
              </w:rPr>
              <w:t xml:space="preserve"> </w:t>
            </w:r>
          </w:p>
        </w:tc>
      </w:tr>
      <w:tr w:rsidR="001A73E7" w14:paraId="08A92000" w14:textId="77777777">
        <w:trPr>
          <w:trHeight w:val="3000"/>
        </w:trPr>
        <w:tc>
          <w:tcPr>
            <w:tcW w:w="9635" w:type="dxa"/>
            <w:gridSpan w:val="4"/>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7AFC415C" w14:textId="77777777" w:rsidR="001A73E7" w:rsidRDefault="00000000">
            <w:pPr>
              <w:keepNext/>
              <w:spacing w:before="240" w:after="240"/>
              <w:ind w:left="0" w:hanging="2"/>
              <w:rPr>
                <w:rFonts w:ascii="Calibri" w:eastAsia="Calibri" w:hAnsi="Calibri" w:cs="Calibri"/>
                <w:b/>
              </w:rPr>
            </w:pPr>
            <w:r>
              <w:rPr>
                <w:rFonts w:ascii="Calibri" w:eastAsia="Calibri" w:hAnsi="Calibri" w:cs="Calibri"/>
                <w:b/>
              </w:rPr>
              <w:t>REQUERIMIENTOS ESPECIALES - REGLAS DEL NEGOCIO Y DEL SISTEMA:</w:t>
            </w:r>
          </w:p>
          <w:p w14:paraId="3A64656D" w14:textId="77777777" w:rsidR="001A73E7" w:rsidRDefault="00000000">
            <w:pPr>
              <w:keepNext/>
              <w:spacing w:before="240" w:after="240"/>
              <w:ind w:left="0" w:hanging="2"/>
              <w:rPr>
                <w:rFonts w:ascii="Calibri" w:eastAsia="Calibri" w:hAnsi="Calibri" w:cs="Calibri"/>
                <w:b/>
              </w:rPr>
            </w:pPr>
            <w:r>
              <w:rPr>
                <w:rFonts w:ascii="Calibri" w:eastAsia="Calibri" w:hAnsi="Calibri" w:cs="Calibri"/>
                <w:b/>
              </w:rPr>
              <w:t>·</w:t>
            </w:r>
            <w:r>
              <w:rPr>
                <w:b/>
                <w:sz w:val="14"/>
                <w:szCs w:val="14"/>
              </w:rPr>
              <w:t xml:space="preserve">       </w:t>
            </w:r>
            <w:r>
              <w:rPr>
                <w:rFonts w:ascii="Calibri" w:eastAsia="Calibri" w:hAnsi="Calibri" w:cs="Calibri"/>
                <w:b/>
              </w:rPr>
              <w:t>Ver regla del negocio asociada: [ID Regla del Negocio]</w:t>
            </w:r>
          </w:p>
          <w:p w14:paraId="3893DBF1" w14:textId="77777777" w:rsidR="001A73E7" w:rsidRDefault="00000000">
            <w:pPr>
              <w:keepNext/>
              <w:spacing w:before="240" w:after="240"/>
              <w:ind w:left="0" w:hanging="2"/>
              <w:rPr>
                <w:rFonts w:ascii="Calibri" w:eastAsia="Calibri" w:hAnsi="Calibri" w:cs="Calibri"/>
                <w:b/>
              </w:rPr>
            </w:pPr>
            <w:r>
              <w:rPr>
                <w:rFonts w:ascii="Calibri" w:eastAsia="Calibri" w:hAnsi="Calibri" w:cs="Calibri"/>
                <w:b/>
              </w:rPr>
              <w:t>·</w:t>
            </w:r>
            <w:r>
              <w:rPr>
                <w:b/>
                <w:sz w:val="14"/>
                <w:szCs w:val="14"/>
              </w:rPr>
              <w:t xml:space="preserve">       </w:t>
            </w:r>
            <w:r>
              <w:rPr>
                <w:rFonts w:ascii="Calibri" w:eastAsia="Calibri" w:hAnsi="Calibri" w:cs="Calibri"/>
                <w:b/>
              </w:rPr>
              <w:t>Ver regla del sistema asociada: [ID Regla del Negocio]</w:t>
            </w:r>
          </w:p>
          <w:p w14:paraId="1B69821F" w14:textId="77777777" w:rsidR="001A73E7" w:rsidRDefault="00000000">
            <w:pPr>
              <w:keepNext/>
              <w:spacing w:before="240" w:after="240"/>
              <w:ind w:left="0" w:hanging="2"/>
              <w:rPr>
                <w:rFonts w:ascii="Calibri" w:eastAsia="Calibri" w:hAnsi="Calibri" w:cs="Calibri"/>
                <w:b/>
              </w:rPr>
            </w:pPr>
            <w:r>
              <w:rPr>
                <w:rFonts w:ascii="Calibri" w:eastAsia="Calibri" w:hAnsi="Calibri" w:cs="Calibri"/>
                <w:b/>
              </w:rPr>
              <w:t>·</w:t>
            </w:r>
            <w:r>
              <w:rPr>
                <w:b/>
                <w:sz w:val="14"/>
                <w:szCs w:val="14"/>
              </w:rPr>
              <w:t xml:space="preserve">       </w:t>
            </w:r>
            <w:r>
              <w:rPr>
                <w:rFonts w:ascii="Calibri" w:eastAsia="Calibri" w:hAnsi="Calibri" w:cs="Calibri"/>
                <w:b/>
              </w:rPr>
              <w:t>Requerimiento Especial:</w:t>
            </w:r>
          </w:p>
          <w:p w14:paraId="39B1A35F" w14:textId="77777777" w:rsidR="001A73E7" w:rsidRDefault="00000000">
            <w:pPr>
              <w:keepNext/>
              <w:spacing w:before="240" w:after="240"/>
              <w:ind w:left="0" w:hanging="2"/>
              <w:rPr>
                <w:rFonts w:ascii="Calibri" w:eastAsia="Calibri" w:hAnsi="Calibri" w:cs="Calibri"/>
                <w:b/>
              </w:rPr>
            </w:pPr>
            <w:r>
              <w:rPr>
                <w:rFonts w:ascii="Calibri" w:eastAsia="Calibri" w:hAnsi="Calibri" w:cs="Calibri"/>
                <w:b/>
              </w:rPr>
              <w:t>·</w:t>
            </w:r>
            <w:r>
              <w:rPr>
                <w:b/>
                <w:sz w:val="14"/>
                <w:szCs w:val="14"/>
              </w:rPr>
              <w:t xml:space="preserve">       </w:t>
            </w:r>
            <w:r>
              <w:rPr>
                <w:rFonts w:ascii="Calibri" w:eastAsia="Calibri" w:hAnsi="Calibri" w:cs="Calibri"/>
                <w:b/>
              </w:rPr>
              <w:t>Requiere información financiera y administrativa en el sistema para generar informes.</w:t>
            </w:r>
          </w:p>
          <w:p w14:paraId="6ED5519E" w14:textId="77777777" w:rsidR="001A73E7" w:rsidRDefault="00000000">
            <w:pPr>
              <w:keepNext/>
              <w:spacing w:before="240" w:after="240"/>
              <w:ind w:left="0" w:hanging="2"/>
              <w:rPr>
                <w:rFonts w:ascii="Calibri" w:eastAsia="Calibri" w:hAnsi="Calibri" w:cs="Calibri"/>
                <w:b/>
              </w:rPr>
            </w:pPr>
            <w:r>
              <w:rPr>
                <w:rFonts w:ascii="Calibri" w:eastAsia="Calibri" w:hAnsi="Calibri" w:cs="Calibri"/>
                <w:b/>
              </w:rPr>
              <w:t>·</w:t>
            </w:r>
            <w:r>
              <w:rPr>
                <w:b/>
                <w:sz w:val="14"/>
                <w:szCs w:val="14"/>
              </w:rPr>
              <w:t xml:space="preserve">       </w:t>
            </w:r>
            <w:r>
              <w:rPr>
                <w:rFonts w:ascii="Calibri" w:eastAsia="Calibri" w:hAnsi="Calibri" w:cs="Calibri"/>
                <w:b/>
              </w:rPr>
              <w:t>Asegurar la generación correcta de informes administrativos y financieros.</w:t>
            </w:r>
          </w:p>
        </w:tc>
      </w:tr>
      <w:tr w:rsidR="001A73E7" w14:paraId="2CDFDF32" w14:textId="77777777">
        <w:trPr>
          <w:trHeight w:val="1830"/>
        </w:trPr>
        <w:tc>
          <w:tcPr>
            <w:tcW w:w="9635" w:type="dxa"/>
            <w:gridSpan w:val="4"/>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5B3D4E61" w14:textId="77777777" w:rsidR="001A73E7" w:rsidRDefault="00000000">
            <w:pPr>
              <w:keepNext/>
              <w:spacing w:before="240" w:after="240"/>
              <w:ind w:left="0" w:hanging="2"/>
              <w:rPr>
                <w:rFonts w:ascii="Calibri" w:eastAsia="Calibri" w:hAnsi="Calibri" w:cs="Calibri"/>
                <w:b/>
              </w:rPr>
            </w:pPr>
            <w:r>
              <w:rPr>
                <w:rFonts w:ascii="Calibri" w:eastAsia="Calibri" w:hAnsi="Calibri" w:cs="Calibri"/>
                <w:b/>
              </w:rPr>
              <w:t>RIESGOS:</w:t>
            </w:r>
          </w:p>
          <w:p w14:paraId="59F4C9C9" w14:textId="77777777" w:rsidR="001A73E7" w:rsidRDefault="00000000">
            <w:pPr>
              <w:keepNext/>
              <w:spacing w:before="240" w:after="240"/>
              <w:ind w:left="0" w:hanging="2"/>
              <w:rPr>
                <w:rFonts w:ascii="Calibri" w:eastAsia="Calibri" w:hAnsi="Calibri" w:cs="Calibri"/>
                <w:b/>
              </w:rPr>
            </w:pPr>
            <w:r>
              <w:rPr>
                <w:rFonts w:ascii="Calibri" w:eastAsia="Calibri" w:hAnsi="Calibri" w:cs="Calibri"/>
                <w:b/>
              </w:rPr>
              <w:t>·</w:t>
            </w:r>
            <w:r>
              <w:rPr>
                <w:b/>
                <w:sz w:val="14"/>
                <w:szCs w:val="14"/>
              </w:rPr>
              <w:t xml:space="preserve">       </w:t>
            </w:r>
            <w:r>
              <w:rPr>
                <w:rFonts w:ascii="Calibri" w:eastAsia="Calibri" w:hAnsi="Calibri" w:cs="Calibri"/>
                <w:b/>
              </w:rPr>
              <w:t>Falta de datos actualizados puede afectar la precisión de los informes.</w:t>
            </w:r>
          </w:p>
          <w:p w14:paraId="1EEE091A" w14:textId="77777777" w:rsidR="001A73E7" w:rsidRDefault="00000000">
            <w:pPr>
              <w:keepNext/>
              <w:spacing w:before="240" w:after="240"/>
              <w:ind w:left="0" w:hanging="2"/>
              <w:rPr>
                <w:rFonts w:ascii="Calibri" w:eastAsia="Calibri" w:hAnsi="Calibri" w:cs="Calibri"/>
                <w:b/>
              </w:rPr>
            </w:pPr>
            <w:r>
              <w:rPr>
                <w:rFonts w:ascii="Calibri" w:eastAsia="Calibri" w:hAnsi="Calibri" w:cs="Calibri"/>
                <w:b/>
              </w:rPr>
              <w:t>·</w:t>
            </w:r>
            <w:r>
              <w:rPr>
                <w:b/>
                <w:sz w:val="14"/>
                <w:szCs w:val="14"/>
              </w:rPr>
              <w:t xml:space="preserve">       </w:t>
            </w:r>
            <w:r>
              <w:rPr>
                <w:rFonts w:ascii="Calibri" w:eastAsia="Calibri" w:hAnsi="Calibri" w:cs="Calibri"/>
                <w:b/>
              </w:rPr>
              <w:t>Problemas en la generación de informes.</w:t>
            </w:r>
          </w:p>
        </w:tc>
      </w:tr>
      <w:tr w:rsidR="001A73E7" w14:paraId="4D8244A8" w14:textId="77777777">
        <w:trPr>
          <w:trHeight w:val="870"/>
        </w:trPr>
        <w:tc>
          <w:tcPr>
            <w:tcW w:w="9635" w:type="dxa"/>
            <w:gridSpan w:val="4"/>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23825636" w14:textId="77777777" w:rsidR="001A73E7" w:rsidRDefault="00000000">
            <w:pPr>
              <w:keepNext/>
              <w:spacing w:before="240" w:after="240"/>
              <w:ind w:left="0" w:hanging="2"/>
              <w:rPr>
                <w:rFonts w:ascii="Calibri" w:eastAsia="Calibri" w:hAnsi="Calibri" w:cs="Calibri"/>
                <w:b/>
              </w:rPr>
            </w:pPr>
            <w:r>
              <w:rPr>
                <w:rFonts w:ascii="Calibri" w:eastAsia="Calibri" w:hAnsi="Calibri" w:cs="Calibri"/>
                <w:b/>
              </w:rPr>
              <w:t>PROTOTIPO EXPLORATORIO</w:t>
            </w:r>
          </w:p>
          <w:p w14:paraId="5A320F50" w14:textId="77777777" w:rsidR="001A73E7" w:rsidRDefault="00000000">
            <w:pPr>
              <w:keepNext/>
              <w:spacing w:before="240" w:after="240"/>
              <w:ind w:left="0" w:hanging="2"/>
              <w:rPr>
                <w:rFonts w:ascii="Arial" w:eastAsia="Arial" w:hAnsi="Arial" w:cs="Arial"/>
                <w:b/>
              </w:rPr>
            </w:pPr>
            <w:r>
              <w:rPr>
                <w:rFonts w:ascii="Arial" w:eastAsia="Arial" w:hAnsi="Arial" w:cs="Arial"/>
                <w:b/>
              </w:rPr>
              <w:t>No aplica.</w:t>
            </w:r>
          </w:p>
        </w:tc>
      </w:tr>
      <w:tr w:rsidR="001A73E7" w14:paraId="634BB87B" w14:textId="77777777">
        <w:trPr>
          <w:trHeight w:val="200"/>
        </w:trPr>
        <w:tc>
          <w:tcPr>
            <w:tcW w:w="1402" w:type="dxa"/>
            <w:tcBorders>
              <w:top w:val="nil"/>
              <w:left w:val="nil"/>
              <w:bottom w:val="nil"/>
              <w:right w:val="nil"/>
            </w:tcBorders>
            <w:shd w:val="clear" w:color="auto" w:fill="auto"/>
            <w:tcMar>
              <w:top w:w="100" w:type="dxa"/>
              <w:left w:w="100" w:type="dxa"/>
              <w:bottom w:w="100" w:type="dxa"/>
              <w:right w:w="100" w:type="dxa"/>
            </w:tcMar>
          </w:tcPr>
          <w:p w14:paraId="1990BDA5" w14:textId="77777777" w:rsidR="001A73E7" w:rsidRDefault="001A73E7">
            <w:pPr>
              <w:keepNext/>
              <w:spacing w:before="240" w:after="60"/>
              <w:ind w:left="0" w:hanging="2"/>
              <w:rPr>
                <w:rFonts w:ascii="Arial" w:eastAsia="Arial" w:hAnsi="Arial" w:cs="Arial"/>
                <w:b/>
              </w:rPr>
            </w:pPr>
          </w:p>
        </w:tc>
        <w:tc>
          <w:tcPr>
            <w:tcW w:w="3492" w:type="dxa"/>
            <w:tcBorders>
              <w:top w:val="nil"/>
              <w:left w:val="nil"/>
              <w:bottom w:val="nil"/>
              <w:right w:val="nil"/>
            </w:tcBorders>
            <w:shd w:val="clear" w:color="auto" w:fill="auto"/>
            <w:tcMar>
              <w:top w:w="100" w:type="dxa"/>
              <w:left w:w="100" w:type="dxa"/>
              <w:bottom w:w="100" w:type="dxa"/>
              <w:right w:w="100" w:type="dxa"/>
            </w:tcMar>
          </w:tcPr>
          <w:p w14:paraId="60C829E6" w14:textId="77777777" w:rsidR="001A73E7" w:rsidRDefault="001A73E7">
            <w:pPr>
              <w:keepNext/>
              <w:spacing w:before="240" w:after="60"/>
              <w:ind w:left="0" w:hanging="2"/>
              <w:rPr>
                <w:rFonts w:ascii="Arial" w:eastAsia="Arial" w:hAnsi="Arial" w:cs="Arial"/>
                <w:b/>
              </w:rPr>
            </w:pPr>
          </w:p>
        </w:tc>
        <w:tc>
          <w:tcPr>
            <w:tcW w:w="1540" w:type="dxa"/>
            <w:tcBorders>
              <w:top w:val="nil"/>
              <w:left w:val="nil"/>
              <w:bottom w:val="nil"/>
              <w:right w:val="nil"/>
            </w:tcBorders>
            <w:shd w:val="clear" w:color="auto" w:fill="auto"/>
            <w:tcMar>
              <w:top w:w="100" w:type="dxa"/>
              <w:left w:w="100" w:type="dxa"/>
              <w:bottom w:w="100" w:type="dxa"/>
              <w:right w:w="100" w:type="dxa"/>
            </w:tcMar>
          </w:tcPr>
          <w:p w14:paraId="79FC36EA" w14:textId="77777777" w:rsidR="001A73E7" w:rsidRDefault="001A73E7">
            <w:pPr>
              <w:keepNext/>
              <w:spacing w:before="240" w:after="60"/>
              <w:ind w:left="0" w:hanging="2"/>
              <w:rPr>
                <w:rFonts w:ascii="Arial" w:eastAsia="Arial" w:hAnsi="Arial" w:cs="Arial"/>
                <w:b/>
              </w:rPr>
            </w:pPr>
          </w:p>
        </w:tc>
        <w:tc>
          <w:tcPr>
            <w:tcW w:w="3201" w:type="dxa"/>
            <w:tcBorders>
              <w:top w:val="nil"/>
              <w:left w:val="nil"/>
              <w:bottom w:val="nil"/>
              <w:right w:val="nil"/>
            </w:tcBorders>
            <w:shd w:val="clear" w:color="auto" w:fill="auto"/>
            <w:tcMar>
              <w:top w:w="100" w:type="dxa"/>
              <w:left w:w="100" w:type="dxa"/>
              <w:bottom w:w="100" w:type="dxa"/>
              <w:right w:w="100" w:type="dxa"/>
            </w:tcMar>
          </w:tcPr>
          <w:p w14:paraId="5BD3B175" w14:textId="77777777" w:rsidR="001A73E7" w:rsidRDefault="001A73E7">
            <w:pPr>
              <w:keepNext/>
              <w:spacing w:before="240" w:after="60"/>
              <w:ind w:left="0" w:hanging="2"/>
              <w:rPr>
                <w:rFonts w:ascii="Arial" w:eastAsia="Arial" w:hAnsi="Arial" w:cs="Arial"/>
                <w:b/>
              </w:rPr>
            </w:pPr>
          </w:p>
        </w:tc>
      </w:tr>
    </w:tbl>
    <w:p w14:paraId="6AF144DC" w14:textId="77777777" w:rsidR="001A73E7" w:rsidRDefault="00000000">
      <w:pPr>
        <w:pStyle w:val="Ttulo2"/>
        <w:ind w:left="0" w:hanging="2"/>
        <w:rPr>
          <w:rFonts w:ascii="Calibri" w:eastAsia="Calibri" w:hAnsi="Calibri" w:cs="Calibri"/>
          <w:sz w:val="24"/>
          <w:szCs w:val="24"/>
        </w:rPr>
      </w:pPr>
      <w:bookmarkStart w:id="53" w:name="_heading=h.pkheb46lgssh" w:colFirst="0" w:colLast="0"/>
      <w:bookmarkEnd w:id="53"/>
      <w:r>
        <w:rPr>
          <w:rFonts w:ascii="Calibri" w:eastAsia="Calibri" w:hAnsi="Calibri" w:cs="Calibri"/>
          <w:sz w:val="24"/>
          <w:szCs w:val="24"/>
        </w:rPr>
        <w:t xml:space="preserve"> </w:t>
      </w:r>
    </w:p>
    <w:tbl>
      <w:tblPr>
        <w:tblStyle w:val="affd"/>
        <w:tblW w:w="9637"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402"/>
        <w:gridCol w:w="3493"/>
        <w:gridCol w:w="1540"/>
        <w:gridCol w:w="3202"/>
      </w:tblGrid>
      <w:tr w:rsidR="001A73E7" w14:paraId="40968AE3" w14:textId="77777777">
        <w:trPr>
          <w:trHeight w:val="870"/>
        </w:trPr>
        <w:tc>
          <w:tcPr>
            <w:tcW w:w="4894" w:type="dxa"/>
            <w:gridSpan w:val="2"/>
            <w:tcBorders>
              <w:top w:val="single" w:sz="5" w:space="0" w:color="000000"/>
              <w:left w:val="single" w:sz="5" w:space="0" w:color="000000"/>
              <w:bottom w:val="single" w:sz="5" w:space="0" w:color="000000"/>
              <w:right w:val="single" w:sz="5" w:space="0" w:color="000000"/>
            </w:tcBorders>
            <w:shd w:val="clear" w:color="auto" w:fill="D9D9D9"/>
            <w:tcMar>
              <w:top w:w="0" w:type="dxa"/>
              <w:left w:w="100" w:type="dxa"/>
              <w:bottom w:w="0" w:type="dxa"/>
              <w:right w:w="100" w:type="dxa"/>
            </w:tcMar>
          </w:tcPr>
          <w:p w14:paraId="44EBA7A1" w14:textId="77777777" w:rsidR="001A73E7" w:rsidRDefault="00000000">
            <w:pPr>
              <w:keepNext/>
              <w:spacing w:before="240" w:after="240"/>
              <w:ind w:left="0" w:hanging="2"/>
              <w:rPr>
                <w:rFonts w:ascii="Calibri" w:eastAsia="Calibri" w:hAnsi="Calibri" w:cs="Calibri"/>
                <w:b/>
              </w:rPr>
            </w:pPr>
            <w:r>
              <w:rPr>
                <w:rFonts w:ascii="Calibri" w:eastAsia="Calibri" w:hAnsi="Calibri" w:cs="Calibri"/>
                <w:b/>
              </w:rPr>
              <w:lastRenderedPageBreak/>
              <w:t>IDENTIFICADOR CASO DE USO:</w:t>
            </w:r>
          </w:p>
          <w:p w14:paraId="1F8AA122" w14:textId="77777777" w:rsidR="001A73E7" w:rsidRDefault="00000000">
            <w:pPr>
              <w:keepNext/>
              <w:spacing w:before="240" w:after="240"/>
              <w:ind w:left="0" w:hanging="2"/>
              <w:rPr>
                <w:rFonts w:ascii="Arial" w:eastAsia="Arial" w:hAnsi="Arial" w:cs="Arial"/>
                <w:b/>
              </w:rPr>
            </w:pPr>
            <w:r>
              <w:rPr>
                <w:rFonts w:ascii="Calibri" w:eastAsia="Calibri" w:hAnsi="Calibri" w:cs="Calibri"/>
                <w:b/>
              </w:rPr>
              <w:t>CU</w:t>
            </w:r>
            <w:r>
              <w:rPr>
                <w:rFonts w:ascii="Arial" w:eastAsia="Arial" w:hAnsi="Arial" w:cs="Arial"/>
                <w:b/>
              </w:rPr>
              <w:t>-8</w:t>
            </w:r>
          </w:p>
        </w:tc>
        <w:tc>
          <w:tcPr>
            <w:tcW w:w="4741" w:type="dxa"/>
            <w:gridSpan w:val="2"/>
            <w:tcBorders>
              <w:top w:val="single" w:sz="5" w:space="0" w:color="000000"/>
              <w:left w:val="nil"/>
              <w:bottom w:val="single" w:sz="5" w:space="0" w:color="000000"/>
              <w:right w:val="single" w:sz="5" w:space="0" w:color="000000"/>
            </w:tcBorders>
            <w:shd w:val="clear" w:color="auto" w:fill="D9D9D9"/>
            <w:tcMar>
              <w:top w:w="0" w:type="dxa"/>
              <w:left w:w="100" w:type="dxa"/>
              <w:bottom w:w="0" w:type="dxa"/>
              <w:right w:w="100" w:type="dxa"/>
            </w:tcMar>
          </w:tcPr>
          <w:p w14:paraId="2454606F" w14:textId="77777777" w:rsidR="001A73E7" w:rsidRDefault="00000000">
            <w:pPr>
              <w:keepNext/>
              <w:spacing w:before="240" w:after="240"/>
              <w:ind w:left="0" w:hanging="2"/>
              <w:rPr>
                <w:rFonts w:ascii="Calibri" w:eastAsia="Calibri" w:hAnsi="Calibri" w:cs="Calibri"/>
                <w:b/>
              </w:rPr>
            </w:pPr>
            <w:r>
              <w:rPr>
                <w:rFonts w:ascii="Calibri" w:eastAsia="Calibri" w:hAnsi="Calibri" w:cs="Calibri"/>
                <w:b/>
              </w:rPr>
              <w:t>NOMBRE:</w:t>
            </w:r>
          </w:p>
          <w:p w14:paraId="540435F3" w14:textId="77777777" w:rsidR="001A73E7" w:rsidRDefault="00000000">
            <w:pPr>
              <w:keepNext/>
              <w:spacing w:before="240" w:after="240"/>
              <w:ind w:left="0" w:hanging="2"/>
              <w:rPr>
                <w:rFonts w:ascii="Calibri" w:eastAsia="Calibri" w:hAnsi="Calibri" w:cs="Calibri"/>
                <w:b/>
              </w:rPr>
            </w:pPr>
            <w:r>
              <w:rPr>
                <w:rFonts w:ascii="Calibri" w:eastAsia="Calibri" w:hAnsi="Calibri" w:cs="Calibri"/>
                <w:b/>
              </w:rPr>
              <w:t>Proporcionar Información o Asistencia</w:t>
            </w:r>
          </w:p>
        </w:tc>
      </w:tr>
      <w:tr w:rsidR="001A73E7" w14:paraId="119D5994" w14:textId="77777777">
        <w:trPr>
          <w:trHeight w:val="825"/>
        </w:trPr>
        <w:tc>
          <w:tcPr>
            <w:tcW w:w="6434" w:type="dxa"/>
            <w:gridSpan w:val="3"/>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6A5AF79C" w14:textId="77777777" w:rsidR="001A73E7" w:rsidRDefault="00000000">
            <w:pPr>
              <w:keepNext/>
              <w:spacing w:before="240" w:after="240"/>
              <w:ind w:left="0" w:hanging="2"/>
              <w:rPr>
                <w:rFonts w:ascii="Calibri" w:eastAsia="Calibri" w:hAnsi="Calibri" w:cs="Calibri"/>
                <w:b/>
              </w:rPr>
            </w:pPr>
            <w:r>
              <w:rPr>
                <w:rFonts w:ascii="Calibri" w:eastAsia="Calibri" w:hAnsi="Calibri" w:cs="Calibri"/>
                <w:b/>
              </w:rPr>
              <w:t>COMPLEJIDAD:</w:t>
            </w:r>
          </w:p>
          <w:p w14:paraId="3EDA1103" w14:textId="77777777" w:rsidR="001A73E7" w:rsidRDefault="00000000">
            <w:pPr>
              <w:keepNext/>
              <w:spacing w:before="240" w:after="240"/>
              <w:ind w:left="0" w:hanging="2"/>
              <w:jc w:val="both"/>
              <w:rPr>
                <w:rFonts w:ascii="Calibri" w:eastAsia="Calibri" w:hAnsi="Calibri" w:cs="Calibri"/>
                <w:b/>
              </w:rPr>
            </w:pPr>
            <w:r>
              <w:rPr>
                <w:rFonts w:ascii="Calibri" w:eastAsia="Calibri" w:hAnsi="Calibri" w:cs="Calibri"/>
                <w:b/>
              </w:rPr>
              <w:t xml:space="preserve">[Baja] - </w:t>
            </w:r>
            <w:r>
              <w:rPr>
                <w:rFonts w:ascii="Calibri" w:eastAsia="Calibri" w:hAnsi="Calibri" w:cs="Calibri"/>
                <w:b/>
                <w:highlight w:val="yellow"/>
              </w:rPr>
              <w:t>[Media]</w:t>
            </w:r>
            <w:r>
              <w:rPr>
                <w:rFonts w:ascii="Calibri" w:eastAsia="Calibri" w:hAnsi="Calibri" w:cs="Calibri"/>
                <w:b/>
              </w:rPr>
              <w:t xml:space="preserve"> - [Alta]</w:t>
            </w:r>
          </w:p>
        </w:tc>
        <w:tc>
          <w:tcPr>
            <w:tcW w:w="3201"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ECB64CC" w14:textId="77777777" w:rsidR="001A73E7" w:rsidRDefault="00000000">
            <w:pPr>
              <w:keepNext/>
              <w:spacing w:before="240" w:after="240"/>
              <w:ind w:left="0" w:hanging="2"/>
              <w:rPr>
                <w:rFonts w:ascii="Calibri" w:eastAsia="Calibri" w:hAnsi="Calibri" w:cs="Calibri"/>
                <w:b/>
              </w:rPr>
            </w:pPr>
            <w:r>
              <w:rPr>
                <w:rFonts w:ascii="Calibri" w:eastAsia="Calibri" w:hAnsi="Calibri" w:cs="Calibri"/>
                <w:b/>
              </w:rPr>
              <w:t>PRIORIDAD:</w:t>
            </w:r>
          </w:p>
          <w:p w14:paraId="6BE6D59A" w14:textId="77777777" w:rsidR="001A73E7" w:rsidRDefault="00000000">
            <w:pPr>
              <w:keepNext/>
              <w:spacing w:before="240" w:after="240"/>
              <w:ind w:left="0" w:hanging="2"/>
              <w:rPr>
                <w:rFonts w:ascii="Calibri" w:eastAsia="Calibri" w:hAnsi="Calibri" w:cs="Calibri"/>
                <w:b/>
              </w:rPr>
            </w:pPr>
            <w:r>
              <w:rPr>
                <w:rFonts w:ascii="Calibri" w:eastAsia="Calibri" w:hAnsi="Calibri" w:cs="Calibri"/>
                <w:b/>
              </w:rPr>
              <w:t xml:space="preserve">Baja] - </w:t>
            </w:r>
            <w:r>
              <w:rPr>
                <w:rFonts w:ascii="Calibri" w:eastAsia="Calibri" w:hAnsi="Calibri" w:cs="Calibri"/>
                <w:b/>
                <w:highlight w:val="yellow"/>
              </w:rPr>
              <w:t>[Media]</w:t>
            </w:r>
            <w:r>
              <w:rPr>
                <w:rFonts w:ascii="Calibri" w:eastAsia="Calibri" w:hAnsi="Calibri" w:cs="Calibri"/>
                <w:b/>
              </w:rPr>
              <w:t xml:space="preserve"> - [Alta]</w:t>
            </w:r>
          </w:p>
        </w:tc>
      </w:tr>
      <w:tr w:rsidR="001A73E7" w14:paraId="38AB549E" w14:textId="77777777">
        <w:trPr>
          <w:trHeight w:val="810"/>
        </w:trPr>
        <w:tc>
          <w:tcPr>
            <w:tcW w:w="9635" w:type="dxa"/>
            <w:gridSpan w:val="4"/>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5C823424" w14:textId="77777777" w:rsidR="001A73E7" w:rsidRDefault="00000000">
            <w:pPr>
              <w:keepNext/>
              <w:spacing w:before="240" w:after="240"/>
              <w:ind w:left="0" w:hanging="2"/>
              <w:rPr>
                <w:rFonts w:ascii="Calibri" w:eastAsia="Calibri" w:hAnsi="Calibri" w:cs="Calibri"/>
                <w:b/>
              </w:rPr>
            </w:pPr>
            <w:r>
              <w:rPr>
                <w:rFonts w:ascii="Calibri" w:eastAsia="Calibri" w:hAnsi="Calibri" w:cs="Calibri"/>
                <w:b/>
              </w:rPr>
              <w:t>REQUERIMIENTO FUNCIONAL ASOCIADO:</w:t>
            </w:r>
          </w:p>
          <w:p w14:paraId="0A173DD2" w14:textId="77777777" w:rsidR="001A73E7" w:rsidRDefault="00000000">
            <w:pPr>
              <w:keepNext/>
              <w:spacing w:before="240" w:after="240"/>
              <w:ind w:left="0" w:hanging="2"/>
              <w:rPr>
                <w:rFonts w:ascii="Calibri" w:eastAsia="Calibri" w:hAnsi="Calibri" w:cs="Calibri"/>
                <w:b/>
              </w:rPr>
            </w:pPr>
            <w:r>
              <w:rPr>
                <w:rFonts w:ascii="Calibri" w:eastAsia="Calibri" w:hAnsi="Calibri" w:cs="Calibri"/>
                <w:b/>
              </w:rPr>
              <w:t>Proporcionar información o asistencia.</w:t>
            </w:r>
          </w:p>
        </w:tc>
      </w:tr>
      <w:tr w:rsidR="001A73E7" w14:paraId="52B26306" w14:textId="77777777">
        <w:trPr>
          <w:trHeight w:val="810"/>
        </w:trPr>
        <w:tc>
          <w:tcPr>
            <w:tcW w:w="9635" w:type="dxa"/>
            <w:gridSpan w:val="4"/>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1FD9F523" w14:textId="77777777" w:rsidR="001A73E7" w:rsidRDefault="00000000">
            <w:pPr>
              <w:keepNext/>
              <w:spacing w:before="240" w:after="240"/>
              <w:ind w:left="0" w:hanging="2"/>
              <w:rPr>
                <w:rFonts w:ascii="Calibri" w:eastAsia="Calibri" w:hAnsi="Calibri" w:cs="Calibri"/>
                <w:b/>
              </w:rPr>
            </w:pPr>
            <w:r>
              <w:rPr>
                <w:rFonts w:ascii="Calibri" w:eastAsia="Calibri" w:hAnsi="Calibri" w:cs="Calibri"/>
                <w:b/>
              </w:rPr>
              <w:t>ACTORES:</w:t>
            </w:r>
          </w:p>
          <w:p w14:paraId="079DFAFD" w14:textId="77777777" w:rsidR="001A73E7" w:rsidRDefault="00000000">
            <w:pPr>
              <w:keepNext/>
              <w:spacing w:before="240" w:after="240"/>
              <w:ind w:left="0" w:hanging="2"/>
              <w:rPr>
                <w:rFonts w:ascii="Calibri" w:eastAsia="Calibri" w:hAnsi="Calibri" w:cs="Calibri"/>
                <w:b/>
              </w:rPr>
            </w:pPr>
            <w:r>
              <w:rPr>
                <w:rFonts w:ascii="Calibri" w:eastAsia="Calibri" w:hAnsi="Calibri" w:cs="Calibri"/>
                <w:b/>
              </w:rPr>
              <w:t>Administrador, Sistema, Administrador del Taller.</w:t>
            </w:r>
          </w:p>
        </w:tc>
      </w:tr>
      <w:tr w:rsidR="001A73E7" w14:paraId="2D180F14" w14:textId="77777777">
        <w:trPr>
          <w:trHeight w:val="810"/>
        </w:trPr>
        <w:tc>
          <w:tcPr>
            <w:tcW w:w="9635" w:type="dxa"/>
            <w:gridSpan w:val="4"/>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208DAFFA" w14:textId="77777777" w:rsidR="001A73E7" w:rsidRDefault="00000000">
            <w:pPr>
              <w:keepNext/>
              <w:spacing w:before="240" w:after="240"/>
              <w:ind w:left="0" w:hanging="2"/>
              <w:rPr>
                <w:rFonts w:ascii="Calibri" w:eastAsia="Calibri" w:hAnsi="Calibri" w:cs="Calibri"/>
                <w:b/>
              </w:rPr>
            </w:pPr>
            <w:r>
              <w:rPr>
                <w:rFonts w:ascii="Calibri" w:eastAsia="Calibri" w:hAnsi="Calibri" w:cs="Calibri"/>
                <w:b/>
              </w:rPr>
              <w:t>CASOS DE USO ASOCIADOS:</w:t>
            </w:r>
          </w:p>
          <w:p w14:paraId="76A4D8A4" w14:textId="77777777" w:rsidR="001A73E7" w:rsidRDefault="00000000">
            <w:pPr>
              <w:keepNext/>
              <w:spacing w:before="240" w:after="240"/>
              <w:ind w:left="0" w:hanging="2"/>
              <w:rPr>
                <w:rFonts w:ascii="Calibri" w:eastAsia="Calibri" w:hAnsi="Calibri" w:cs="Calibri"/>
                <w:b/>
              </w:rPr>
            </w:pPr>
            <w:r>
              <w:rPr>
                <w:rFonts w:ascii="Calibri" w:eastAsia="Calibri" w:hAnsi="Calibri" w:cs="Calibri"/>
                <w:b/>
              </w:rPr>
              <w:t>No Aplica</w:t>
            </w:r>
          </w:p>
        </w:tc>
      </w:tr>
      <w:tr w:rsidR="001A73E7" w14:paraId="1615E952" w14:textId="77777777">
        <w:trPr>
          <w:trHeight w:val="810"/>
        </w:trPr>
        <w:tc>
          <w:tcPr>
            <w:tcW w:w="9635" w:type="dxa"/>
            <w:gridSpan w:val="4"/>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0F0743B7" w14:textId="77777777" w:rsidR="001A73E7" w:rsidRDefault="00000000">
            <w:pPr>
              <w:keepNext/>
              <w:spacing w:before="240" w:after="240"/>
              <w:ind w:left="0" w:hanging="2"/>
              <w:rPr>
                <w:rFonts w:ascii="Calibri" w:eastAsia="Calibri" w:hAnsi="Calibri" w:cs="Calibri"/>
                <w:b/>
              </w:rPr>
            </w:pPr>
            <w:r>
              <w:rPr>
                <w:rFonts w:ascii="Calibri" w:eastAsia="Calibri" w:hAnsi="Calibri" w:cs="Calibri"/>
                <w:b/>
              </w:rPr>
              <w:t>DESCRIPCIÓN:</w:t>
            </w:r>
          </w:p>
          <w:p w14:paraId="24BD87F8" w14:textId="77777777" w:rsidR="001A73E7" w:rsidRDefault="00000000">
            <w:pPr>
              <w:keepNext/>
              <w:spacing w:before="240" w:after="240"/>
              <w:ind w:left="0" w:hanging="2"/>
              <w:rPr>
                <w:rFonts w:ascii="Calibri" w:eastAsia="Calibri" w:hAnsi="Calibri" w:cs="Calibri"/>
                <w:b/>
              </w:rPr>
            </w:pPr>
            <w:r>
              <w:rPr>
                <w:rFonts w:ascii="Calibri" w:eastAsia="Calibri" w:hAnsi="Calibri" w:cs="Calibri"/>
                <w:b/>
              </w:rPr>
              <w:t>Permite proporcionar información y asistencia a los usuarios sobre el uso del sistema.</w:t>
            </w:r>
          </w:p>
        </w:tc>
      </w:tr>
      <w:tr w:rsidR="001A73E7" w14:paraId="0B9DF87C" w14:textId="77777777">
        <w:trPr>
          <w:trHeight w:val="810"/>
        </w:trPr>
        <w:tc>
          <w:tcPr>
            <w:tcW w:w="9635" w:type="dxa"/>
            <w:gridSpan w:val="4"/>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61A4B96A" w14:textId="77777777" w:rsidR="001A73E7" w:rsidRDefault="00000000">
            <w:pPr>
              <w:keepNext/>
              <w:spacing w:before="240" w:after="240"/>
              <w:ind w:left="0" w:hanging="2"/>
              <w:rPr>
                <w:rFonts w:ascii="Calibri" w:eastAsia="Calibri" w:hAnsi="Calibri" w:cs="Calibri"/>
                <w:b/>
              </w:rPr>
            </w:pPr>
            <w:r>
              <w:rPr>
                <w:rFonts w:ascii="Calibri" w:eastAsia="Calibri" w:hAnsi="Calibri" w:cs="Calibri"/>
                <w:b/>
              </w:rPr>
              <w:t>NOTAS:</w:t>
            </w:r>
          </w:p>
          <w:p w14:paraId="076A146B" w14:textId="77777777" w:rsidR="001A73E7" w:rsidRDefault="00000000">
            <w:pPr>
              <w:keepNext/>
              <w:spacing w:before="240" w:after="240"/>
              <w:ind w:left="0" w:hanging="2"/>
              <w:rPr>
                <w:rFonts w:ascii="Calibri" w:eastAsia="Calibri" w:hAnsi="Calibri" w:cs="Calibri"/>
                <w:b/>
              </w:rPr>
            </w:pPr>
            <w:r>
              <w:rPr>
                <w:rFonts w:ascii="Calibri" w:eastAsia="Calibri" w:hAnsi="Calibri" w:cs="Calibri"/>
                <w:b/>
              </w:rPr>
              <w:t>N/A</w:t>
            </w:r>
          </w:p>
        </w:tc>
      </w:tr>
      <w:tr w:rsidR="001A73E7" w14:paraId="5FAA193B" w14:textId="77777777">
        <w:trPr>
          <w:trHeight w:val="375"/>
        </w:trPr>
        <w:tc>
          <w:tcPr>
            <w:tcW w:w="9635" w:type="dxa"/>
            <w:gridSpan w:val="4"/>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46525595" w14:textId="77777777" w:rsidR="001A73E7" w:rsidRDefault="00000000">
            <w:pPr>
              <w:keepNext/>
              <w:spacing w:before="240" w:after="240"/>
              <w:ind w:left="0" w:hanging="2"/>
              <w:rPr>
                <w:rFonts w:ascii="Calibri" w:eastAsia="Calibri" w:hAnsi="Calibri" w:cs="Calibri"/>
                <w:b/>
              </w:rPr>
            </w:pPr>
            <w:r>
              <w:rPr>
                <w:rFonts w:ascii="Calibri" w:eastAsia="Calibri" w:hAnsi="Calibri" w:cs="Calibri"/>
                <w:b/>
              </w:rPr>
              <w:t>CRITERIOS DE ACEPTACIÓN:</w:t>
            </w:r>
            <w:r>
              <w:rPr>
                <w:rFonts w:ascii="Arial" w:eastAsia="Arial" w:hAnsi="Arial" w:cs="Arial"/>
                <w:b/>
                <w:sz w:val="27"/>
                <w:szCs w:val="27"/>
                <w:highlight w:val="white"/>
              </w:rPr>
              <w:t xml:space="preserve"> L</w:t>
            </w:r>
            <w:r>
              <w:rPr>
                <w:rFonts w:ascii="Calibri" w:eastAsia="Calibri" w:hAnsi="Calibri" w:cs="Calibri"/>
                <w:b/>
              </w:rPr>
              <w:t>a información y/o asistencia es provista adecuadamente al usuario.</w:t>
            </w:r>
          </w:p>
        </w:tc>
      </w:tr>
      <w:tr w:rsidR="001A73E7" w14:paraId="061E109E" w14:textId="77777777">
        <w:trPr>
          <w:trHeight w:val="345"/>
        </w:trPr>
        <w:tc>
          <w:tcPr>
            <w:tcW w:w="9635" w:type="dxa"/>
            <w:gridSpan w:val="4"/>
            <w:tcBorders>
              <w:top w:val="nil"/>
              <w:left w:val="single" w:sz="5" w:space="0" w:color="000000"/>
              <w:bottom w:val="single" w:sz="5" w:space="0" w:color="000000"/>
              <w:right w:val="single" w:sz="5" w:space="0" w:color="000000"/>
            </w:tcBorders>
            <w:shd w:val="clear" w:color="auto" w:fill="D9D9D9"/>
            <w:tcMar>
              <w:top w:w="0" w:type="dxa"/>
              <w:left w:w="100" w:type="dxa"/>
              <w:bottom w:w="0" w:type="dxa"/>
              <w:right w:w="100" w:type="dxa"/>
            </w:tcMar>
          </w:tcPr>
          <w:p w14:paraId="1B96E00D" w14:textId="77777777" w:rsidR="001A73E7" w:rsidRDefault="00000000">
            <w:pPr>
              <w:keepNext/>
              <w:spacing w:before="240" w:after="240"/>
              <w:ind w:left="0" w:hanging="2"/>
              <w:rPr>
                <w:rFonts w:ascii="Calibri" w:eastAsia="Calibri" w:hAnsi="Calibri" w:cs="Calibri"/>
                <w:b/>
              </w:rPr>
            </w:pPr>
            <w:r>
              <w:rPr>
                <w:rFonts w:ascii="Calibri" w:eastAsia="Calibri" w:hAnsi="Calibri" w:cs="Calibri"/>
                <w:b/>
              </w:rPr>
              <w:t>ESCENARIOS:</w:t>
            </w:r>
          </w:p>
        </w:tc>
      </w:tr>
      <w:tr w:rsidR="001A73E7" w14:paraId="5A8E68C5" w14:textId="77777777">
        <w:trPr>
          <w:trHeight w:val="1680"/>
        </w:trPr>
        <w:tc>
          <w:tcPr>
            <w:tcW w:w="1402"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4A703239" w14:textId="77777777" w:rsidR="001A73E7" w:rsidRDefault="00000000">
            <w:pPr>
              <w:keepNext/>
              <w:spacing w:before="240" w:after="240"/>
              <w:ind w:left="0" w:hanging="2"/>
              <w:rPr>
                <w:rFonts w:ascii="Calibri" w:eastAsia="Calibri" w:hAnsi="Calibri" w:cs="Calibri"/>
                <w:b/>
              </w:rPr>
            </w:pPr>
            <w:r>
              <w:rPr>
                <w:rFonts w:ascii="Calibri" w:eastAsia="Calibri" w:hAnsi="Calibri" w:cs="Calibri"/>
                <w:b/>
              </w:rPr>
              <w:t>ES-DG-8</w:t>
            </w:r>
          </w:p>
          <w:p w14:paraId="4D4390B8" w14:textId="77777777" w:rsidR="001A73E7" w:rsidRDefault="00000000">
            <w:pPr>
              <w:keepNext/>
              <w:spacing w:before="240" w:after="240"/>
              <w:ind w:left="0" w:hanging="2"/>
              <w:rPr>
                <w:rFonts w:ascii="Calibri" w:eastAsia="Calibri" w:hAnsi="Calibri" w:cs="Calibri"/>
                <w:b/>
              </w:rPr>
            </w:pPr>
            <w:r>
              <w:rPr>
                <w:rFonts w:ascii="Calibri" w:eastAsia="Calibri" w:hAnsi="Calibri" w:cs="Calibri"/>
                <w:b/>
              </w:rPr>
              <w:t xml:space="preserve"> </w:t>
            </w:r>
          </w:p>
        </w:tc>
        <w:tc>
          <w:tcPr>
            <w:tcW w:w="8233" w:type="dxa"/>
            <w:gridSpan w:val="3"/>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413BEC8" w14:textId="77777777" w:rsidR="001A73E7" w:rsidRDefault="00000000">
            <w:pPr>
              <w:keepNext/>
              <w:spacing w:before="240" w:after="240"/>
              <w:ind w:left="0" w:hanging="2"/>
              <w:rPr>
                <w:rFonts w:ascii="Calibri" w:eastAsia="Calibri" w:hAnsi="Calibri" w:cs="Calibri"/>
                <w:b/>
              </w:rPr>
            </w:pPr>
            <w:r>
              <w:rPr>
                <w:rFonts w:ascii="Calibri" w:eastAsia="Calibri" w:hAnsi="Calibri" w:cs="Calibri"/>
                <w:b/>
              </w:rPr>
              <w:t>DESCRIPCIÓN: Proporcionar información y asistencia a los usuarios sobre el uso del sistema.</w:t>
            </w:r>
          </w:p>
          <w:p w14:paraId="748AD39F" w14:textId="77777777" w:rsidR="001A73E7" w:rsidRDefault="00000000">
            <w:pPr>
              <w:keepNext/>
              <w:spacing w:before="240" w:after="240"/>
              <w:ind w:left="0" w:hanging="2"/>
              <w:rPr>
                <w:rFonts w:ascii="Calibri" w:eastAsia="Calibri" w:hAnsi="Calibri" w:cs="Calibri"/>
                <w:b/>
              </w:rPr>
            </w:pPr>
            <w:r>
              <w:rPr>
                <w:rFonts w:ascii="Calibri" w:eastAsia="Calibri" w:hAnsi="Calibri" w:cs="Calibri"/>
                <w:b/>
              </w:rPr>
              <w:t>SUPOSICIONES/ASUNCIONES: N/A</w:t>
            </w:r>
          </w:p>
          <w:p w14:paraId="0CE57A38" w14:textId="77777777" w:rsidR="001A73E7" w:rsidRDefault="00000000">
            <w:pPr>
              <w:keepNext/>
              <w:spacing w:before="240" w:after="240"/>
              <w:ind w:left="0" w:hanging="2"/>
              <w:rPr>
                <w:rFonts w:ascii="Calibri" w:eastAsia="Calibri" w:hAnsi="Calibri" w:cs="Calibri"/>
                <w:b/>
              </w:rPr>
            </w:pPr>
            <w:r>
              <w:rPr>
                <w:rFonts w:ascii="Calibri" w:eastAsia="Calibri" w:hAnsi="Calibri" w:cs="Calibri"/>
                <w:b/>
              </w:rPr>
              <w:t>RESULTADOS: La información y/o asistencia es provista adecuadamente al usuario.</w:t>
            </w:r>
          </w:p>
        </w:tc>
      </w:tr>
      <w:tr w:rsidR="001A73E7" w14:paraId="2A6B34B6" w14:textId="77777777">
        <w:trPr>
          <w:trHeight w:val="2940"/>
        </w:trPr>
        <w:tc>
          <w:tcPr>
            <w:tcW w:w="1402"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245630C6" w14:textId="77777777" w:rsidR="001A73E7" w:rsidRDefault="00000000">
            <w:pPr>
              <w:keepNext/>
              <w:spacing w:before="240" w:after="240"/>
              <w:ind w:left="0" w:hanging="2"/>
              <w:rPr>
                <w:rFonts w:ascii="Calibri" w:eastAsia="Calibri" w:hAnsi="Calibri" w:cs="Calibri"/>
                <w:b/>
              </w:rPr>
            </w:pPr>
            <w:r>
              <w:rPr>
                <w:rFonts w:ascii="Calibri" w:eastAsia="Calibri" w:hAnsi="Calibri" w:cs="Calibri"/>
                <w:b/>
              </w:rPr>
              <w:lastRenderedPageBreak/>
              <w:t xml:space="preserve">ES-DG-8 </w:t>
            </w:r>
          </w:p>
          <w:p w14:paraId="1999E24A" w14:textId="77777777" w:rsidR="001A73E7" w:rsidRDefault="00000000">
            <w:pPr>
              <w:keepNext/>
              <w:spacing w:before="240" w:after="240"/>
              <w:ind w:left="0" w:hanging="2"/>
              <w:rPr>
                <w:rFonts w:ascii="Calibri" w:eastAsia="Calibri" w:hAnsi="Calibri" w:cs="Calibri"/>
                <w:b/>
              </w:rPr>
            </w:pPr>
            <w:r>
              <w:rPr>
                <w:rFonts w:ascii="Calibri" w:eastAsia="Calibri" w:hAnsi="Calibri" w:cs="Calibri"/>
                <w:b/>
              </w:rPr>
              <w:t xml:space="preserve"> </w:t>
            </w:r>
          </w:p>
        </w:tc>
        <w:tc>
          <w:tcPr>
            <w:tcW w:w="8233" w:type="dxa"/>
            <w:gridSpan w:val="3"/>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F8AF9DD" w14:textId="77777777" w:rsidR="001A73E7" w:rsidRDefault="00000000">
            <w:pPr>
              <w:keepNext/>
              <w:spacing w:before="240" w:after="240"/>
              <w:ind w:left="0" w:hanging="2"/>
              <w:rPr>
                <w:rFonts w:ascii="Calibri" w:eastAsia="Calibri" w:hAnsi="Calibri" w:cs="Calibri"/>
                <w:b/>
              </w:rPr>
            </w:pPr>
            <w:r>
              <w:rPr>
                <w:rFonts w:ascii="Calibri" w:eastAsia="Calibri" w:hAnsi="Calibri" w:cs="Calibri"/>
                <w:b/>
              </w:rPr>
              <w:br/>
              <w:t xml:space="preserve"> DESCRIPCIÓN: Ofrecer soporte y orientación a los usuarios en relación con el uso del sistema.</w:t>
            </w:r>
          </w:p>
          <w:p w14:paraId="51A069FA" w14:textId="77777777" w:rsidR="001A73E7" w:rsidRDefault="00000000">
            <w:pPr>
              <w:keepNext/>
              <w:spacing w:before="240" w:after="240"/>
              <w:ind w:left="0" w:hanging="2"/>
              <w:rPr>
                <w:rFonts w:ascii="Calibri" w:eastAsia="Calibri" w:hAnsi="Calibri" w:cs="Calibri"/>
                <w:b/>
              </w:rPr>
            </w:pPr>
            <w:r>
              <w:rPr>
                <w:rFonts w:ascii="Calibri" w:eastAsia="Calibri" w:hAnsi="Calibri" w:cs="Calibri"/>
                <w:b/>
              </w:rPr>
              <w:t>SUPOSICIONES/ASUNCIONES: No se asumen condiciones particulares.</w:t>
            </w:r>
          </w:p>
          <w:p w14:paraId="120E7BBB" w14:textId="77777777" w:rsidR="001A73E7" w:rsidRDefault="00000000">
            <w:pPr>
              <w:keepNext/>
              <w:spacing w:before="240" w:after="240"/>
              <w:ind w:left="0" w:hanging="2"/>
              <w:rPr>
                <w:rFonts w:ascii="Calibri" w:eastAsia="Calibri" w:hAnsi="Calibri" w:cs="Calibri"/>
                <w:b/>
              </w:rPr>
            </w:pPr>
            <w:r>
              <w:rPr>
                <w:rFonts w:ascii="Calibri" w:eastAsia="Calibri" w:hAnsi="Calibri" w:cs="Calibri"/>
                <w:b/>
              </w:rPr>
              <w:t>RESULTADOS: Se brinda información detallada y asistencia eficiente a los usuarios, asegurando que comprendan y utilicen correctamente el sistema. El objetivo es garantizar una experiencia positiva y satisfactoria para los usuarios.</w:t>
            </w:r>
          </w:p>
          <w:p w14:paraId="50AD7B97" w14:textId="77777777" w:rsidR="001A73E7" w:rsidRDefault="00000000">
            <w:pPr>
              <w:keepNext/>
              <w:spacing w:before="240" w:after="240"/>
              <w:ind w:left="0" w:hanging="2"/>
              <w:rPr>
                <w:rFonts w:ascii="Calibri" w:eastAsia="Calibri" w:hAnsi="Calibri" w:cs="Calibri"/>
                <w:b/>
              </w:rPr>
            </w:pPr>
            <w:r>
              <w:rPr>
                <w:rFonts w:ascii="Calibri" w:eastAsia="Calibri" w:hAnsi="Calibri" w:cs="Calibri"/>
                <w:b/>
              </w:rPr>
              <w:t xml:space="preserve"> </w:t>
            </w:r>
          </w:p>
        </w:tc>
      </w:tr>
      <w:tr w:rsidR="001A73E7" w14:paraId="1094D127" w14:textId="77777777">
        <w:trPr>
          <w:trHeight w:val="2460"/>
        </w:trPr>
        <w:tc>
          <w:tcPr>
            <w:tcW w:w="9635" w:type="dxa"/>
            <w:gridSpan w:val="4"/>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6DD1F053" w14:textId="77777777" w:rsidR="001A73E7" w:rsidRDefault="00000000">
            <w:pPr>
              <w:keepNext/>
              <w:spacing w:before="240" w:after="240"/>
              <w:ind w:left="0" w:hanging="2"/>
              <w:rPr>
                <w:rFonts w:ascii="Calibri" w:eastAsia="Calibri" w:hAnsi="Calibri" w:cs="Calibri"/>
                <w:b/>
              </w:rPr>
            </w:pPr>
            <w:r>
              <w:rPr>
                <w:rFonts w:ascii="Calibri" w:eastAsia="Calibri" w:hAnsi="Calibri" w:cs="Calibri"/>
                <w:b/>
              </w:rPr>
              <w:t>REQUERIMIENTOS ESPECIALES - REGLAS DEL NEGOCIO Y DEL SISTEMA:</w:t>
            </w:r>
          </w:p>
          <w:p w14:paraId="29FD8190" w14:textId="77777777" w:rsidR="001A73E7" w:rsidRDefault="00000000">
            <w:pPr>
              <w:keepNext/>
              <w:spacing w:before="240" w:after="240"/>
              <w:ind w:left="0" w:hanging="2"/>
              <w:rPr>
                <w:rFonts w:ascii="Calibri" w:eastAsia="Calibri" w:hAnsi="Calibri" w:cs="Calibri"/>
                <w:b/>
              </w:rPr>
            </w:pPr>
            <w:r>
              <w:rPr>
                <w:rFonts w:ascii="Calibri" w:eastAsia="Calibri" w:hAnsi="Calibri" w:cs="Calibri"/>
                <w:b/>
              </w:rPr>
              <w:t>·</w:t>
            </w:r>
            <w:r>
              <w:rPr>
                <w:b/>
                <w:sz w:val="14"/>
                <w:szCs w:val="14"/>
              </w:rPr>
              <w:t xml:space="preserve">   </w:t>
            </w:r>
            <w:r>
              <w:rPr>
                <w:b/>
                <w:sz w:val="14"/>
                <w:szCs w:val="14"/>
              </w:rPr>
              <w:tab/>
            </w:r>
            <w:r>
              <w:rPr>
                <w:rFonts w:ascii="Calibri" w:eastAsia="Calibri" w:hAnsi="Calibri" w:cs="Calibri"/>
                <w:b/>
              </w:rPr>
              <w:t>Ver regla del negocio asociada: [ID Regla del Negocio]</w:t>
            </w:r>
          </w:p>
          <w:p w14:paraId="7D6029E1" w14:textId="77777777" w:rsidR="001A73E7" w:rsidRDefault="00000000">
            <w:pPr>
              <w:keepNext/>
              <w:spacing w:before="240" w:after="240"/>
              <w:ind w:left="0" w:hanging="2"/>
              <w:rPr>
                <w:rFonts w:ascii="Calibri" w:eastAsia="Calibri" w:hAnsi="Calibri" w:cs="Calibri"/>
                <w:b/>
              </w:rPr>
            </w:pPr>
            <w:r>
              <w:rPr>
                <w:rFonts w:ascii="Calibri" w:eastAsia="Calibri" w:hAnsi="Calibri" w:cs="Calibri"/>
                <w:b/>
              </w:rPr>
              <w:t>·</w:t>
            </w:r>
            <w:r>
              <w:rPr>
                <w:b/>
                <w:sz w:val="14"/>
                <w:szCs w:val="14"/>
              </w:rPr>
              <w:t xml:space="preserve">   </w:t>
            </w:r>
            <w:r>
              <w:rPr>
                <w:b/>
                <w:sz w:val="14"/>
                <w:szCs w:val="14"/>
              </w:rPr>
              <w:tab/>
            </w:r>
            <w:r>
              <w:rPr>
                <w:rFonts w:ascii="Calibri" w:eastAsia="Calibri" w:hAnsi="Calibri" w:cs="Calibri"/>
                <w:b/>
              </w:rPr>
              <w:t>Ver regla del sistema asociada: [ID Regla del Negocio]</w:t>
            </w:r>
          </w:p>
          <w:p w14:paraId="6D33A242" w14:textId="77777777" w:rsidR="001A73E7" w:rsidRDefault="00000000">
            <w:pPr>
              <w:keepNext/>
              <w:spacing w:before="240" w:after="240"/>
              <w:ind w:left="0" w:hanging="2"/>
              <w:rPr>
                <w:rFonts w:ascii="Calibri" w:eastAsia="Calibri" w:hAnsi="Calibri" w:cs="Calibri"/>
                <w:b/>
              </w:rPr>
            </w:pPr>
            <w:r>
              <w:rPr>
                <w:rFonts w:ascii="Calibri" w:eastAsia="Calibri" w:hAnsi="Calibri" w:cs="Calibri"/>
                <w:b/>
              </w:rPr>
              <w:t>·</w:t>
            </w:r>
            <w:r>
              <w:rPr>
                <w:b/>
                <w:sz w:val="14"/>
                <w:szCs w:val="14"/>
              </w:rPr>
              <w:t xml:space="preserve">   </w:t>
            </w:r>
            <w:r>
              <w:rPr>
                <w:b/>
                <w:sz w:val="14"/>
                <w:szCs w:val="14"/>
              </w:rPr>
              <w:tab/>
            </w:r>
            <w:r>
              <w:rPr>
                <w:rFonts w:ascii="Calibri" w:eastAsia="Calibri" w:hAnsi="Calibri" w:cs="Calibri"/>
                <w:b/>
              </w:rPr>
              <w:t>Requerimiento Especial:</w:t>
            </w:r>
          </w:p>
          <w:p w14:paraId="70E4B230" w14:textId="77777777" w:rsidR="001A73E7" w:rsidRDefault="00000000">
            <w:pPr>
              <w:keepNext/>
              <w:spacing w:before="240" w:after="240"/>
              <w:ind w:left="0" w:hanging="2"/>
              <w:rPr>
                <w:rFonts w:ascii="Calibri" w:eastAsia="Calibri" w:hAnsi="Calibri" w:cs="Calibri"/>
                <w:b/>
              </w:rPr>
            </w:pPr>
            <w:r>
              <w:rPr>
                <w:rFonts w:ascii="Calibri" w:eastAsia="Calibri" w:hAnsi="Calibri" w:cs="Calibri"/>
                <w:b/>
              </w:rPr>
              <w:t>·</w:t>
            </w:r>
            <w:r>
              <w:rPr>
                <w:b/>
                <w:sz w:val="14"/>
                <w:szCs w:val="14"/>
              </w:rPr>
              <w:t xml:space="preserve">   </w:t>
            </w:r>
            <w:r>
              <w:rPr>
                <w:b/>
                <w:sz w:val="14"/>
                <w:szCs w:val="14"/>
              </w:rPr>
              <w:tab/>
            </w:r>
            <w:r>
              <w:rPr>
                <w:rFonts w:ascii="Calibri" w:eastAsia="Calibri" w:hAnsi="Calibri" w:cs="Calibri"/>
                <w:b/>
              </w:rPr>
              <w:t>N/A</w:t>
            </w:r>
          </w:p>
        </w:tc>
      </w:tr>
      <w:tr w:rsidR="001A73E7" w14:paraId="18112422" w14:textId="77777777">
        <w:trPr>
          <w:trHeight w:val="1650"/>
        </w:trPr>
        <w:tc>
          <w:tcPr>
            <w:tcW w:w="9635" w:type="dxa"/>
            <w:gridSpan w:val="4"/>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3828866E" w14:textId="77777777" w:rsidR="001A73E7" w:rsidRDefault="00000000">
            <w:pPr>
              <w:keepNext/>
              <w:spacing w:before="240" w:after="240"/>
              <w:ind w:left="0" w:hanging="2"/>
              <w:rPr>
                <w:rFonts w:ascii="Calibri" w:eastAsia="Calibri" w:hAnsi="Calibri" w:cs="Calibri"/>
                <w:b/>
              </w:rPr>
            </w:pPr>
            <w:r>
              <w:rPr>
                <w:rFonts w:ascii="Calibri" w:eastAsia="Calibri" w:hAnsi="Calibri" w:cs="Calibri"/>
                <w:b/>
              </w:rPr>
              <w:t>RIESGOS:</w:t>
            </w:r>
          </w:p>
          <w:p w14:paraId="05BA0BD2" w14:textId="77777777" w:rsidR="001A73E7" w:rsidRDefault="00000000">
            <w:pPr>
              <w:keepNext/>
              <w:spacing w:before="240" w:after="240"/>
              <w:ind w:left="0" w:hanging="2"/>
              <w:rPr>
                <w:rFonts w:ascii="Calibri" w:eastAsia="Calibri" w:hAnsi="Calibri" w:cs="Calibri"/>
                <w:b/>
              </w:rPr>
            </w:pPr>
            <w:r>
              <w:rPr>
                <w:rFonts w:ascii="Calibri" w:eastAsia="Calibri" w:hAnsi="Calibri" w:cs="Calibri"/>
                <w:b/>
              </w:rPr>
              <w:t>·</w:t>
            </w:r>
            <w:r>
              <w:rPr>
                <w:b/>
                <w:sz w:val="14"/>
                <w:szCs w:val="14"/>
              </w:rPr>
              <w:t xml:space="preserve">   </w:t>
            </w:r>
            <w:r>
              <w:rPr>
                <w:b/>
                <w:sz w:val="14"/>
                <w:szCs w:val="14"/>
              </w:rPr>
              <w:tab/>
            </w:r>
            <w:r>
              <w:rPr>
                <w:rFonts w:ascii="Calibri" w:eastAsia="Calibri" w:hAnsi="Calibri" w:cs="Calibri"/>
                <w:b/>
              </w:rPr>
              <w:t>Desconocimiento de funcionalidades que influyan en futuros errores</w:t>
            </w:r>
          </w:p>
          <w:p w14:paraId="4D64334E" w14:textId="77777777" w:rsidR="001A73E7" w:rsidRDefault="00000000">
            <w:pPr>
              <w:keepNext/>
              <w:spacing w:before="240" w:after="240"/>
              <w:ind w:left="0" w:hanging="2"/>
              <w:rPr>
                <w:rFonts w:ascii="Calibri" w:eastAsia="Calibri" w:hAnsi="Calibri" w:cs="Calibri"/>
                <w:b/>
              </w:rPr>
            </w:pPr>
            <w:r>
              <w:rPr>
                <w:rFonts w:ascii="Calibri" w:eastAsia="Calibri" w:hAnsi="Calibri" w:cs="Calibri"/>
                <w:b/>
              </w:rPr>
              <w:t>·</w:t>
            </w:r>
            <w:r>
              <w:rPr>
                <w:b/>
                <w:sz w:val="14"/>
                <w:szCs w:val="14"/>
              </w:rPr>
              <w:t xml:space="preserve">   </w:t>
            </w:r>
            <w:r>
              <w:rPr>
                <w:b/>
                <w:sz w:val="14"/>
                <w:szCs w:val="14"/>
              </w:rPr>
              <w:tab/>
            </w:r>
            <w:r>
              <w:rPr>
                <w:rFonts w:ascii="Calibri" w:eastAsia="Calibri" w:hAnsi="Calibri" w:cs="Calibri"/>
                <w:b/>
              </w:rPr>
              <w:t>Falta de retroalimentación por parte de los desarrolladores lo que provoca desconocimiento del sistema en los usuarios.</w:t>
            </w:r>
          </w:p>
        </w:tc>
      </w:tr>
      <w:tr w:rsidR="001A73E7" w14:paraId="2A6FFCC8" w14:textId="77777777">
        <w:trPr>
          <w:trHeight w:val="870"/>
        </w:trPr>
        <w:tc>
          <w:tcPr>
            <w:tcW w:w="9635" w:type="dxa"/>
            <w:gridSpan w:val="4"/>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64A3FC4C" w14:textId="77777777" w:rsidR="001A73E7" w:rsidRDefault="00000000">
            <w:pPr>
              <w:keepNext/>
              <w:spacing w:before="240" w:after="240"/>
              <w:ind w:left="0" w:hanging="2"/>
              <w:rPr>
                <w:rFonts w:ascii="Calibri" w:eastAsia="Calibri" w:hAnsi="Calibri" w:cs="Calibri"/>
                <w:b/>
              </w:rPr>
            </w:pPr>
            <w:r>
              <w:rPr>
                <w:rFonts w:ascii="Calibri" w:eastAsia="Calibri" w:hAnsi="Calibri" w:cs="Calibri"/>
                <w:b/>
              </w:rPr>
              <w:t>PROTOTIPO EXPLORATORIO</w:t>
            </w:r>
          </w:p>
          <w:p w14:paraId="0212E88C" w14:textId="77777777" w:rsidR="001A73E7" w:rsidRDefault="00000000">
            <w:pPr>
              <w:keepNext/>
              <w:spacing w:before="240" w:after="240"/>
              <w:ind w:left="0" w:hanging="2"/>
              <w:rPr>
                <w:rFonts w:ascii="Arial" w:eastAsia="Arial" w:hAnsi="Arial" w:cs="Arial"/>
                <w:b/>
              </w:rPr>
            </w:pPr>
            <w:r>
              <w:rPr>
                <w:rFonts w:ascii="Arial" w:eastAsia="Arial" w:hAnsi="Arial" w:cs="Arial"/>
                <w:b/>
              </w:rPr>
              <w:t>No aplica.</w:t>
            </w:r>
          </w:p>
        </w:tc>
      </w:tr>
      <w:tr w:rsidR="001A73E7" w14:paraId="6B3CD2D3" w14:textId="77777777">
        <w:trPr>
          <w:trHeight w:val="200"/>
        </w:trPr>
        <w:tc>
          <w:tcPr>
            <w:tcW w:w="1402" w:type="dxa"/>
            <w:tcBorders>
              <w:top w:val="nil"/>
              <w:left w:val="nil"/>
              <w:bottom w:val="nil"/>
              <w:right w:val="nil"/>
            </w:tcBorders>
            <w:shd w:val="clear" w:color="auto" w:fill="auto"/>
            <w:tcMar>
              <w:top w:w="100" w:type="dxa"/>
              <w:left w:w="100" w:type="dxa"/>
              <w:bottom w:w="100" w:type="dxa"/>
              <w:right w:w="100" w:type="dxa"/>
            </w:tcMar>
          </w:tcPr>
          <w:p w14:paraId="254147CC" w14:textId="77777777" w:rsidR="001A73E7" w:rsidRDefault="001A73E7">
            <w:pPr>
              <w:keepNext/>
              <w:spacing w:before="240" w:after="60"/>
              <w:ind w:left="0" w:hanging="2"/>
              <w:rPr>
                <w:rFonts w:ascii="Arial" w:eastAsia="Arial" w:hAnsi="Arial" w:cs="Arial"/>
                <w:b/>
              </w:rPr>
            </w:pPr>
          </w:p>
        </w:tc>
        <w:tc>
          <w:tcPr>
            <w:tcW w:w="3492" w:type="dxa"/>
            <w:tcBorders>
              <w:top w:val="nil"/>
              <w:left w:val="nil"/>
              <w:bottom w:val="nil"/>
              <w:right w:val="nil"/>
            </w:tcBorders>
            <w:shd w:val="clear" w:color="auto" w:fill="auto"/>
            <w:tcMar>
              <w:top w:w="100" w:type="dxa"/>
              <w:left w:w="100" w:type="dxa"/>
              <w:bottom w:w="100" w:type="dxa"/>
              <w:right w:w="100" w:type="dxa"/>
            </w:tcMar>
          </w:tcPr>
          <w:p w14:paraId="546C1DFF" w14:textId="77777777" w:rsidR="001A73E7" w:rsidRDefault="001A73E7">
            <w:pPr>
              <w:keepNext/>
              <w:spacing w:before="240" w:after="60"/>
              <w:ind w:left="0" w:hanging="2"/>
              <w:rPr>
                <w:rFonts w:ascii="Arial" w:eastAsia="Arial" w:hAnsi="Arial" w:cs="Arial"/>
                <w:b/>
              </w:rPr>
            </w:pPr>
          </w:p>
        </w:tc>
        <w:tc>
          <w:tcPr>
            <w:tcW w:w="1540" w:type="dxa"/>
            <w:tcBorders>
              <w:top w:val="nil"/>
              <w:left w:val="nil"/>
              <w:bottom w:val="nil"/>
              <w:right w:val="nil"/>
            </w:tcBorders>
            <w:shd w:val="clear" w:color="auto" w:fill="auto"/>
            <w:tcMar>
              <w:top w:w="100" w:type="dxa"/>
              <w:left w:w="100" w:type="dxa"/>
              <w:bottom w:w="100" w:type="dxa"/>
              <w:right w:w="100" w:type="dxa"/>
            </w:tcMar>
          </w:tcPr>
          <w:p w14:paraId="52C7A504" w14:textId="77777777" w:rsidR="001A73E7" w:rsidRDefault="001A73E7">
            <w:pPr>
              <w:keepNext/>
              <w:spacing w:before="240" w:after="60"/>
              <w:ind w:left="0" w:hanging="2"/>
              <w:rPr>
                <w:rFonts w:ascii="Arial" w:eastAsia="Arial" w:hAnsi="Arial" w:cs="Arial"/>
                <w:b/>
              </w:rPr>
            </w:pPr>
          </w:p>
        </w:tc>
        <w:tc>
          <w:tcPr>
            <w:tcW w:w="3201" w:type="dxa"/>
            <w:tcBorders>
              <w:top w:val="nil"/>
              <w:left w:val="nil"/>
              <w:bottom w:val="nil"/>
              <w:right w:val="nil"/>
            </w:tcBorders>
            <w:shd w:val="clear" w:color="auto" w:fill="auto"/>
            <w:tcMar>
              <w:top w:w="100" w:type="dxa"/>
              <w:left w:w="100" w:type="dxa"/>
              <w:bottom w:w="100" w:type="dxa"/>
              <w:right w:w="100" w:type="dxa"/>
            </w:tcMar>
          </w:tcPr>
          <w:p w14:paraId="50125B13" w14:textId="77777777" w:rsidR="001A73E7" w:rsidRDefault="001A73E7">
            <w:pPr>
              <w:keepNext/>
              <w:spacing w:before="240" w:after="60"/>
              <w:ind w:left="0" w:hanging="2"/>
              <w:rPr>
                <w:rFonts w:ascii="Arial" w:eastAsia="Arial" w:hAnsi="Arial" w:cs="Arial"/>
                <w:b/>
              </w:rPr>
            </w:pPr>
          </w:p>
        </w:tc>
      </w:tr>
    </w:tbl>
    <w:p w14:paraId="1770CA36" w14:textId="77777777" w:rsidR="001A73E7" w:rsidRDefault="00000000">
      <w:pPr>
        <w:keepNext/>
        <w:spacing w:before="240" w:after="240"/>
        <w:ind w:left="0" w:hanging="2"/>
        <w:rPr>
          <w:rFonts w:ascii="Arial" w:eastAsia="Arial" w:hAnsi="Arial" w:cs="Arial"/>
          <w:b/>
        </w:rPr>
      </w:pPr>
      <w:r>
        <w:rPr>
          <w:rFonts w:ascii="Arial" w:eastAsia="Arial" w:hAnsi="Arial" w:cs="Arial"/>
          <w:b/>
        </w:rPr>
        <w:t xml:space="preserve"> </w:t>
      </w:r>
    </w:p>
    <w:p w14:paraId="5D0A4046" w14:textId="77777777" w:rsidR="001A73E7" w:rsidRDefault="00000000">
      <w:pPr>
        <w:keepNext/>
        <w:spacing w:before="240" w:after="240"/>
        <w:ind w:left="0" w:hanging="2"/>
        <w:rPr>
          <w:rFonts w:ascii="Arial" w:eastAsia="Arial" w:hAnsi="Arial" w:cs="Arial"/>
          <w:b/>
        </w:rPr>
      </w:pPr>
      <w:r>
        <w:rPr>
          <w:rFonts w:ascii="Arial" w:eastAsia="Arial" w:hAnsi="Arial" w:cs="Arial"/>
          <w:b/>
        </w:rPr>
        <w:t xml:space="preserve"> </w:t>
      </w:r>
    </w:p>
    <w:p w14:paraId="6D50A248" w14:textId="77777777" w:rsidR="001A73E7" w:rsidRDefault="00000000">
      <w:pPr>
        <w:keepNext/>
        <w:spacing w:before="240" w:after="240"/>
        <w:ind w:left="0" w:hanging="2"/>
        <w:rPr>
          <w:rFonts w:ascii="Arial" w:eastAsia="Arial" w:hAnsi="Arial" w:cs="Arial"/>
          <w:b/>
        </w:rPr>
      </w:pPr>
      <w:r>
        <w:rPr>
          <w:rFonts w:ascii="Arial" w:eastAsia="Arial" w:hAnsi="Arial" w:cs="Arial"/>
          <w:b/>
        </w:rPr>
        <w:t xml:space="preserve"> </w:t>
      </w:r>
    </w:p>
    <w:tbl>
      <w:tblPr>
        <w:tblStyle w:val="affe"/>
        <w:tblW w:w="9637"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780"/>
        <w:gridCol w:w="3321"/>
        <w:gridCol w:w="1478"/>
        <w:gridCol w:w="3058"/>
      </w:tblGrid>
      <w:tr w:rsidR="001A73E7" w14:paraId="2BF96756" w14:textId="77777777">
        <w:trPr>
          <w:trHeight w:val="870"/>
        </w:trPr>
        <w:tc>
          <w:tcPr>
            <w:tcW w:w="5100" w:type="dxa"/>
            <w:gridSpan w:val="2"/>
            <w:tcBorders>
              <w:top w:val="single" w:sz="5" w:space="0" w:color="000000"/>
              <w:left w:val="single" w:sz="5" w:space="0" w:color="000000"/>
              <w:bottom w:val="single" w:sz="5" w:space="0" w:color="000000"/>
              <w:right w:val="single" w:sz="5" w:space="0" w:color="000000"/>
            </w:tcBorders>
            <w:shd w:val="clear" w:color="auto" w:fill="D9D9D9"/>
            <w:tcMar>
              <w:top w:w="0" w:type="dxa"/>
              <w:left w:w="100" w:type="dxa"/>
              <w:bottom w:w="0" w:type="dxa"/>
              <w:right w:w="100" w:type="dxa"/>
            </w:tcMar>
          </w:tcPr>
          <w:p w14:paraId="496E90BA" w14:textId="77777777" w:rsidR="001A73E7" w:rsidRDefault="00000000">
            <w:pPr>
              <w:keepNext/>
              <w:spacing w:before="240" w:after="240"/>
              <w:ind w:left="0" w:hanging="2"/>
              <w:rPr>
                <w:rFonts w:ascii="Calibri" w:eastAsia="Calibri" w:hAnsi="Calibri" w:cs="Calibri"/>
                <w:b/>
              </w:rPr>
            </w:pPr>
            <w:r>
              <w:rPr>
                <w:rFonts w:ascii="Calibri" w:eastAsia="Calibri" w:hAnsi="Calibri" w:cs="Calibri"/>
                <w:b/>
              </w:rPr>
              <w:lastRenderedPageBreak/>
              <w:t>IDENTIFICADOR CASO DE USO:</w:t>
            </w:r>
          </w:p>
          <w:p w14:paraId="31B3110E" w14:textId="77777777" w:rsidR="001A73E7" w:rsidRDefault="00000000">
            <w:pPr>
              <w:keepNext/>
              <w:spacing w:before="240" w:after="240"/>
              <w:ind w:left="0" w:hanging="2"/>
              <w:rPr>
                <w:rFonts w:ascii="Arial" w:eastAsia="Arial" w:hAnsi="Arial" w:cs="Arial"/>
                <w:b/>
              </w:rPr>
            </w:pPr>
            <w:r>
              <w:rPr>
                <w:rFonts w:ascii="Calibri" w:eastAsia="Calibri" w:hAnsi="Calibri" w:cs="Calibri"/>
                <w:b/>
              </w:rPr>
              <w:t>CU</w:t>
            </w:r>
            <w:r>
              <w:rPr>
                <w:rFonts w:ascii="Arial" w:eastAsia="Arial" w:hAnsi="Arial" w:cs="Arial"/>
                <w:b/>
              </w:rPr>
              <w:t>-9</w:t>
            </w:r>
          </w:p>
        </w:tc>
        <w:tc>
          <w:tcPr>
            <w:tcW w:w="4535" w:type="dxa"/>
            <w:gridSpan w:val="2"/>
            <w:tcBorders>
              <w:top w:val="single" w:sz="5" w:space="0" w:color="000000"/>
              <w:left w:val="nil"/>
              <w:bottom w:val="single" w:sz="5" w:space="0" w:color="000000"/>
              <w:right w:val="single" w:sz="5" w:space="0" w:color="000000"/>
            </w:tcBorders>
            <w:shd w:val="clear" w:color="auto" w:fill="D9D9D9"/>
            <w:tcMar>
              <w:top w:w="0" w:type="dxa"/>
              <w:left w:w="100" w:type="dxa"/>
              <w:bottom w:w="0" w:type="dxa"/>
              <w:right w:w="100" w:type="dxa"/>
            </w:tcMar>
          </w:tcPr>
          <w:p w14:paraId="3DA205A0" w14:textId="77777777" w:rsidR="001A73E7" w:rsidRDefault="00000000">
            <w:pPr>
              <w:keepNext/>
              <w:spacing w:before="240" w:after="240"/>
              <w:ind w:left="0" w:hanging="2"/>
              <w:rPr>
                <w:rFonts w:ascii="Calibri" w:eastAsia="Calibri" w:hAnsi="Calibri" w:cs="Calibri"/>
                <w:b/>
              </w:rPr>
            </w:pPr>
            <w:r>
              <w:rPr>
                <w:rFonts w:ascii="Calibri" w:eastAsia="Calibri" w:hAnsi="Calibri" w:cs="Calibri"/>
                <w:b/>
              </w:rPr>
              <w:t>NOMBRE:</w:t>
            </w:r>
          </w:p>
          <w:p w14:paraId="0BBEA62B" w14:textId="77777777" w:rsidR="001A73E7" w:rsidRDefault="00000000">
            <w:pPr>
              <w:keepNext/>
              <w:spacing w:before="240" w:after="240"/>
              <w:ind w:left="0" w:hanging="2"/>
              <w:rPr>
                <w:rFonts w:ascii="Calibri" w:eastAsia="Calibri" w:hAnsi="Calibri" w:cs="Calibri"/>
                <w:b/>
              </w:rPr>
            </w:pPr>
            <w:r>
              <w:rPr>
                <w:rFonts w:ascii="Calibri" w:eastAsia="Calibri" w:hAnsi="Calibri" w:cs="Calibri"/>
                <w:b/>
              </w:rPr>
              <w:t>Enviar Notificaciones a Propietarios</w:t>
            </w:r>
          </w:p>
        </w:tc>
      </w:tr>
      <w:tr w:rsidR="001A73E7" w14:paraId="7118D6D6" w14:textId="77777777">
        <w:trPr>
          <w:trHeight w:val="825"/>
        </w:trPr>
        <w:tc>
          <w:tcPr>
            <w:tcW w:w="6578" w:type="dxa"/>
            <w:gridSpan w:val="3"/>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19FE0C10" w14:textId="77777777" w:rsidR="001A73E7" w:rsidRDefault="00000000">
            <w:pPr>
              <w:keepNext/>
              <w:spacing w:before="240" w:after="240"/>
              <w:ind w:left="0" w:hanging="2"/>
              <w:rPr>
                <w:rFonts w:ascii="Calibri" w:eastAsia="Calibri" w:hAnsi="Calibri" w:cs="Calibri"/>
                <w:b/>
              </w:rPr>
            </w:pPr>
            <w:r>
              <w:rPr>
                <w:rFonts w:ascii="Calibri" w:eastAsia="Calibri" w:hAnsi="Calibri" w:cs="Calibri"/>
                <w:b/>
              </w:rPr>
              <w:t>COMPLEJIDAD:</w:t>
            </w:r>
          </w:p>
          <w:p w14:paraId="42216FAB" w14:textId="77777777" w:rsidR="001A73E7" w:rsidRDefault="00000000">
            <w:pPr>
              <w:keepNext/>
              <w:spacing w:before="240" w:after="240"/>
              <w:ind w:left="0" w:hanging="2"/>
              <w:jc w:val="both"/>
              <w:rPr>
                <w:rFonts w:ascii="Calibri" w:eastAsia="Calibri" w:hAnsi="Calibri" w:cs="Calibri"/>
                <w:b/>
                <w:highlight w:val="yellow"/>
              </w:rPr>
            </w:pPr>
            <w:r>
              <w:rPr>
                <w:rFonts w:ascii="Calibri" w:eastAsia="Calibri" w:hAnsi="Calibri" w:cs="Calibri"/>
                <w:b/>
              </w:rPr>
              <w:t xml:space="preserve">[Baja] - [Media] - </w:t>
            </w:r>
            <w:r>
              <w:rPr>
                <w:rFonts w:ascii="Calibri" w:eastAsia="Calibri" w:hAnsi="Calibri" w:cs="Calibri"/>
                <w:b/>
                <w:highlight w:val="yellow"/>
              </w:rPr>
              <w:t>[Alta]</w:t>
            </w:r>
          </w:p>
        </w:tc>
        <w:tc>
          <w:tcPr>
            <w:tcW w:w="3057"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7C5D342" w14:textId="77777777" w:rsidR="001A73E7" w:rsidRDefault="00000000">
            <w:pPr>
              <w:keepNext/>
              <w:spacing w:before="240" w:after="240"/>
              <w:ind w:left="0" w:hanging="2"/>
              <w:rPr>
                <w:rFonts w:ascii="Calibri" w:eastAsia="Calibri" w:hAnsi="Calibri" w:cs="Calibri"/>
                <w:b/>
              </w:rPr>
            </w:pPr>
            <w:r>
              <w:rPr>
                <w:rFonts w:ascii="Calibri" w:eastAsia="Calibri" w:hAnsi="Calibri" w:cs="Calibri"/>
                <w:b/>
              </w:rPr>
              <w:t>PRIORIDAD:</w:t>
            </w:r>
          </w:p>
          <w:p w14:paraId="1B46402E" w14:textId="77777777" w:rsidR="001A73E7" w:rsidRDefault="00000000">
            <w:pPr>
              <w:keepNext/>
              <w:spacing w:before="240" w:after="240"/>
              <w:ind w:left="0" w:hanging="2"/>
              <w:rPr>
                <w:rFonts w:ascii="Calibri" w:eastAsia="Calibri" w:hAnsi="Calibri" w:cs="Calibri"/>
                <w:b/>
              </w:rPr>
            </w:pPr>
            <w:r>
              <w:rPr>
                <w:rFonts w:ascii="Calibri" w:eastAsia="Calibri" w:hAnsi="Calibri" w:cs="Calibri"/>
                <w:b/>
                <w:highlight w:val="yellow"/>
              </w:rPr>
              <w:t>Baja]</w:t>
            </w:r>
            <w:r>
              <w:rPr>
                <w:rFonts w:ascii="Calibri" w:eastAsia="Calibri" w:hAnsi="Calibri" w:cs="Calibri"/>
                <w:b/>
              </w:rPr>
              <w:t xml:space="preserve"> - [Media] - [Alta]</w:t>
            </w:r>
          </w:p>
        </w:tc>
      </w:tr>
      <w:tr w:rsidR="001A73E7" w14:paraId="28C150E4" w14:textId="77777777">
        <w:trPr>
          <w:trHeight w:val="810"/>
        </w:trPr>
        <w:tc>
          <w:tcPr>
            <w:tcW w:w="9635" w:type="dxa"/>
            <w:gridSpan w:val="4"/>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60F6BD6F" w14:textId="77777777" w:rsidR="001A73E7" w:rsidRDefault="00000000">
            <w:pPr>
              <w:keepNext/>
              <w:spacing w:before="240" w:after="240"/>
              <w:ind w:left="0" w:hanging="2"/>
              <w:rPr>
                <w:rFonts w:ascii="Calibri" w:eastAsia="Calibri" w:hAnsi="Calibri" w:cs="Calibri"/>
                <w:b/>
              </w:rPr>
            </w:pPr>
            <w:r>
              <w:rPr>
                <w:rFonts w:ascii="Calibri" w:eastAsia="Calibri" w:hAnsi="Calibri" w:cs="Calibri"/>
                <w:b/>
              </w:rPr>
              <w:t>REQUERIMIENTO FUNCIONAL ASOCIADO:</w:t>
            </w:r>
          </w:p>
          <w:p w14:paraId="74CE4887" w14:textId="77777777" w:rsidR="001A73E7" w:rsidRDefault="00000000">
            <w:pPr>
              <w:keepNext/>
              <w:spacing w:before="240" w:after="240"/>
              <w:ind w:left="0" w:hanging="2"/>
              <w:rPr>
                <w:rFonts w:ascii="Calibri" w:eastAsia="Calibri" w:hAnsi="Calibri" w:cs="Calibri"/>
                <w:b/>
              </w:rPr>
            </w:pPr>
            <w:r>
              <w:rPr>
                <w:rFonts w:ascii="Calibri" w:eastAsia="Calibri" w:hAnsi="Calibri" w:cs="Calibri"/>
                <w:b/>
              </w:rPr>
              <w:t>Enviar Notificaciones a Propietarios</w:t>
            </w:r>
          </w:p>
        </w:tc>
      </w:tr>
      <w:tr w:rsidR="001A73E7" w14:paraId="2CEE75F0" w14:textId="77777777">
        <w:trPr>
          <w:trHeight w:val="810"/>
        </w:trPr>
        <w:tc>
          <w:tcPr>
            <w:tcW w:w="9635" w:type="dxa"/>
            <w:gridSpan w:val="4"/>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1B48F965" w14:textId="77777777" w:rsidR="001A73E7" w:rsidRDefault="00000000">
            <w:pPr>
              <w:keepNext/>
              <w:spacing w:before="240" w:after="240"/>
              <w:ind w:left="0" w:hanging="2"/>
              <w:rPr>
                <w:rFonts w:ascii="Calibri" w:eastAsia="Calibri" w:hAnsi="Calibri" w:cs="Calibri"/>
                <w:b/>
              </w:rPr>
            </w:pPr>
            <w:r>
              <w:rPr>
                <w:rFonts w:ascii="Calibri" w:eastAsia="Calibri" w:hAnsi="Calibri" w:cs="Calibri"/>
                <w:b/>
              </w:rPr>
              <w:t>ACTORES:</w:t>
            </w:r>
          </w:p>
          <w:p w14:paraId="599464DE" w14:textId="77777777" w:rsidR="001A73E7" w:rsidRDefault="00000000">
            <w:pPr>
              <w:keepNext/>
              <w:spacing w:before="240" w:after="240"/>
              <w:ind w:left="0" w:hanging="2"/>
              <w:rPr>
                <w:rFonts w:ascii="Calibri" w:eastAsia="Calibri" w:hAnsi="Calibri" w:cs="Calibri"/>
                <w:b/>
              </w:rPr>
            </w:pPr>
            <w:r>
              <w:rPr>
                <w:rFonts w:ascii="Calibri" w:eastAsia="Calibri" w:hAnsi="Calibri" w:cs="Calibri"/>
                <w:b/>
              </w:rPr>
              <w:t>Administrador, Recepcionista, Cliente</w:t>
            </w:r>
          </w:p>
        </w:tc>
      </w:tr>
      <w:tr w:rsidR="001A73E7" w14:paraId="5104895E" w14:textId="77777777">
        <w:trPr>
          <w:trHeight w:val="810"/>
        </w:trPr>
        <w:tc>
          <w:tcPr>
            <w:tcW w:w="9635" w:type="dxa"/>
            <w:gridSpan w:val="4"/>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532F3122" w14:textId="77777777" w:rsidR="001A73E7" w:rsidRDefault="00000000">
            <w:pPr>
              <w:keepNext/>
              <w:spacing w:before="240" w:after="240"/>
              <w:ind w:left="0" w:hanging="2"/>
              <w:rPr>
                <w:rFonts w:ascii="Calibri" w:eastAsia="Calibri" w:hAnsi="Calibri" w:cs="Calibri"/>
                <w:b/>
              </w:rPr>
            </w:pPr>
            <w:r>
              <w:rPr>
                <w:rFonts w:ascii="Calibri" w:eastAsia="Calibri" w:hAnsi="Calibri" w:cs="Calibri"/>
                <w:b/>
              </w:rPr>
              <w:t>CASOS DE USO ASOCIADOS:</w:t>
            </w:r>
          </w:p>
          <w:p w14:paraId="547CC0FD" w14:textId="77777777" w:rsidR="001A73E7" w:rsidRDefault="00000000">
            <w:pPr>
              <w:keepNext/>
              <w:spacing w:before="240" w:after="240"/>
              <w:ind w:left="0" w:hanging="2"/>
              <w:rPr>
                <w:rFonts w:ascii="Calibri" w:eastAsia="Calibri" w:hAnsi="Calibri" w:cs="Calibri"/>
                <w:b/>
              </w:rPr>
            </w:pPr>
            <w:r>
              <w:rPr>
                <w:rFonts w:ascii="Calibri" w:eastAsia="Calibri" w:hAnsi="Calibri" w:cs="Calibri"/>
                <w:b/>
              </w:rPr>
              <w:t>No Aplica</w:t>
            </w:r>
          </w:p>
        </w:tc>
      </w:tr>
      <w:tr w:rsidR="001A73E7" w14:paraId="00CD4D90" w14:textId="77777777">
        <w:trPr>
          <w:trHeight w:val="810"/>
        </w:trPr>
        <w:tc>
          <w:tcPr>
            <w:tcW w:w="9635" w:type="dxa"/>
            <w:gridSpan w:val="4"/>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3616C4B9" w14:textId="77777777" w:rsidR="001A73E7" w:rsidRDefault="00000000">
            <w:pPr>
              <w:keepNext/>
              <w:spacing w:before="240" w:after="240"/>
              <w:ind w:left="0" w:hanging="2"/>
              <w:rPr>
                <w:rFonts w:ascii="Calibri" w:eastAsia="Calibri" w:hAnsi="Calibri" w:cs="Calibri"/>
                <w:b/>
              </w:rPr>
            </w:pPr>
            <w:r>
              <w:rPr>
                <w:rFonts w:ascii="Calibri" w:eastAsia="Calibri" w:hAnsi="Calibri" w:cs="Calibri"/>
                <w:b/>
              </w:rPr>
              <w:t>DESCRIPCIÓN:</w:t>
            </w:r>
          </w:p>
          <w:p w14:paraId="2285C46D" w14:textId="77777777" w:rsidR="001A73E7" w:rsidRDefault="00000000">
            <w:pPr>
              <w:keepNext/>
              <w:spacing w:before="240" w:after="240"/>
              <w:ind w:left="0" w:hanging="2"/>
              <w:rPr>
                <w:rFonts w:ascii="Calibri" w:eastAsia="Calibri" w:hAnsi="Calibri" w:cs="Calibri"/>
                <w:b/>
              </w:rPr>
            </w:pPr>
            <w:r>
              <w:rPr>
                <w:rFonts w:ascii="Calibri" w:eastAsia="Calibri" w:hAnsi="Calibri" w:cs="Calibri"/>
                <w:b/>
              </w:rPr>
              <w:t>Permite el envío masivo de notificaciones a los propietarios de los dispositivos móviles.</w:t>
            </w:r>
          </w:p>
        </w:tc>
      </w:tr>
      <w:tr w:rsidR="001A73E7" w14:paraId="42243D0B" w14:textId="77777777">
        <w:trPr>
          <w:trHeight w:val="810"/>
        </w:trPr>
        <w:tc>
          <w:tcPr>
            <w:tcW w:w="9635" w:type="dxa"/>
            <w:gridSpan w:val="4"/>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5F25371F" w14:textId="77777777" w:rsidR="001A73E7" w:rsidRDefault="00000000">
            <w:pPr>
              <w:keepNext/>
              <w:spacing w:before="240" w:after="240"/>
              <w:ind w:left="0" w:hanging="2"/>
              <w:rPr>
                <w:rFonts w:ascii="Calibri" w:eastAsia="Calibri" w:hAnsi="Calibri" w:cs="Calibri"/>
                <w:b/>
              </w:rPr>
            </w:pPr>
            <w:r>
              <w:rPr>
                <w:rFonts w:ascii="Calibri" w:eastAsia="Calibri" w:hAnsi="Calibri" w:cs="Calibri"/>
                <w:b/>
              </w:rPr>
              <w:t>NOTAS:</w:t>
            </w:r>
          </w:p>
          <w:p w14:paraId="31C087BD" w14:textId="77777777" w:rsidR="001A73E7" w:rsidRDefault="00000000">
            <w:pPr>
              <w:keepNext/>
              <w:spacing w:before="240" w:after="240"/>
              <w:ind w:left="0" w:hanging="2"/>
              <w:rPr>
                <w:rFonts w:ascii="Calibri" w:eastAsia="Calibri" w:hAnsi="Calibri" w:cs="Calibri"/>
                <w:b/>
              </w:rPr>
            </w:pPr>
            <w:r>
              <w:rPr>
                <w:rFonts w:ascii="Calibri" w:eastAsia="Calibri" w:hAnsi="Calibri" w:cs="Calibri"/>
                <w:b/>
              </w:rPr>
              <w:t>Requiere información de contacto de los propietarios.</w:t>
            </w:r>
          </w:p>
        </w:tc>
      </w:tr>
      <w:tr w:rsidR="001A73E7" w14:paraId="4A183C48" w14:textId="77777777">
        <w:trPr>
          <w:trHeight w:val="375"/>
        </w:trPr>
        <w:tc>
          <w:tcPr>
            <w:tcW w:w="9635" w:type="dxa"/>
            <w:gridSpan w:val="4"/>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0346B19B" w14:textId="77777777" w:rsidR="001A73E7" w:rsidRDefault="00000000">
            <w:pPr>
              <w:keepNext/>
              <w:spacing w:before="240" w:after="240"/>
              <w:ind w:left="0" w:hanging="2"/>
              <w:rPr>
                <w:rFonts w:ascii="Calibri" w:eastAsia="Calibri" w:hAnsi="Calibri" w:cs="Calibri"/>
                <w:b/>
              </w:rPr>
            </w:pPr>
            <w:r>
              <w:rPr>
                <w:rFonts w:ascii="Calibri" w:eastAsia="Calibri" w:hAnsi="Calibri" w:cs="Calibri"/>
                <w:b/>
              </w:rPr>
              <w:t>CRITERIOS DE ACEPTACIÓN:</w:t>
            </w:r>
            <w:r>
              <w:rPr>
                <w:rFonts w:ascii="Arial" w:eastAsia="Arial" w:hAnsi="Arial" w:cs="Arial"/>
                <w:b/>
                <w:sz w:val="27"/>
                <w:szCs w:val="27"/>
                <w:highlight w:val="white"/>
              </w:rPr>
              <w:t xml:space="preserve"> </w:t>
            </w:r>
            <w:r>
              <w:rPr>
                <w:rFonts w:ascii="Calibri" w:eastAsia="Calibri" w:hAnsi="Calibri" w:cs="Calibri"/>
                <w:b/>
              </w:rPr>
              <w:t>Las notificaciones son enviadas correctamente.</w:t>
            </w:r>
          </w:p>
        </w:tc>
      </w:tr>
      <w:tr w:rsidR="001A73E7" w14:paraId="4CB87682" w14:textId="77777777">
        <w:trPr>
          <w:trHeight w:val="345"/>
        </w:trPr>
        <w:tc>
          <w:tcPr>
            <w:tcW w:w="9635" w:type="dxa"/>
            <w:gridSpan w:val="4"/>
            <w:tcBorders>
              <w:top w:val="nil"/>
              <w:left w:val="single" w:sz="5" w:space="0" w:color="000000"/>
              <w:bottom w:val="single" w:sz="5" w:space="0" w:color="000000"/>
              <w:right w:val="single" w:sz="5" w:space="0" w:color="000000"/>
            </w:tcBorders>
            <w:shd w:val="clear" w:color="auto" w:fill="D9D9D9"/>
            <w:tcMar>
              <w:top w:w="0" w:type="dxa"/>
              <w:left w:w="100" w:type="dxa"/>
              <w:bottom w:w="0" w:type="dxa"/>
              <w:right w:w="100" w:type="dxa"/>
            </w:tcMar>
          </w:tcPr>
          <w:p w14:paraId="1ECD801C" w14:textId="77777777" w:rsidR="001A73E7" w:rsidRDefault="00000000">
            <w:pPr>
              <w:keepNext/>
              <w:spacing w:before="240" w:after="240"/>
              <w:ind w:left="0" w:hanging="2"/>
              <w:rPr>
                <w:rFonts w:ascii="Calibri" w:eastAsia="Calibri" w:hAnsi="Calibri" w:cs="Calibri"/>
                <w:b/>
              </w:rPr>
            </w:pPr>
            <w:r>
              <w:rPr>
                <w:rFonts w:ascii="Calibri" w:eastAsia="Calibri" w:hAnsi="Calibri" w:cs="Calibri"/>
                <w:b/>
              </w:rPr>
              <w:t>ESCENARIOS:</w:t>
            </w:r>
          </w:p>
        </w:tc>
      </w:tr>
      <w:tr w:rsidR="001A73E7" w14:paraId="5EE25F3E" w14:textId="77777777">
        <w:trPr>
          <w:trHeight w:val="1680"/>
        </w:trPr>
        <w:tc>
          <w:tcPr>
            <w:tcW w:w="178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5BA725E0" w14:textId="77777777" w:rsidR="001A73E7" w:rsidRDefault="00000000">
            <w:pPr>
              <w:keepNext/>
              <w:spacing w:before="240" w:after="240"/>
              <w:ind w:left="0" w:hanging="2"/>
              <w:rPr>
                <w:rFonts w:ascii="Calibri" w:eastAsia="Calibri" w:hAnsi="Calibri" w:cs="Calibri"/>
                <w:b/>
              </w:rPr>
            </w:pPr>
            <w:r>
              <w:rPr>
                <w:rFonts w:ascii="Calibri" w:eastAsia="Calibri" w:hAnsi="Calibri" w:cs="Calibri"/>
                <w:b/>
              </w:rPr>
              <w:t>ES-DG-14</w:t>
            </w:r>
          </w:p>
          <w:p w14:paraId="3664FB9C" w14:textId="77777777" w:rsidR="001A73E7" w:rsidRDefault="00000000">
            <w:pPr>
              <w:keepNext/>
              <w:spacing w:before="240" w:after="240"/>
              <w:ind w:left="0" w:hanging="2"/>
              <w:rPr>
                <w:rFonts w:ascii="Calibri" w:eastAsia="Calibri" w:hAnsi="Calibri" w:cs="Calibri"/>
                <w:b/>
              </w:rPr>
            </w:pPr>
            <w:r>
              <w:rPr>
                <w:rFonts w:ascii="Calibri" w:eastAsia="Calibri" w:hAnsi="Calibri" w:cs="Calibri"/>
                <w:b/>
              </w:rPr>
              <w:t xml:space="preserve"> </w:t>
            </w:r>
          </w:p>
        </w:tc>
        <w:tc>
          <w:tcPr>
            <w:tcW w:w="7855" w:type="dxa"/>
            <w:gridSpan w:val="3"/>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B156577" w14:textId="77777777" w:rsidR="001A73E7" w:rsidRDefault="00000000">
            <w:pPr>
              <w:keepNext/>
              <w:spacing w:before="240" w:after="240"/>
              <w:ind w:left="0" w:hanging="2"/>
              <w:rPr>
                <w:rFonts w:ascii="Calibri" w:eastAsia="Calibri" w:hAnsi="Calibri" w:cs="Calibri"/>
                <w:b/>
              </w:rPr>
            </w:pPr>
            <w:r>
              <w:rPr>
                <w:rFonts w:ascii="Calibri" w:eastAsia="Calibri" w:hAnsi="Calibri" w:cs="Calibri"/>
                <w:b/>
              </w:rPr>
              <w:t>DESCRIPCIÓN: Emitir notificaciones masivas a los propietarios de los dispositivos móviles sujetos a reparación.</w:t>
            </w:r>
          </w:p>
        </w:tc>
      </w:tr>
      <w:tr w:rsidR="001A73E7" w14:paraId="35533DB3" w14:textId="77777777">
        <w:trPr>
          <w:trHeight w:val="2010"/>
        </w:trPr>
        <w:tc>
          <w:tcPr>
            <w:tcW w:w="178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2D6CC5A3" w14:textId="77777777" w:rsidR="001A73E7" w:rsidRDefault="00000000">
            <w:pPr>
              <w:keepNext/>
              <w:spacing w:before="240" w:after="240"/>
              <w:ind w:left="0" w:hanging="2"/>
              <w:rPr>
                <w:rFonts w:ascii="Calibri" w:eastAsia="Calibri" w:hAnsi="Calibri" w:cs="Calibri"/>
                <w:b/>
              </w:rPr>
            </w:pPr>
            <w:r>
              <w:rPr>
                <w:rFonts w:ascii="Calibri" w:eastAsia="Calibri" w:hAnsi="Calibri" w:cs="Calibri"/>
                <w:b/>
              </w:rPr>
              <w:lastRenderedPageBreak/>
              <w:t xml:space="preserve">ES-DG-14 </w:t>
            </w:r>
          </w:p>
          <w:p w14:paraId="40E6B836" w14:textId="77777777" w:rsidR="001A73E7" w:rsidRDefault="00000000">
            <w:pPr>
              <w:keepNext/>
              <w:spacing w:before="240" w:after="240"/>
              <w:ind w:left="0" w:hanging="2"/>
              <w:rPr>
                <w:rFonts w:ascii="Calibri" w:eastAsia="Calibri" w:hAnsi="Calibri" w:cs="Calibri"/>
                <w:b/>
              </w:rPr>
            </w:pPr>
            <w:r>
              <w:rPr>
                <w:rFonts w:ascii="Calibri" w:eastAsia="Calibri" w:hAnsi="Calibri" w:cs="Calibri"/>
                <w:b/>
              </w:rPr>
              <w:t xml:space="preserve"> </w:t>
            </w:r>
          </w:p>
        </w:tc>
        <w:tc>
          <w:tcPr>
            <w:tcW w:w="7855" w:type="dxa"/>
            <w:gridSpan w:val="3"/>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E35B9B8" w14:textId="77777777" w:rsidR="001A73E7" w:rsidRDefault="00000000">
            <w:pPr>
              <w:keepNext/>
              <w:spacing w:before="240" w:after="240"/>
              <w:ind w:left="0" w:hanging="2"/>
              <w:rPr>
                <w:rFonts w:ascii="Calibri" w:eastAsia="Calibri" w:hAnsi="Calibri" w:cs="Calibri"/>
                <w:b/>
              </w:rPr>
            </w:pPr>
            <w:r>
              <w:rPr>
                <w:rFonts w:ascii="Calibri" w:eastAsia="Calibri" w:hAnsi="Calibri" w:cs="Calibri"/>
                <w:b/>
              </w:rPr>
              <w:t>SUPOSICIONES/ASUNCIONES: Se presupone que el sistema contiene información precisa de contacto para cada propietario registrado.</w:t>
            </w:r>
          </w:p>
          <w:p w14:paraId="1E22BA56" w14:textId="77777777" w:rsidR="001A73E7" w:rsidRDefault="00000000">
            <w:pPr>
              <w:keepNext/>
              <w:spacing w:before="240" w:after="240"/>
              <w:ind w:left="0" w:hanging="2"/>
              <w:rPr>
                <w:rFonts w:ascii="Calibri" w:eastAsia="Calibri" w:hAnsi="Calibri" w:cs="Calibri"/>
                <w:b/>
              </w:rPr>
            </w:pPr>
            <w:r>
              <w:rPr>
                <w:rFonts w:ascii="Calibri" w:eastAsia="Calibri" w:hAnsi="Calibri" w:cs="Calibri"/>
                <w:b/>
              </w:rPr>
              <w:t>RESULTADOS: Las notificaciones son enviadas de manera exitosa a los propietarios correspondientes, utilizando la información de contacto disponible. Este proceso garantiza una comunicación eficiente y oportuna con los propietarios de los dispositivos móviles.</w:t>
            </w:r>
          </w:p>
        </w:tc>
      </w:tr>
      <w:tr w:rsidR="001A73E7" w14:paraId="3745F789" w14:textId="77777777">
        <w:trPr>
          <w:trHeight w:val="3510"/>
        </w:trPr>
        <w:tc>
          <w:tcPr>
            <w:tcW w:w="9635" w:type="dxa"/>
            <w:gridSpan w:val="4"/>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5572C84E" w14:textId="77777777" w:rsidR="001A73E7" w:rsidRDefault="00000000">
            <w:pPr>
              <w:keepNext/>
              <w:spacing w:before="240" w:after="240"/>
              <w:ind w:left="0" w:hanging="2"/>
              <w:rPr>
                <w:rFonts w:ascii="Calibri" w:eastAsia="Calibri" w:hAnsi="Calibri" w:cs="Calibri"/>
                <w:b/>
              </w:rPr>
            </w:pPr>
            <w:r>
              <w:rPr>
                <w:rFonts w:ascii="Calibri" w:eastAsia="Calibri" w:hAnsi="Calibri" w:cs="Calibri"/>
                <w:b/>
              </w:rPr>
              <w:t>REQUERIMIENTOS ESPECIALES - REGLAS DEL NEGOCIO Y DEL SISTEMA:</w:t>
            </w:r>
          </w:p>
          <w:p w14:paraId="2F7B2EBB" w14:textId="77777777" w:rsidR="001A73E7" w:rsidRDefault="00000000">
            <w:pPr>
              <w:keepNext/>
              <w:spacing w:before="240" w:after="240"/>
              <w:ind w:left="0" w:hanging="2"/>
              <w:rPr>
                <w:rFonts w:ascii="Calibri" w:eastAsia="Calibri" w:hAnsi="Calibri" w:cs="Calibri"/>
                <w:b/>
              </w:rPr>
            </w:pPr>
            <w:r>
              <w:rPr>
                <w:rFonts w:ascii="Calibri" w:eastAsia="Calibri" w:hAnsi="Calibri" w:cs="Calibri"/>
                <w:b/>
              </w:rPr>
              <w:t>·</w:t>
            </w:r>
            <w:r>
              <w:rPr>
                <w:b/>
                <w:sz w:val="14"/>
                <w:szCs w:val="14"/>
              </w:rPr>
              <w:t xml:space="preserve">   </w:t>
            </w:r>
            <w:r>
              <w:rPr>
                <w:b/>
                <w:sz w:val="14"/>
                <w:szCs w:val="14"/>
              </w:rPr>
              <w:tab/>
            </w:r>
            <w:r>
              <w:rPr>
                <w:rFonts w:ascii="Calibri" w:eastAsia="Calibri" w:hAnsi="Calibri" w:cs="Calibri"/>
                <w:b/>
              </w:rPr>
              <w:t>Ver regla del negocio asociada: [ID Regla del Negocio]</w:t>
            </w:r>
          </w:p>
          <w:p w14:paraId="23BC7FF8" w14:textId="77777777" w:rsidR="001A73E7" w:rsidRDefault="00000000">
            <w:pPr>
              <w:keepNext/>
              <w:spacing w:before="240" w:after="240"/>
              <w:ind w:left="0" w:hanging="2"/>
              <w:rPr>
                <w:rFonts w:ascii="Calibri" w:eastAsia="Calibri" w:hAnsi="Calibri" w:cs="Calibri"/>
                <w:b/>
              </w:rPr>
            </w:pPr>
            <w:r>
              <w:rPr>
                <w:rFonts w:ascii="Calibri" w:eastAsia="Calibri" w:hAnsi="Calibri" w:cs="Calibri"/>
                <w:b/>
              </w:rPr>
              <w:t>·</w:t>
            </w:r>
            <w:r>
              <w:rPr>
                <w:b/>
                <w:sz w:val="14"/>
                <w:szCs w:val="14"/>
              </w:rPr>
              <w:t xml:space="preserve">   </w:t>
            </w:r>
            <w:r>
              <w:rPr>
                <w:b/>
                <w:sz w:val="14"/>
                <w:szCs w:val="14"/>
              </w:rPr>
              <w:tab/>
            </w:r>
            <w:r>
              <w:rPr>
                <w:rFonts w:ascii="Calibri" w:eastAsia="Calibri" w:hAnsi="Calibri" w:cs="Calibri"/>
                <w:b/>
              </w:rPr>
              <w:t>Ver regla del sistema asociada: [ID Regla del Negocio]</w:t>
            </w:r>
          </w:p>
          <w:p w14:paraId="1186243D" w14:textId="77777777" w:rsidR="001A73E7" w:rsidRDefault="00000000">
            <w:pPr>
              <w:keepNext/>
              <w:spacing w:before="240" w:after="240"/>
              <w:ind w:left="0" w:hanging="2"/>
              <w:rPr>
                <w:rFonts w:ascii="Calibri" w:eastAsia="Calibri" w:hAnsi="Calibri" w:cs="Calibri"/>
                <w:b/>
              </w:rPr>
            </w:pPr>
            <w:r>
              <w:rPr>
                <w:rFonts w:ascii="Calibri" w:eastAsia="Calibri" w:hAnsi="Calibri" w:cs="Calibri"/>
                <w:b/>
              </w:rPr>
              <w:t>·</w:t>
            </w:r>
            <w:r>
              <w:rPr>
                <w:b/>
                <w:sz w:val="14"/>
                <w:szCs w:val="14"/>
              </w:rPr>
              <w:t xml:space="preserve">   </w:t>
            </w:r>
            <w:r>
              <w:rPr>
                <w:b/>
                <w:sz w:val="14"/>
                <w:szCs w:val="14"/>
              </w:rPr>
              <w:tab/>
            </w:r>
            <w:r>
              <w:rPr>
                <w:rFonts w:ascii="Calibri" w:eastAsia="Calibri" w:hAnsi="Calibri" w:cs="Calibri"/>
                <w:b/>
              </w:rPr>
              <w:t>Requerimiento Especial:</w:t>
            </w:r>
          </w:p>
          <w:p w14:paraId="6228F526" w14:textId="77777777" w:rsidR="001A73E7" w:rsidRDefault="00000000">
            <w:pPr>
              <w:keepNext/>
              <w:spacing w:before="240" w:after="240"/>
              <w:ind w:left="0" w:hanging="2"/>
              <w:rPr>
                <w:rFonts w:ascii="Calibri" w:eastAsia="Calibri" w:hAnsi="Calibri" w:cs="Calibri"/>
                <w:b/>
              </w:rPr>
            </w:pPr>
            <w:r>
              <w:rPr>
                <w:rFonts w:ascii="Calibri" w:eastAsia="Calibri" w:hAnsi="Calibri" w:cs="Calibri"/>
                <w:b/>
              </w:rPr>
              <w:t>·</w:t>
            </w:r>
            <w:r>
              <w:rPr>
                <w:b/>
                <w:sz w:val="14"/>
                <w:szCs w:val="14"/>
              </w:rPr>
              <w:t xml:space="preserve">   </w:t>
            </w:r>
            <w:r>
              <w:rPr>
                <w:b/>
                <w:sz w:val="14"/>
                <w:szCs w:val="14"/>
              </w:rPr>
              <w:tab/>
            </w:r>
            <w:r>
              <w:rPr>
                <w:rFonts w:ascii="Calibri" w:eastAsia="Calibri" w:hAnsi="Calibri" w:cs="Calibri"/>
                <w:b/>
              </w:rPr>
              <w:t>Requiere información de contacto de los propietarios.</w:t>
            </w:r>
          </w:p>
          <w:p w14:paraId="5851AD76" w14:textId="77777777" w:rsidR="001A73E7" w:rsidRDefault="00000000">
            <w:pPr>
              <w:keepNext/>
              <w:spacing w:before="240" w:after="240"/>
              <w:ind w:left="0" w:hanging="2"/>
              <w:jc w:val="both"/>
              <w:rPr>
                <w:rFonts w:ascii="Calibri" w:eastAsia="Calibri" w:hAnsi="Calibri" w:cs="Calibri"/>
                <w:b/>
              </w:rPr>
            </w:pPr>
            <w:r>
              <w:rPr>
                <w:rFonts w:ascii="Calibri" w:eastAsia="Calibri" w:hAnsi="Calibri" w:cs="Calibri"/>
                <w:b/>
              </w:rPr>
              <w:t xml:space="preserve"> </w:t>
            </w:r>
          </w:p>
          <w:p w14:paraId="50786EF8" w14:textId="77777777" w:rsidR="001A73E7" w:rsidRDefault="00000000">
            <w:pPr>
              <w:keepNext/>
              <w:spacing w:before="240" w:after="240"/>
              <w:ind w:left="0" w:hanging="2"/>
              <w:jc w:val="both"/>
              <w:rPr>
                <w:rFonts w:ascii="Calibri" w:eastAsia="Calibri" w:hAnsi="Calibri" w:cs="Calibri"/>
                <w:b/>
              </w:rPr>
            </w:pPr>
            <w:r>
              <w:rPr>
                <w:rFonts w:ascii="Calibri" w:eastAsia="Calibri" w:hAnsi="Calibri" w:cs="Calibri"/>
                <w:b/>
              </w:rPr>
              <w:t xml:space="preserve"> </w:t>
            </w:r>
          </w:p>
        </w:tc>
      </w:tr>
      <w:tr w:rsidR="001A73E7" w14:paraId="6F597E42" w14:textId="77777777">
        <w:trPr>
          <w:trHeight w:val="1890"/>
        </w:trPr>
        <w:tc>
          <w:tcPr>
            <w:tcW w:w="9635" w:type="dxa"/>
            <w:gridSpan w:val="4"/>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12361BA3" w14:textId="77777777" w:rsidR="001A73E7" w:rsidRDefault="00000000">
            <w:pPr>
              <w:keepNext/>
              <w:spacing w:before="240" w:after="240"/>
              <w:ind w:left="0" w:hanging="2"/>
              <w:rPr>
                <w:rFonts w:ascii="Calibri" w:eastAsia="Calibri" w:hAnsi="Calibri" w:cs="Calibri"/>
                <w:b/>
              </w:rPr>
            </w:pPr>
            <w:r>
              <w:rPr>
                <w:rFonts w:ascii="Calibri" w:eastAsia="Calibri" w:hAnsi="Calibri" w:cs="Calibri"/>
                <w:b/>
              </w:rPr>
              <w:t>RIESGOS:</w:t>
            </w:r>
          </w:p>
          <w:p w14:paraId="40CF0006" w14:textId="77777777" w:rsidR="001A73E7" w:rsidRDefault="00000000">
            <w:pPr>
              <w:keepNext/>
              <w:spacing w:before="240" w:after="240"/>
              <w:ind w:left="0" w:hanging="2"/>
              <w:rPr>
                <w:rFonts w:ascii="Calibri" w:eastAsia="Calibri" w:hAnsi="Calibri" w:cs="Calibri"/>
                <w:b/>
              </w:rPr>
            </w:pPr>
            <w:r>
              <w:rPr>
                <w:rFonts w:ascii="Calibri" w:eastAsia="Calibri" w:hAnsi="Calibri" w:cs="Calibri"/>
                <w:b/>
              </w:rPr>
              <w:t>·</w:t>
            </w:r>
            <w:r>
              <w:rPr>
                <w:b/>
                <w:sz w:val="14"/>
                <w:szCs w:val="14"/>
              </w:rPr>
              <w:t xml:space="preserve">       </w:t>
            </w:r>
            <w:r>
              <w:rPr>
                <w:rFonts w:ascii="Calibri" w:eastAsia="Calibri" w:hAnsi="Calibri" w:cs="Calibri"/>
                <w:b/>
              </w:rPr>
              <w:t>Posibilidad de envío incorrecto de notificaciones.</w:t>
            </w:r>
          </w:p>
          <w:p w14:paraId="6040CEC7" w14:textId="77777777" w:rsidR="001A73E7" w:rsidRDefault="00000000">
            <w:pPr>
              <w:keepNext/>
              <w:spacing w:before="240" w:after="240"/>
              <w:ind w:left="0" w:hanging="2"/>
              <w:rPr>
                <w:rFonts w:ascii="Calibri" w:eastAsia="Calibri" w:hAnsi="Calibri" w:cs="Calibri"/>
                <w:b/>
              </w:rPr>
            </w:pPr>
            <w:r>
              <w:rPr>
                <w:rFonts w:ascii="Calibri" w:eastAsia="Calibri" w:hAnsi="Calibri" w:cs="Calibri"/>
                <w:b/>
              </w:rPr>
              <w:t>·</w:t>
            </w:r>
            <w:r>
              <w:rPr>
                <w:b/>
                <w:sz w:val="14"/>
                <w:szCs w:val="14"/>
              </w:rPr>
              <w:t xml:space="preserve">       </w:t>
            </w:r>
            <w:r>
              <w:rPr>
                <w:rFonts w:ascii="Calibri" w:eastAsia="Calibri" w:hAnsi="Calibri" w:cs="Calibri"/>
                <w:b/>
              </w:rPr>
              <w:t>Problemas en el sistema de notificaciones.</w:t>
            </w:r>
          </w:p>
          <w:p w14:paraId="31499803" w14:textId="77777777" w:rsidR="001A73E7" w:rsidRDefault="00000000">
            <w:pPr>
              <w:keepNext/>
              <w:spacing w:before="240" w:after="240"/>
              <w:ind w:left="0" w:hanging="2"/>
              <w:rPr>
                <w:rFonts w:ascii="Calibri" w:eastAsia="Calibri" w:hAnsi="Calibri" w:cs="Calibri"/>
                <w:b/>
              </w:rPr>
            </w:pPr>
            <w:r>
              <w:rPr>
                <w:rFonts w:ascii="Calibri" w:eastAsia="Calibri" w:hAnsi="Calibri" w:cs="Calibri"/>
                <w:b/>
              </w:rPr>
              <w:t xml:space="preserve"> </w:t>
            </w:r>
          </w:p>
        </w:tc>
      </w:tr>
      <w:tr w:rsidR="001A73E7" w14:paraId="056BC214" w14:textId="77777777">
        <w:trPr>
          <w:trHeight w:val="870"/>
        </w:trPr>
        <w:tc>
          <w:tcPr>
            <w:tcW w:w="9635" w:type="dxa"/>
            <w:gridSpan w:val="4"/>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574D9BA4" w14:textId="77777777" w:rsidR="001A73E7" w:rsidRDefault="00000000">
            <w:pPr>
              <w:keepNext/>
              <w:spacing w:before="240" w:after="240"/>
              <w:ind w:left="0" w:hanging="2"/>
              <w:rPr>
                <w:rFonts w:ascii="Calibri" w:eastAsia="Calibri" w:hAnsi="Calibri" w:cs="Calibri"/>
                <w:b/>
              </w:rPr>
            </w:pPr>
            <w:r>
              <w:rPr>
                <w:rFonts w:ascii="Calibri" w:eastAsia="Calibri" w:hAnsi="Calibri" w:cs="Calibri"/>
                <w:b/>
              </w:rPr>
              <w:t>PROTOTIPO EXPLORATORIO</w:t>
            </w:r>
          </w:p>
          <w:p w14:paraId="5758D18C" w14:textId="77777777" w:rsidR="001A73E7" w:rsidRDefault="00000000">
            <w:pPr>
              <w:keepNext/>
              <w:spacing w:before="240" w:after="240"/>
              <w:ind w:left="0" w:hanging="2"/>
              <w:rPr>
                <w:rFonts w:ascii="Arial" w:eastAsia="Arial" w:hAnsi="Arial" w:cs="Arial"/>
                <w:b/>
              </w:rPr>
            </w:pPr>
            <w:r>
              <w:rPr>
                <w:rFonts w:ascii="Arial" w:eastAsia="Arial" w:hAnsi="Arial" w:cs="Arial"/>
                <w:b/>
              </w:rPr>
              <w:t>No aplica.</w:t>
            </w:r>
          </w:p>
        </w:tc>
      </w:tr>
      <w:tr w:rsidR="001A73E7" w14:paraId="09070A41" w14:textId="77777777">
        <w:trPr>
          <w:trHeight w:val="200"/>
        </w:trPr>
        <w:tc>
          <w:tcPr>
            <w:tcW w:w="1780" w:type="dxa"/>
            <w:tcBorders>
              <w:top w:val="nil"/>
              <w:left w:val="nil"/>
              <w:bottom w:val="nil"/>
              <w:right w:val="nil"/>
            </w:tcBorders>
            <w:shd w:val="clear" w:color="auto" w:fill="auto"/>
            <w:tcMar>
              <w:top w:w="100" w:type="dxa"/>
              <w:left w:w="100" w:type="dxa"/>
              <w:bottom w:w="100" w:type="dxa"/>
              <w:right w:w="100" w:type="dxa"/>
            </w:tcMar>
          </w:tcPr>
          <w:p w14:paraId="1201210E" w14:textId="77777777" w:rsidR="001A73E7" w:rsidRDefault="001A73E7">
            <w:pPr>
              <w:keepNext/>
              <w:spacing w:before="240" w:after="60"/>
              <w:ind w:left="0" w:hanging="2"/>
              <w:rPr>
                <w:rFonts w:ascii="Arial" w:eastAsia="Arial" w:hAnsi="Arial" w:cs="Arial"/>
                <w:b/>
              </w:rPr>
            </w:pPr>
          </w:p>
        </w:tc>
        <w:tc>
          <w:tcPr>
            <w:tcW w:w="3320" w:type="dxa"/>
            <w:tcBorders>
              <w:top w:val="nil"/>
              <w:left w:val="nil"/>
              <w:bottom w:val="nil"/>
              <w:right w:val="nil"/>
            </w:tcBorders>
            <w:shd w:val="clear" w:color="auto" w:fill="auto"/>
            <w:tcMar>
              <w:top w:w="100" w:type="dxa"/>
              <w:left w:w="100" w:type="dxa"/>
              <w:bottom w:w="100" w:type="dxa"/>
              <w:right w:w="100" w:type="dxa"/>
            </w:tcMar>
          </w:tcPr>
          <w:p w14:paraId="505DDADF" w14:textId="77777777" w:rsidR="001A73E7" w:rsidRDefault="001A73E7">
            <w:pPr>
              <w:keepNext/>
              <w:spacing w:before="240" w:after="60"/>
              <w:ind w:left="0" w:hanging="2"/>
              <w:rPr>
                <w:rFonts w:ascii="Arial" w:eastAsia="Arial" w:hAnsi="Arial" w:cs="Arial"/>
                <w:b/>
              </w:rPr>
            </w:pPr>
          </w:p>
        </w:tc>
        <w:tc>
          <w:tcPr>
            <w:tcW w:w="1478" w:type="dxa"/>
            <w:tcBorders>
              <w:top w:val="nil"/>
              <w:left w:val="nil"/>
              <w:bottom w:val="nil"/>
              <w:right w:val="nil"/>
            </w:tcBorders>
            <w:shd w:val="clear" w:color="auto" w:fill="auto"/>
            <w:tcMar>
              <w:top w:w="100" w:type="dxa"/>
              <w:left w:w="100" w:type="dxa"/>
              <w:bottom w:w="100" w:type="dxa"/>
              <w:right w:w="100" w:type="dxa"/>
            </w:tcMar>
          </w:tcPr>
          <w:p w14:paraId="3BA26D1C" w14:textId="77777777" w:rsidR="001A73E7" w:rsidRDefault="001A73E7">
            <w:pPr>
              <w:keepNext/>
              <w:spacing w:before="240" w:after="60"/>
              <w:ind w:left="0" w:hanging="2"/>
              <w:rPr>
                <w:rFonts w:ascii="Arial" w:eastAsia="Arial" w:hAnsi="Arial" w:cs="Arial"/>
                <w:b/>
              </w:rPr>
            </w:pPr>
          </w:p>
        </w:tc>
        <w:tc>
          <w:tcPr>
            <w:tcW w:w="3057" w:type="dxa"/>
            <w:tcBorders>
              <w:top w:val="nil"/>
              <w:left w:val="nil"/>
              <w:bottom w:val="nil"/>
              <w:right w:val="nil"/>
            </w:tcBorders>
            <w:shd w:val="clear" w:color="auto" w:fill="auto"/>
            <w:tcMar>
              <w:top w:w="100" w:type="dxa"/>
              <w:left w:w="100" w:type="dxa"/>
              <w:bottom w:w="100" w:type="dxa"/>
              <w:right w:w="100" w:type="dxa"/>
            </w:tcMar>
          </w:tcPr>
          <w:p w14:paraId="6140ABAE" w14:textId="77777777" w:rsidR="001A73E7" w:rsidRDefault="001A73E7">
            <w:pPr>
              <w:keepNext/>
              <w:spacing w:before="240" w:after="60"/>
              <w:ind w:left="0" w:hanging="2"/>
              <w:rPr>
                <w:rFonts w:ascii="Arial" w:eastAsia="Arial" w:hAnsi="Arial" w:cs="Arial"/>
                <w:b/>
              </w:rPr>
            </w:pPr>
          </w:p>
        </w:tc>
      </w:tr>
    </w:tbl>
    <w:p w14:paraId="6E21237F" w14:textId="77777777" w:rsidR="001A73E7" w:rsidRDefault="00000000">
      <w:pPr>
        <w:pStyle w:val="Ttulo2"/>
        <w:ind w:left="0" w:hanging="2"/>
        <w:rPr>
          <w:rFonts w:ascii="Calibri" w:eastAsia="Calibri" w:hAnsi="Calibri" w:cs="Calibri"/>
          <w:sz w:val="24"/>
          <w:szCs w:val="24"/>
        </w:rPr>
      </w:pPr>
      <w:bookmarkStart w:id="54" w:name="_heading=h.6lx5ise31dv2" w:colFirst="0" w:colLast="0"/>
      <w:bookmarkEnd w:id="54"/>
      <w:r>
        <w:rPr>
          <w:rFonts w:ascii="Calibri" w:eastAsia="Calibri" w:hAnsi="Calibri" w:cs="Calibri"/>
          <w:sz w:val="24"/>
          <w:szCs w:val="24"/>
        </w:rPr>
        <w:t xml:space="preserve"> </w:t>
      </w:r>
    </w:p>
    <w:p w14:paraId="085BAEB5" w14:textId="77777777" w:rsidR="001A73E7" w:rsidRDefault="00000000">
      <w:pPr>
        <w:keepNext/>
        <w:spacing w:before="240" w:after="240"/>
        <w:ind w:left="0" w:hanging="2"/>
        <w:rPr>
          <w:rFonts w:ascii="Calibri" w:eastAsia="Calibri" w:hAnsi="Calibri" w:cs="Calibri"/>
          <w:b/>
        </w:rPr>
      </w:pPr>
      <w:r>
        <w:rPr>
          <w:rFonts w:ascii="Calibri" w:eastAsia="Calibri" w:hAnsi="Calibri" w:cs="Calibri"/>
          <w:b/>
        </w:rPr>
        <w:t xml:space="preserve"> </w:t>
      </w:r>
    </w:p>
    <w:tbl>
      <w:tblPr>
        <w:tblStyle w:val="afff"/>
        <w:tblW w:w="9637"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759"/>
        <w:gridCol w:w="3330"/>
        <w:gridCol w:w="1482"/>
        <w:gridCol w:w="3066"/>
      </w:tblGrid>
      <w:tr w:rsidR="001A73E7" w14:paraId="5CE7AE8E" w14:textId="77777777">
        <w:trPr>
          <w:trHeight w:val="1080"/>
        </w:trPr>
        <w:tc>
          <w:tcPr>
            <w:tcW w:w="5088" w:type="dxa"/>
            <w:gridSpan w:val="2"/>
            <w:tcBorders>
              <w:top w:val="single" w:sz="5" w:space="0" w:color="000000"/>
              <w:left w:val="single" w:sz="5" w:space="0" w:color="000000"/>
              <w:bottom w:val="single" w:sz="5" w:space="0" w:color="000000"/>
              <w:right w:val="single" w:sz="5" w:space="0" w:color="000000"/>
            </w:tcBorders>
            <w:shd w:val="clear" w:color="auto" w:fill="D9D9D9"/>
            <w:tcMar>
              <w:top w:w="0" w:type="dxa"/>
              <w:left w:w="100" w:type="dxa"/>
              <w:bottom w:w="0" w:type="dxa"/>
              <w:right w:w="100" w:type="dxa"/>
            </w:tcMar>
          </w:tcPr>
          <w:p w14:paraId="404A1B10" w14:textId="77777777" w:rsidR="001A73E7" w:rsidRDefault="00000000">
            <w:pPr>
              <w:keepNext/>
              <w:spacing w:before="240" w:after="240"/>
              <w:ind w:left="0" w:hanging="2"/>
              <w:rPr>
                <w:rFonts w:ascii="Calibri" w:eastAsia="Calibri" w:hAnsi="Calibri" w:cs="Calibri"/>
                <w:b/>
              </w:rPr>
            </w:pPr>
            <w:r>
              <w:rPr>
                <w:rFonts w:ascii="Calibri" w:eastAsia="Calibri" w:hAnsi="Calibri" w:cs="Calibri"/>
                <w:b/>
              </w:rPr>
              <w:lastRenderedPageBreak/>
              <w:t>IDENTIFICADOR CASO DE USO:</w:t>
            </w:r>
          </w:p>
          <w:p w14:paraId="75FD0F53" w14:textId="77777777" w:rsidR="001A73E7" w:rsidRDefault="00000000">
            <w:pPr>
              <w:keepNext/>
              <w:spacing w:before="240" w:after="240"/>
              <w:ind w:left="0" w:hanging="2"/>
              <w:rPr>
                <w:rFonts w:ascii="Arial" w:eastAsia="Arial" w:hAnsi="Arial" w:cs="Arial"/>
                <w:b/>
              </w:rPr>
            </w:pPr>
            <w:r>
              <w:rPr>
                <w:rFonts w:ascii="Calibri" w:eastAsia="Calibri" w:hAnsi="Calibri" w:cs="Calibri"/>
                <w:b/>
              </w:rPr>
              <w:t>CU</w:t>
            </w:r>
            <w:r>
              <w:rPr>
                <w:rFonts w:ascii="Arial" w:eastAsia="Arial" w:hAnsi="Arial" w:cs="Arial"/>
                <w:b/>
              </w:rPr>
              <w:t>-10</w:t>
            </w:r>
          </w:p>
        </w:tc>
        <w:tc>
          <w:tcPr>
            <w:tcW w:w="4547" w:type="dxa"/>
            <w:gridSpan w:val="2"/>
            <w:tcBorders>
              <w:top w:val="single" w:sz="5" w:space="0" w:color="000000"/>
              <w:left w:val="nil"/>
              <w:bottom w:val="single" w:sz="5" w:space="0" w:color="000000"/>
              <w:right w:val="single" w:sz="5" w:space="0" w:color="000000"/>
            </w:tcBorders>
            <w:shd w:val="clear" w:color="auto" w:fill="D9D9D9"/>
            <w:tcMar>
              <w:top w:w="0" w:type="dxa"/>
              <w:left w:w="100" w:type="dxa"/>
              <w:bottom w:w="0" w:type="dxa"/>
              <w:right w:w="100" w:type="dxa"/>
            </w:tcMar>
          </w:tcPr>
          <w:p w14:paraId="0841CD2E" w14:textId="77777777" w:rsidR="001A73E7" w:rsidRDefault="00000000">
            <w:pPr>
              <w:keepNext/>
              <w:spacing w:before="240" w:after="240"/>
              <w:ind w:left="0" w:hanging="2"/>
              <w:rPr>
                <w:rFonts w:ascii="Calibri" w:eastAsia="Calibri" w:hAnsi="Calibri" w:cs="Calibri"/>
                <w:b/>
              </w:rPr>
            </w:pPr>
            <w:r>
              <w:rPr>
                <w:rFonts w:ascii="Calibri" w:eastAsia="Calibri" w:hAnsi="Calibri" w:cs="Calibri"/>
                <w:b/>
              </w:rPr>
              <w:t>NOMBRE:</w:t>
            </w:r>
          </w:p>
          <w:p w14:paraId="5F691216" w14:textId="77777777" w:rsidR="001A73E7" w:rsidRDefault="00000000">
            <w:pPr>
              <w:keepNext/>
              <w:spacing w:before="240" w:after="240"/>
              <w:ind w:left="0" w:hanging="2"/>
              <w:rPr>
                <w:rFonts w:ascii="Calibri" w:eastAsia="Calibri" w:hAnsi="Calibri" w:cs="Calibri"/>
                <w:b/>
              </w:rPr>
            </w:pPr>
            <w:r>
              <w:rPr>
                <w:rFonts w:ascii="Calibri" w:eastAsia="Calibri" w:hAnsi="Calibri" w:cs="Calibri"/>
                <w:b/>
              </w:rPr>
              <w:t>Permitir integración con software de contabilidad externo.</w:t>
            </w:r>
          </w:p>
        </w:tc>
      </w:tr>
      <w:tr w:rsidR="001A73E7" w14:paraId="4DF5B7C9" w14:textId="77777777">
        <w:trPr>
          <w:trHeight w:val="825"/>
        </w:trPr>
        <w:tc>
          <w:tcPr>
            <w:tcW w:w="6570" w:type="dxa"/>
            <w:gridSpan w:val="3"/>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3F207240" w14:textId="77777777" w:rsidR="001A73E7" w:rsidRDefault="00000000">
            <w:pPr>
              <w:keepNext/>
              <w:spacing w:before="240" w:after="240"/>
              <w:ind w:left="0" w:hanging="2"/>
              <w:rPr>
                <w:rFonts w:ascii="Calibri" w:eastAsia="Calibri" w:hAnsi="Calibri" w:cs="Calibri"/>
                <w:b/>
              </w:rPr>
            </w:pPr>
            <w:r>
              <w:rPr>
                <w:rFonts w:ascii="Calibri" w:eastAsia="Calibri" w:hAnsi="Calibri" w:cs="Calibri"/>
                <w:b/>
              </w:rPr>
              <w:t>COMPLEJIDAD:</w:t>
            </w:r>
          </w:p>
          <w:p w14:paraId="5ACBD3F8" w14:textId="77777777" w:rsidR="001A73E7" w:rsidRDefault="00000000">
            <w:pPr>
              <w:keepNext/>
              <w:spacing w:before="240" w:after="240"/>
              <w:ind w:left="0" w:hanging="2"/>
              <w:jc w:val="both"/>
              <w:rPr>
                <w:rFonts w:ascii="Calibri" w:eastAsia="Calibri" w:hAnsi="Calibri" w:cs="Calibri"/>
                <w:b/>
                <w:highlight w:val="yellow"/>
              </w:rPr>
            </w:pPr>
            <w:r>
              <w:rPr>
                <w:rFonts w:ascii="Calibri" w:eastAsia="Calibri" w:hAnsi="Calibri" w:cs="Calibri"/>
                <w:b/>
              </w:rPr>
              <w:t xml:space="preserve">[Baja] - [Media] - </w:t>
            </w:r>
            <w:r>
              <w:rPr>
                <w:rFonts w:ascii="Calibri" w:eastAsia="Calibri" w:hAnsi="Calibri" w:cs="Calibri"/>
                <w:b/>
                <w:highlight w:val="yellow"/>
              </w:rPr>
              <w:t>[Alta]</w:t>
            </w:r>
          </w:p>
        </w:tc>
        <w:tc>
          <w:tcPr>
            <w:tcW w:w="306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88FBF50" w14:textId="77777777" w:rsidR="001A73E7" w:rsidRDefault="00000000">
            <w:pPr>
              <w:keepNext/>
              <w:spacing w:before="240" w:after="240"/>
              <w:ind w:left="0" w:hanging="2"/>
              <w:rPr>
                <w:rFonts w:ascii="Calibri" w:eastAsia="Calibri" w:hAnsi="Calibri" w:cs="Calibri"/>
                <w:b/>
              </w:rPr>
            </w:pPr>
            <w:r>
              <w:rPr>
                <w:rFonts w:ascii="Calibri" w:eastAsia="Calibri" w:hAnsi="Calibri" w:cs="Calibri"/>
                <w:b/>
              </w:rPr>
              <w:t>PRIORIDAD:</w:t>
            </w:r>
          </w:p>
          <w:p w14:paraId="1DAB4152" w14:textId="77777777" w:rsidR="001A73E7" w:rsidRDefault="00000000">
            <w:pPr>
              <w:keepNext/>
              <w:spacing w:before="240" w:after="240"/>
              <w:ind w:left="0" w:hanging="2"/>
              <w:rPr>
                <w:rFonts w:ascii="Calibri" w:eastAsia="Calibri" w:hAnsi="Calibri" w:cs="Calibri"/>
                <w:b/>
              </w:rPr>
            </w:pPr>
            <w:r>
              <w:rPr>
                <w:rFonts w:ascii="Calibri" w:eastAsia="Calibri" w:hAnsi="Calibri" w:cs="Calibri"/>
                <w:b/>
              </w:rPr>
              <w:t xml:space="preserve">Baja] - </w:t>
            </w:r>
            <w:r>
              <w:rPr>
                <w:rFonts w:ascii="Calibri" w:eastAsia="Calibri" w:hAnsi="Calibri" w:cs="Calibri"/>
                <w:b/>
                <w:highlight w:val="yellow"/>
              </w:rPr>
              <w:t>[Media]</w:t>
            </w:r>
            <w:r>
              <w:rPr>
                <w:rFonts w:ascii="Calibri" w:eastAsia="Calibri" w:hAnsi="Calibri" w:cs="Calibri"/>
                <w:b/>
              </w:rPr>
              <w:t xml:space="preserve"> - [Alta]</w:t>
            </w:r>
          </w:p>
        </w:tc>
      </w:tr>
      <w:tr w:rsidR="001A73E7" w14:paraId="25FDCED2" w14:textId="77777777">
        <w:trPr>
          <w:trHeight w:val="810"/>
        </w:trPr>
        <w:tc>
          <w:tcPr>
            <w:tcW w:w="9635" w:type="dxa"/>
            <w:gridSpan w:val="4"/>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6698816B" w14:textId="77777777" w:rsidR="001A73E7" w:rsidRDefault="00000000">
            <w:pPr>
              <w:keepNext/>
              <w:spacing w:before="240" w:after="240"/>
              <w:ind w:left="0" w:hanging="2"/>
              <w:rPr>
                <w:rFonts w:ascii="Calibri" w:eastAsia="Calibri" w:hAnsi="Calibri" w:cs="Calibri"/>
                <w:b/>
              </w:rPr>
            </w:pPr>
            <w:r>
              <w:rPr>
                <w:rFonts w:ascii="Calibri" w:eastAsia="Calibri" w:hAnsi="Calibri" w:cs="Calibri"/>
                <w:b/>
              </w:rPr>
              <w:t>REQUERIMIENTO FUNCIONAL ASOCIADO:</w:t>
            </w:r>
          </w:p>
          <w:p w14:paraId="03A9D931" w14:textId="77777777" w:rsidR="001A73E7" w:rsidRDefault="00000000">
            <w:pPr>
              <w:keepNext/>
              <w:spacing w:before="240" w:after="240"/>
              <w:ind w:left="0" w:hanging="2"/>
              <w:rPr>
                <w:rFonts w:ascii="Calibri" w:eastAsia="Calibri" w:hAnsi="Calibri" w:cs="Calibri"/>
                <w:b/>
              </w:rPr>
            </w:pPr>
            <w:r>
              <w:rPr>
                <w:rFonts w:ascii="Calibri" w:eastAsia="Calibri" w:hAnsi="Calibri" w:cs="Calibri"/>
                <w:b/>
              </w:rPr>
              <w:t>Permitir integración con software de contabilidad externo.</w:t>
            </w:r>
          </w:p>
        </w:tc>
      </w:tr>
      <w:tr w:rsidR="001A73E7" w14:paraId="196A15BF" w14:textId="77777777">
        <w:trPr>
          <w:trHeight w:val="810"/>
        </w:trPr>
        <w:tc>
          <w:tcPr>
            <w:tcW w:w="9635" w:type="dxa"/>
            <w:gridSpan w:val="4"/>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14F4139A" w14:textId="77777777" w:rsidR="001A73E7" w:rsidRDefault="00000000">
            <w:pPr>
              <w:keepNext/>
              <w:spacing w:before="240" w:after="240"/>
              <w:ind w:left="0" w:hanging="2"/>
              <w:rPr>
                <w:rFonts w:ascii="Calibri" w:eastAsia="Calibri" w:hAnsi="Calibri" w:cs="Calibri"/>
                <w:b/>
              </w:rPr>
            </w:pPr>
            <w:r>
              <w:rPr>
                <w:rFonts w:ascii="Calibri" w:eastAsia="Calibri" w:hAnsi="Calibri" w:cs="Calibri"/>
                <w:b/>
              </w:rPr>
              <w:t>ACTORES:</w:t>
            </w:r>
          </w:p>
          <w:p w14:paraId="72A0AF18" w14:textId="77777777" w:rsidR="001A73E7" w:rsidRDefault="00000000">
            <w:pPr>
              <w:keepNext/>
              <w:spacing w:before="240" w:after="240"/>
              <w:ind w:left="0" w:hanging="2"/>
              <w:rPr>
                <w:rFonts w:ascii="Calibri" w:eastAsia="Calibri" w:hAnsi="Calibri" w:cs="Calibri"/>
                <w:b/>
              </w:rPr>
            </w:pPr>
            <w:r>
              <w:rPr>
                <w:rFonts w:ascii="Calibri" w:eastAsia="Calibri" w:hAnsi="Calibri" w:cs="Calibri"/>
                <w:b/>
              </w:rPr>
              <w:t>Administrador, Contador, Desarrollador.</w:t>
            </w:r>
          </w:p>
        </w:tc>
      </w:tr>
      <w:tr w:rsidR="001A73E7" w14:paraId="291E2515" w14:textId="77777777">
        <w:trPr>
          <w:trHeight w:val="810"/>
        </w:trPr>
        <w:tc>
          <w:tcPr>
            <w:tcW w:w="9635" w:type="dxa"/>
            <w:gridSpan w:val="4"/>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15D0F4C4" w14:textId="77777777" w:rsidR="001A73E7" w:rsidRDefault="00000000">
            <w:pPr>
              <w:keepNext/>
              <w:spacing w:before="240" w:after="240"/>
              <w:ind w:left="0" w:hanging="2"/>
              <w:rPr>
                <w:rFonts w:ascii="Calibri" w:eastAsia="Calibri" w:hAnsi="Calibri" w:cs="Calibri"/>
                <w:b/>
              </w:rPr>
            </w:pPr>
            <w:r>
              <w:rPr>
                <w:rFonts w:ascii="Calibri" w:eastAsia="Calibri" w:hAnsi="Calibri" w:cs="Calibri"/>
                <w:b/>
              </w:rPr>
              <w:t>CASOS DE USO ASOCIADOS:</w:t>
            </w:r>
          </w:p>
          <w:p w14:paraId="0C4AB569" w14:textId="77777777" w:rsidR="001A73E7" w:rsidRDefault="00000000">
            <w:pPr>
              <w:keepNext/>
              <w:spacing w:before="240" w:after="240"/>
              <w:ind w:left="0" w:hanging="2"/>
              <w:rPr>
                <w:rFonts w:ascii="Calibri" w:eastAsia="Calibri" w:hAnsi="Calibri" w:cs="Calibri"/>
                <w:b/>
              </w:rPr>
            </w:pPr>
            <w:r>
              <w:rPr>
                <w:rFonts w:ascii="Calibri" w:eastAsia="Calibri" w:hAnsi="Calibri" w:cs="Calibri"/>
                <w:b/>
              </w:rPr>
              <w:t>No Aplica</w:t>
            </w:r>
          </w:p>
        </w:tc>
      </w:tr>
      <w:tr w:rsidR="001A73E7" w14:paraId="44E5277B" w14:textId="77777777">
        <w:trPr>
          <w:trHeight w:val="810"/>
        </w:trPr>
        <w:tc>
          <w:tcPr>
            <w:tcW w:w="9635" w:type="dxa"/>
            <w:gridSpan w:val="4"/>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0481695B" w14:textId="77777777" w:rsidR="001A73E7" w:rsidRDefault="00000000">
            <w:pPr>
              <w:keepNext/>
              <w:spacing w:before="240" w:after="240"/>
              <w:ind w:left="0" w:hanging="2"/>
              <w:rPr>
                <w:rFonts w:ascii="Calibri" w:eastAsia="Calibri" w:hAnsi="Calibri" w:cs="Calibri"/>
                <w:b/>
              </w:rPr>
            </w:pPr>
            <w:r>
              <w:rPr>
                <w:rFonts w:ascii="Calibri" w:eastAsia="Calibri" w:hAnsi="Calibri" w:cs="Calibri"/>
                <w:b/>
              </w:rPr>
              <w:t>DESCRIPCIÓN:</w:t>
            </w:r>
          </w:p>
          <w:p w14:paraId="73B3698C" w14:textId="77777777" w:rsidR="001A73E7" w:rsidRDefault="00000000">
            <w:pPr>
              <w:keepNext/>
              <w:spacing w:before="240" w:after="240"/>
              <w:ind w:left="0" w:hanging="2"/>
              <w:rPr>
                <w:rFonts w:ascii="Calibri" w:eastAsia="Calibri" w:hAnsi="Calibri" w:cs="Calibri"/>
                <w:b/>
              </w:rPr>
            </w:pPr>
            <w:r>
              <w:rPr>
                <w:rFonts w:ascii="Calibri" w:eastAsia="Calibri" w:hAnsi="Calibri" w:cs="Calibri"/>
                <w:b/>
              </w:rPr>
              <w:t>Permite la integración con software de contabilidad externo.</w:t>
            </w:r>
          </w:p>
        </w:tc>
      </w:tr>
      <w:tr w:rsidR="001A73E7" w14:paraId="7FF333C4" w14:textId="77777777">
        <w:trPr>
          <w:trHeight w:val="810"/>
        </w:trPr>
        <w:tc>
          <w:tcPr>
            <w:tcW w:w="9635" w:type="dxa"/>
            <w:gridSpan w:val="4"/>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26286AD5" w14:textId="77777777" w:rsidR="001A73E7" w:rsidRDefault="00000000">
            <w:pPr>
              <w:keepNext/>
              <w:spacing w:before="240" w:after="240"/>
              <w:ind w:left="0" w:hanging="2"/>
              <w:rPr>
                <w:rFonts w:ascii="Calibri" w:eastAsia="Calibri" w:hAnsi="Calibri" w:cs="Calibri"/>
                <w:b/>
              </w:rPr>
            </w:pPr>
            <w:r>
              <w:rPr>
                <w:rFonts w:ascii="Calibri" w:eastAsia="Calibri" w:hAnsi="Calibri" w:cs="Calibri"/>
                <w:b/>
              </w:rPr>
              <w:t>NOTAS:</w:t>
            </w:r>
          </w:p>
          <w:p w14:paraId="77973C5A" w14:textId="77777777" w:rsidR="001A73E7" w:rsidRDefault="00000000">
            <w:pPr>
              <w:keepNext/>
              <w:spacing w:before="240" w:after="240"/>
              <w:ind w:left="0" w:hanging="2"/>
              <w:rPr>
                <w:rFonts w:ascii="Calibri" w:eastAsia="Calibri" w:hAnsi="Calibri" w:cs="Calibri"/>
                <w:b/>
              </w:rPr>
            </w:pPr>
            <w:r>
              <w:rPr>
                <w:rFonts w:ascii="Calibri" w:eastAsia="Calibri" w:hAnsi="Calibri" w:cs="Calibri"/>
                <w:b/>
              </w:rPr>
              <w:t>Requiere desarrollo de interfaz con el software externo.</w:t>
            </w:r>
          </w:p>
        </w:tc>
      </w:tr>
      <w:tr w:rsidR="001A73E7" w14:paraId="50B6D23D" w14:textId="77777777">
        <w:trPr>
          <w:trHeight w:val="645"/>
        </w:trPr>
        <w:tc>
          <w:tcPr>
            <w:tcW w:w="9635" w:type="dxa"/>
            <w:gridSpan w:val="4"/>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3015D5C6" w14:textId="77777777" w:rsidR="001A73E7" w:rsidRDefault="00000000">
            <w:pPr>
              <w:keepNext/>
              <w:spacing w:before="240" w:after="240"/>
              <w:ind w:left="0" w:hanging="2"/>
              <w:rPr>
                <w:rFonts w:ascii="Calibri" w:eastAsia="Calibri" w:hAnsi="Calibri" w:cs="Calibri"/>
                <w:b/>
              </w:rPr>
            </w:pPr>
            <w:r>
              <w:rPr>
                <w:rFonts w:ascii="Calibri" w:eastAsia="Calibri" w:hAnsi="Calibri" w:cs="Calibri"/>
                <w:b/>
              </w:rPr>
              <w:t>CRITERIOS DE ACEPTACIÓN:</w:t>
            </w:r>
            <w:r>
              <w:rPr>
                <w:rFonts w:ascii="Arial" w:eastAsia="Arial" w:hAnsi="Arial" w:cs="Arial"/>
                <w:b/>
                <w:sz w:val="27"/>
                <w:szCs w:val="27"/>
                <w:highlight w:val="white"/>
              </w:rPr>
              <w:t xml:space="preserve"> </w:t>
            </w:r>
            <w:r>
              <w:rPr>
                <w:rFonts w:ascii="Calibri" w:eastAsia="Calibri" w:hAnsi="Calibri" w:cs="Calibri"/>
                <w:b/>
              </w:rPr>
              <w:t>La integración permite el intercambio correcto de información con el sistema externo.</w:t>
            </w:r>
          </w:p>
        </w:tc>
      </w:tr>
      <w:tr w:rsidR="001A73E7" w14:paraId="3C6CD882" w14:textId="77777777">
        <w:trPr>
          <w:trHeight w:val="345"/>
        </w:trPr>
        <w:tc>
          <w:tcPr>
            <w:tcW w:w="9635" w:type="dxa"/>
            <w:gridSpan w:val="4"/>
            <w:tcBorders>
              <w:top w:val="nil"/>
              <w:left w:val="single" w:sz="5" w:space="0" w:color="000000"/>
              <w:bottom w:val="single" w:sz="5" w:space="0" w:color="000000"/>
              <w:right w:val="single" w:sz="5" w:space="0" w:color="000000"/>
            </w:tcBorders>
            <w:shd w:val="clear" w:color="auto" w:fill="D9D9D9"/>
            <w:tcMar>
              <w:top w:w="0" w:type="dxa"/>
              <w:left w:w="100" w:type="dxa"/>
              <w:bottom w:w="0" w:type="dxa"/>
              <w:right w:w="100" w:type="dxa"/>
            </w:tcMar>
          </w:tcPr>
          <w:p w14:paraId="10AC48AD" w14:textId="77777777" w:rsidR="001A73E7" w:rsidRDefault="00000000">
            <w:pPr>
              <w:keepNext/>
              <w:spacing w:before="240" w:after="240"/>
              <w:ind w:left="0" w:hanging="2"/>
              <w:rPr>
                <w:rFonts w:ascii="Calibri" w:eastAsia="Calibri" w:hAnsi="Calibri" w:cs="Calibri"/>
                <w:b/>
              </w:rPr>
            </w:pPr>
            <w:r>
              <w:rPr>
                <w:rFonts w:ascii="Calibri" w:eastAsia="Calibri" w:hAnsi="Calibri" w:cs="Calibri"/>
                <w:b/>
              </w:rPr>
              <w:t>ESCENARIOS:</w:t>
            </w:r>
          </w:p>
        </w:tc>
      </w:tr>
      <w:tr w:rsidR="001A73E7" w14:paraId="2A68209C" w14:textId="77777777">
        <w:trPr>
          <w:trHeight w:val="3225"/>
        </w:trPr>
        <w:tc>
          <w:tcPr>
            <w:tcW w:w="1759"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36BACDE4" w14:textId="77777777" w:rsidR="001A73E7" w:rsidRDefault="00000000">
            <w:pPr>
              <w:keepNext/>
              <w:spacing w:before="240" w:after="240"/>
              <w:ind w:left="0" w:hanging="2"/>
              <w:rPr>
                <w:rFonts w:ascii="Calibri" w:eastAsia="Calibri" w:hAnsi="Calibri" w:cs="Calibri"/>
                <w:b/>
              </w:rPr>
            </w:pPr>
            <w:r>
              <w:rPr>
                <w:rFonts w:ascii="Calibri" w:eastAsia="Calibri" w:hAnsi="Calibri" w:cs="Calibri"/>
                <w:b/>
              </w:rPr>
              <w:lastRenderedPageBreak/>
              <w:t>ES-DG-15</w:t>
            </w:r>
          </w:p>
          <w:p w14:paraId="3779756D" w14:textId="77777777" w:rsidR="001A73E7" w:rsidRDefault="00000000">
            <w:pPr>
              <w:keepNext/>
              <w:spacing w:before="240" w:after="240"/>
              <w:ind w:left="0" w:hanging="2"/>
              <w:rPr>
                <w:rFonts w:ascii="Calibri" w:eastAsia="Calibri" w:hAnsi="Calibri" w:cs="Calibri"/>
                <w:b/>
              </w:rPr>
            </w:pPr>
            <w:r>
              <w:rPr>
                <w:rFonts w:ascii="Calibri" w:eastAsia="Calibri" w:hAnsi="Calibri" w:cs="Calibri"/>
                <w:b/>
              </w:rPr>
              <w:t xml:space="preserve"> </w:t>
            </w:r>
          </w:p>
        </w:tc>
        <w:tc>
          <w:tcPr>
            <w:tcW w:w="7876" w:type="dxa"/>
            <w:gridSpan w:val="3"/>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99AA905" w14:textId="77777777" w:rsidR="001A73E7" w:rsidRDefault="00000000">
            <w:pPr>
              <w:keepNext/>
              <w:spacing w:before="240" w:after="240"/>
              <w:ind w:left="0" w:hanging="2"/>
              <w:rPr>
                <w:rFonts w:ascii="Calibri" w:eastAsia="Calibri" w:hAnsi="Calibri" w:cs="Calibri"/>
                <w:b/>
              </w:rPr>
            </w:pPr>
            <w:r>
              <w:rPr>
                <w:rFonts w:ascii="Calibri" w:eastAsia="Calibri" w:hAnsi="Calibri" w:cs="Calibri"/>
                <w:b/>
              </w:rPr>
              <w:t>DESCRIPCIÓN: Establecer una integración entre el sistema y un software de contabilidad externo.</w:t>
            </w:r>
          </w:p>
          <w:p w14:paraId="4D52F72A" w14:textId="77777777" w:rsidR="001A73E7" w:rsidRDefault="00000000">
            <w:pPr>
              <w:keepNext/>
              <w:spacing w:before="240" w:after="240"/>
              <w:ind w:left="0" w:hanging="2"/>
              <w:rPr>
                <w:rFonts w:ascii="Calibri" w:eastAsia="Calibri" w:hAnsi="Calibri" w:cs="Calibri"/>
                <w:b/>
              </w:rPr>
            </w:pPr>
            <w:r>
              <w:rPr>
                <w:rFonts w:ascii="Calibri" w:eastAsia="Calibri" w:hAnsi="Calibri" w:cs="Calibri"/>
                <w:b/>
              </w:rPr>
              <w:t>SUPOSICIONES/ASUNCIONES: Se da por sentado que se ha creado una interfaz de comunicación efectiva entre el sistema y el software de contabilidad externo.</w:t>
            </w:r>
          </w:p>
          <w:p w14:paraId="02E0D1A4" w14:textId="77777777" w:rsidR="001A73E7" w:rsidRDefault="00000000">
            <w:pPr>
              <w:keepNext/>
              <w:spacing w:before="240" w:after="240"/>
              <w:ind w:left="0" w:hanging="2"/>
              <w:rPr>
                <w:rFonts w:ascii="Calibri" w:eastAsia="Calibri" w:hAnsi="Calibri" w:cs="Calibri"/>
                <w:b/>
              </w:rPr>
            </w:pPr>
            <w:r>
              <w:rPr>
                <w:rFonts w:ascii="Calibri" w:eastAsia="Calibri" w:hAnsi="Calibri" w:cs="Calibri"/>
                <w:b/>
              </w:rPr>
              <w:t>RESULTADOS: La integración es exitosa, permitiendo un intercambio preciso y seguro de información entre el sistema interno y el software de contabilidad externo. Esto posibilita una gestión financiera más eficiente y coherente, al sincronizar de manera adecuada los datos relevantes entre ambas plataformas.</w:t>
            </w:r>
          </w:p>
          <w:p w14:paraId="05D729B8" w14:textId="77777777" w:rsidR="001A73E7" w:rsidRDefault="00000000">
            <w:pPr>
              <w:keepNext/>
              <w:spacing w:before="240" w:after="240"/>
              <w:ind w:left="0" w:hanging="2"/>
              <w:rPr>
                <w:rFonts w:ascii="Calibri" w:eastAsia="Calibri" w:hAnsi="Calibri" w:cs="Calibri"/>
                <w:b/>
              </w:rPr>
            </w:pPr>
            <w:r>
              <w:rPr>
                <w:rFonts w:ascii="Calibri" w:eastAsia="Calibri" w:hAnsi="Calibri" w:cs="Calibri"/>
                <w:b/>
              </w:rPr>
              <w:t xml:space="preserve"> </w:t>
            </w:r>
          </w:p>
        </w:tc>
      </w:tr>
      <w:tr w:rsidR="001A73E7" w14:paraId="584A03D8" w14:textId="77777777">
        <w:trPr>
          <w:trHeight w:val="1665"/>
        </w:trPr>
        <w:tc>
          <w:tcPr>
            <w:tcW w:w="1759"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77B7C3F2" w14:textId="77777777" w:rsidR="001A73E7" w:rsidRDefault="00000000">
            <w:pPr>
              <w:keepNext/>
              <w:spacing w:before="240" w:after="240"/>
              <w:ind w:left="0" w:hanging="2"/>
              <w:rPr>
                <w:rFonts w:ascii="Calibri" w:eastAsia="Calibri" w:hAnsi="Calibri" w:cs="Calibri"/>
                <w:b/>
              </w:rPr>
            </w:pPr>
            <w:r>
              <w:rPr>
                <w:rFonts w:ascii="Calibri" w:eastAsia="Calibri" w:hAnsi="Calibri" w:cs="Calibri"/>
                <w:b/>
              </w:rPr>
              <w:t xml:space="preserve">ES-DG-15 </w:t>
            </w:r>
          </w:p>
          <w:p w14:paraId="5FE51036" w14:textId="77777777" w:rsidR="001A73E7" w:rsidRDefault="00000000">
            <w:pPr>
              <w:keepNext/>
              <w:spacing w:before="240" w:after="240"/>
              <w:ind w:left="0" w:hanging="2"/>
              <w:rPr>
                <w:rFonts w:ascii="Calibri" w:eastAsia="Calibri" w:hAnsi="Calibri" w:cs="Calibri"/>
                <w:b/>
              </w:rPr>
            </w:pPr>
            <w:r>
              <w:rPr>
                <w:rFonts w:ascii="Calibri" w:eastAsia="Calibri" w:hAnsi="Calibri" w:cs="Calibri"/>
                <w:b/>
              </w:rPr>
              <w:t xml:space="preserve"> </w:t>
            </w:r>
          </w:p>
        </w:tc>
        <w:tc>
          <w:tcPr>
            <w:tcW w:w="7876" w:type="dxa"/>
            <w:gridSpan w:val="3"/>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1ABE26C" w14:textId="77777777" w:rsidR="001A73E7" w:rsidRDefault="00000000">
            <w:pPr>
              <w:keepNext/>
              <w:spacing w:before="240" w:after="240"/>
              <w:ind w:left="0" w:hanging="2"/>
              <w:rPr>
                <w:rFonts w:ascii="Calibri" w:eastAsia="Calibri" w:hAnsi="Calibri" w:cs="Calibri"/>
                <w:b/>
              </w:rPr>
            </w:pPr>
            <w:r>
              <w:rPr>
                <w:rFonts w:ascii="Calibri" w:eastAsia="Calibri" w:hAnsi="Calibri" w:cs="Calibri"/>
                <w:b/>
              </w:rPr>
              <w:t>DESCRIPCIÓN: Integrar el sistema con un software de contabilidad externo.</w:t>
            </w:r>
          </w:p>
          <w:p w14:paraId="6A1A3E45" w14:textId="77777777" w:rsidR="001A73E7" w:rsidRDefault="00000000">
            <w:pPr>
              <w:keepNext/>
              <w:spacing w:before="240" w:after="240"/>
              <w:ind w:left="0" w:hanging="2"/>
              <w:rPr>
                <w:rFonts w:ascii="Arial" w:eastAsia="Arial" w:hAnsi="Arial" w:cs="Arial"/>
                <w:b/>
              </w:rPr>
            </w:pPr>
            <w:r>
              <w:rPr>
                <w:rFonts w:ascii="Calibri" w:eastAsia="Calibri" w:hAnsi="Calibri" w:cs="Calibri"/>
                <w:b/>
              </w:rPr>
              <w:t>SUPOSICIONES/ASUNCIONES:</w:t>
            </w:r>
            <w:r>
              <w:rPr>
                <w:rFonts w:ascii="Arial" w:eastAsia="Arial" w:hAnsi="Arial" w:cs="Arial"/>
                <w:b/>
              </w:rPr>
              <w:t xml:space="preserve"> Se ha desarrollado una interfaz con el software externo.</w:t>
            </w:r>
          </w:p>
          <w:p w14:paraId="0BD3D2C8" w14:textId="77777777" w:rsidR="001A73E7" w:rsidRDefault="00000000">
            <w:pPr>
              <w:keepNext/>
              <w:spacing w:before="240" w:after="240"/>
              <w:ind w:left="0" w:hanging="2"/>
              <w:rPr>
                <w:rFonts w:ascii="Calibri" w:eastAsia="Calibri" w:hAnsi="Calibri" w:cs="Calibri"/>
                <w:b/>
              </w:rPr>
            </w:pPr>
            <w:r>
              <w:rPr>
                <w:rFonts w:ascii="Calibri" w:eastAsia="Calibri" w:hAnsi="Calibri" w:cs="Calibri"/>
                <w:b/>
              </w:rPr>
              <w:t>RESULTADOS: La integración permite el intercambio correcto de información.</w:t>
            </w:r>
          </w:p>
        </w:tc>
      </w:tr>
      <w:tr w:rsidR="001A73E7" w14:paraId="56870DD5" w14:textId="77777777">
        <w:trPr>
          <w:trHeight w:val="2460"/>
        </w:trPr>
        <w:tc>
          <w:tcPr>
            <w:tcW w:w="9635" w:type="dxa"/>
            <w:gridSpan w:val="4"/>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2A82505C" w14:textId="77777777" w:rsidR="001A73E7" w:rsidRDefault="00000000">
            <w:pPr>
              <w:keepNext/>
              <w:spacing w:before="240" w:after="240"/>
              <w:ind w:left="0" w:hanging="2"/>
              <w:rPr>
                <w:rFonts w:ascii="Calibri" w:eastAsia="Calibri" w:hAnsi="Calibri" w:cs="Calibri"/>
                <w:b/>
              </w:rPr>
            </w:pPr>
            <w:r>
              <w:rPr>
                <w:rFonts w:ascii="Calibri" w:eastAsia="Calibri" w:hAnsi="Calibri" w:cs="Calibri"/>
                <w:b/>
              </w:rPr>
              <w:t>REQUERIMIENTOS ESPECIALES - REGLAS DEL NEGOCIO Y DEL SISTEMA:</w:t>
            </w:r>
          </w:p>
          <w:p w14:paraId="6451998F" w14:textId="77777777" w:rsidR="001A73E7" w:rsidRDefault="00000000">
            <w:pPr>
              <w:keepNext/>
              <w:spacing w:before="240" w:after="240"/>
              <w:ind w:left="0" w:hanging="2"/>
              <w:rPr>
                <w:rFonts w:ascii="Calibri" w:eastAsia="Calibri" w:hAnsi="Calibri" w:cs="Calibri"/>
                <w:b/>
              </w:rPr>
            </w:pPr>
            <w:r>
              <w:rPr>
                <w:rFonts w:ascii="Calibri" w:eastAsia="Calibri" w:hAnsi="Calibri" w:cs="Calibri"/>
                <w:b/>
              </w:rPr>
              <w:t>·</w:t>
            </w:r>
            <w:r>
              <w:rPr>
                <w:b/>
                <w:sz w:val="14"/>
                <w:szCs w:val="14"/>
              </w:rPr>
              <w:t xml:space="preserve">       </w:t>
            </w:r>
            <w:r>
              <w:rPr>
                <w:rFonts w:ascii="Calibri" w:eastAsia="Calibri" w:hAnsi="Calibri" w:cs="Calibri"/>
                <w:b/>
              </w:rPr>
              <w:t>Ver regla del negocio asociada: [ID Regla del Negocio]</w:t>
            </w:r>
          </w:p>
          <w:p w14:paraId="297CEF5F" w14:textId="77777777" w:rsidR="001A73E7" w:rsidRDefault="00000000">
            <w:pPr>
              <w:keepNext/>
              <w:spacing w:before="240" w:after="240"/>
              <w:ind w:left="0" w:hanging="2"/>
              <w:rPr>
                <w:rFonts w:ascii="Calibri" w:eastAsia="Calibri" w:hAnsi="Calibri" w:cs="Calibri"/>
                <w:b/>
              </w:rPr>
            </w:pPr>
            <w:r>
              <w:rPr>
                <w:rFonts w:ascii="Calibri" w:eastAsia="Calibri" w:hAnsi="Calibri" w:cs="Calibri"/>
                <w:b/>
              </w:rPr>
              <w:t>·</w:t>
            </w:r>
            <w:r>
              <w:rPr>
                <w:b/>
                <w:sz w:val="14"/>
                <w:szCs w:val="14"/>
              </w:rPr>
              <w:t xml:space="preserve">       </w:t>
            </w:r>
            <w:r>
              <w:rPr>
                <w:rFonts w:ascii="Calibri" w:eastAsia="Calibri" w:hAnsi="Calibri" w:cs="Calibri"/>
                <w:b/>
              </w:rPr>
              <w:t>Ver regla del sistema asociada: [ID Regla del Negocio]</w:t>
            </w:r>
          </w:p>
          <w:p w14:paraId="38F7E2FC" w14:textId="77777777" w:rsidR="001A73E7" w:rsidRDefault="00000000">
            <w:pPr>
              <w:keepNext/>
              <w:spacing w:before="240" w:after="240"/>
              <w:ind w:left="0" w:hanging="2"/>
              <w:rPr>
                <w:rFonts w:ascii="Calibri" w:eastAsia="Calibri" w:hAnsi="Calibri" w:cs="Calibri"/>
                <w:b/>
              </w:rPr>
            </w:pPr>
            <w:r>
              <w:rPr>
                <w:rFonts w:ascii="Calibri" w:eastAsia="Calibri" w:hAnsi="Calibri" w:cs="Calibri"/>
                <w:b/>
              </w:rPr>
              <w:t>·</w:t>
            </w:r>
            <w:r>
              <w:rPr>
                <w:b/>
                <w:sz w:val="14"/>
                <w:szCs w:val="14"/>
              </w:rPr>
              <w:t xml:space="preserve">       </w:t>
            </w:r>
            <w:r>
              <w:rPr>
                <w:rFonts w:ascii="Calibri" w:eastAsia="Calibri" w:hAnsi="Calibri" w:cs="Calibri"/>
                <w:b/>
              </w:rPr>
              <w:t>Requerimiento Especial:</w:t>
            </w:r>
          </w:p>
          <w:p w14:paraId="18CB9E5D" w14:textId="77777777" w:rsidR="001A73E7" w:rsidRDefault="00000000">
            <w:pPr>
              <w:keepNext/>
              <w:spacing w:before="240" w:after="240"/>
              <w:ind w:left="0" w:hanging="2"/>
              <w:rPr>
                <w:rFonts w:ascii="Calibri" w:eastAsia="Calibri" w:hAnsi="Calibri" w:cs="Calibri"/>
                <w:b/>
              </w:rPr>
            </w:pPr>
            <w:r>
              <w:rPr>
                <w:rFonts w:ascii="Calibri" w:eastAsia="Calibri" w:hAnsi="Calibri" w:cs="Calibri"/>
                <w:b/>
              </w:rPr>
              <w:t>·</w:t>
            </w:r>
            <w:r>
              <w:rPr>
                <w:b/>
                <w:sz w:val="14"/>
                <w:szCs w:val="14"/>
              </w:rPr>
              <w:t xml:space="preserve">       </w:t>
            </w:r>
            <w:r>
              <w:rPr>
                <w:rFonts w:ascii="Calibri" w:eastAsia="Calibri" w:hAnsi="Calibri" w:cs="Calibri"/>
                <w:b/>
              </w:rPr>
              <w:t>Requiere desarrollo de interfaz con el software externo.</w:t>
            </w:r>
          </w:p>
        </w:tc>
      </w:tr>
      <w:tr w:rsidR="001A73E7" w14:paraId="3F8024FB" w14:textId="77777777">
        <w:trPr>
          <w:trHeight w:val="1830"/>
        </w:trPr>
        <w:tc>
          <w:tcPr>
            <w:tcW w:w="9635" w:type="dxa"/>
            <w:gridSpan w:val="4"/>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162A7920" w14:textId="77777777" w:rsidR="001A73E7" w:rsidRDefault="00000000">
            <w:pPr>
              <w:keepNext/>
              <w:spacing w:before="240" w:after="240"/>
              <w:ind w:left="0" w:hanging="2"/>
              <w:rPr>
                <w:rFonts w:ascii="Calibri" w:eastAsia="Calibri" w:hAnsi="Calibri" w:cs="Calibri"/>
                <w:b/>
              </w:rPr>
            </w:pPr>
            <w:r>
              <w:rPr>
                <w:rFonts w:ascii="Calibri" w:eastAsia="Calibri" w:hAnsi="Calibri" w:cs="Calibri"/>
                <w:b/>
              </w:rPr>
              <w:t>RIESGOS:</w:t>
            </w:r>
          </w:p>
          <w:p w14:paraId="767584CF" w14:textId="77777777" w:rsidR="001A73E7" w:rsidRDefault="00000000">
            <w:pPr>
              <w:keepNext/>
              <w:spacing w:before="240" w:after="240"/>
              <w:ind w:left="0" w:hanging="2"/>
              <w:rPr>
                <w:rFonts w:ascii="Calibri" w:eastAsia="Calibri" w:hAnsi="Calibri" w:cs="Calibri"/>
                <w:b/>
              </w:rPr>
            </w:pPr>
            <w:r>
              <w:rPr>
                <w:rFonts w:ascii="Calibri" w:eastAsia="Calibri" w:hAnsi="Calibri" w:cs="Calibri"/>
                <w:b/>
              </w:rPr>
              <w:t>·</w:t>
            </w:r>
            <w:r>
              <w:rPr>
                <w:b/>
                <w:sz w:val="14"/>
                <w:szCs w:val="14"/>
              </w:rPr>
              <w:t xml:space="preserve">   </w:t>
            </w:r>
            <w:r>
              <w:rPr>
                <w:b/>
                <w:sz w:val="14"/>
                <w:szCs w:val="14"/>
              </w:rPr>
              <w:tab/>
            </w:r>
            <w:r>
              <w:rPr>
                <w:rFonts w:ascii="Calibri" w:eastAsia="Calibri" w:hAnsi="Calibri" w:cs="Calibri"/>
                <w:b/>
              </w:rPr>
              <w:t>Problemas en el desarrollo de la interfaz.</w:t>
            </w:r>
          </w:p>
          <w:p w14:paraId="1574DE48" w14:textId="77777777" w:rsidR="001A73E7" w:rsidRDefault="00000000">
            <w:pPr>
              <w:keepNext/>
              <w:spacing w:before="240" w:after="240"/>
              <w:ind w:left="0" w:hanging="2"/>
              <w:rPr>
                <w:rFonts w:ascii="Calibri" w:eastAsia="Calibri" w:hAnsi="Calibri" w:cs="Calibri"/>
                <w:b/>
              </w:rPr>
            </w:pPr>
            <w:r>
              <w:rPr>
                <w:rFonts w:ascii="Calibri" w:eastAsia="Calibri" w:hAnsi="Calibri" w:cs="Calibri"/>
                <w:b/>
              </w:rPr>
              <w:t>·</w:t>
            </w:r>
            <w:r>
              <w:rPr>
                <w:b/>
                <w:sz w:val="14"/>
                <w:szCs w:val="14"/>
              </w:rPr>
              <w:t xml:space="preserve">   </w:t>
            </w:r>
            <w:r>
              <w:rPr>
                <w:b/>
                <w:sz w:val="14"/>
                <w:szCs w:val="14"/>
              </w:rPr>
              <w:tab/>
            </w:r>
            <w:r>
              <w:rPr>
                <w:rFonts w:ascii="Calibri" w:eastAsia="Calibri" w:hAnsi="Calibri" w:cs="Calibri"/>
                <w:b/>
              </w:rPr>
              <w:t>Incompatibilidad con el software externo.</w:t>
            </w:r>
          </w:p>
        </w:tc>
      </w:tr>
      <w:tr w:rsidR="001A73E7" w14:paraId="6168216A" w14:textId="77777777">
        <w:trPr>
          <w:trHeight w:val="870"/>
        </w:trPr>
        <w:tc>
          <w:tcPr>
            <w:tcW w:w="9635" w:type="dxa"/>
            <w:gridSpan w:val="4"/>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32178D32" w14:textId="77777777" w:rsidR="001A73E7" w:rsidRDefault="00000000">
            <w:pPr>
              <w:keepNext/>
              <w:spacing w:before="240" w:after="240"/>
              <w:ind w:left="0" w:hanging="2"/>
              <w:rPr>
                <w:rFonts w:ascii="Calibri" w:eastAsia="Calibri" w:hAnsi="Calibri" w:cs="Calibri"/>
                <w:b/>
              </w:rPr>
            </w:pPr>
            <w:r>
              <w:rPr>
                <w:rFonts w:ascii="Calibri" w:eastAsia="Calibri" w:hAnsi="Calibri" w:cs="Calibri"/>
                <w:b/>
              </w:rPr>
              <w:t>PROTOTIPO EXPLORATORIO</w:t>
            </w:r>
          </w:p>
          <w:p w14:paraId="4C90931A" w14:textId="77777777" w:rsidR="001A73E7" w:rsidRDefault="00000000">
            <w:pPr>
              <w:keepNext/>
              <w:spacing w:before="240" w:after="240"/>
              <w:ind w:left="0" w:hanging="2"/>
              <w:rPr>
                <w:rFonts w:ascii="Arial" w:eastAsia="Arial" w:hAnsi="Arial" w:cs="Arial"/>
                <w:b/>
              </w:rPr>
            </w:pPr>
            <w:r>
              <w:rPr>
                <w:rFonts w:ascii="Arial" w:eastAsia="Arial" w:hAnsi="Arial" w:cs="Arial"/>
                <w:b/>
              </w:rPr>
              <w:t>No aplica.</w:t>
            </w:r>
          </w:p>
        </w:tc>
      </w:tr>
      <w:tr w:rsidR="001A73E7" w14:paraId="338C05AB" w14:textId="77777777">
        <w:trPr>
          <w:trHeight w:val="200"/>
        </w:trPr>
        <w:tc>
          <w:tcPr>
            <w:tcW w:w="1759" w:type="dxa"/>
            <w:tcBorders>
              <w:top w:val="nil"/>
              <w:left w:val="nil"/>
              <w:bottom w:val="nil"/>
              <w:right w:val="nil"/>
            </w:tcBorders>
            <w:shd w:val="clear" w:color="auto" w:fill="auto"/>
            <w:tcMar>
              <w:top w:w="100" w:type="dxa"/>
              <w:left w:w="100" w:type="dxa"/>
              <w:bottom w:w="100" w:type="dxa"/>
              <w:right w:w="100" w:type="dxa"/>
            </w:tcMar>
          </w:tcPr>
          <w:p w14:paraId="72D6B898" w14:textId="77777777" w:rsidR="001A73E7" w:rsidRDefault="001A73E7">
            <w:pPr>
              <w:keepNext/>
              <w:spacing w:before="240" w:after="60"/>
              <w:ind w:left="0" w:hanging="2"/>
              <w:rPr>
                <w:rFonts w:ascii="Arial" w:eastAsia="Arial" w:hAnsi="Arial" w:cs="Arial"/>
                <w:b/>
              </w:rPr>
            </w:pPr>
          </w:p>
        </w:tc>
        <w:tc>
          <w:tcPr>
            <w:tcW w:w="3329" w:type="dxa"/>
            <w:tcBorders>
              <w:top w:val="nil"/>
              <w:left w:val="nil"/>
              <w:bottom w:val="nil"/>
              <w:right w:val="nil"/>
            </w:tcBorders>
            <w:shd w:val="clear" w:color="auto" w:fill="auto"/>
            <w:tcMar>
              <w:top w:w="100" w:type="dxa"/>
              <w:left w:w="100" w:type="dxa"/>
              <w:bottom w:w="100" w:type="dxa"/>
              <w:right w:w="100" w:type="dxa"/>
            </w:tcMar>
          </w:tcPr>
          <w:p w14:paraId="32749E4C" w14:textId="77777777" w:rsidR="001A73E7" w:rsidRDefault="001A73E7">
            <w:pPr>
              <w:keepNext/>
              <w:spacing w:before="240" w:after="60"/>
              <w:ind w:left="0" w:hanging="2"/>
              <w:rPr>
                <w:rFonts w:ascii="Arial" w:eastAsia="Arial" w:hAnsi="Arial" w:cs="Arial"/>
                <w:b/>
              </w:rPr>
            </w:pPr>
          </w:p>
        </w:tc>
        <w:tc>
          <w:tcPr>
            <w:tcW w:w="1482" w:type="dxa"/>
            <w:tcBorders>
              <w:top w:val="nil"/>
              <w:left w:val="nil"/>
              <w:bottom w:val="nil"/>
              <w:right w:val="nil"/>
            </w:tcBorders>
            <w:shd w:val="clear" w:color="auto" w:fill="auto"/>
            <w:tcMar>
              <w:top w:w="100" w:type="dxa"/>
              <w:left w:w="100" w:type="dxa"/>
              <w:bottom w:w="100" w:type="dxa"/>
              <w:right w:w="100" w:type="dxa"/>
            </w:tcMar>
          </w:tcPr>
          <w:p w14:paraId="3EE9A5D9" w14:textId="77777777" w:rsidR="001A73E7" w:rsidRDefault="001A73E7">
            <w:pPr>
              <w:keepNext/>
              <w:spacing w:before="240" w:after="60"/>
              <w:ind w:left="0" w:hanging="2"/>
              <w:rPr>
                <w:rFonts w:ascii="Arial" w:eastAsia="Arial" w:hAnsi="Arial" w:cs="Arial"/>
                <w:b/>
              </w:rPr>
            </w:pPr>
          </w:p>
        </w:tc>
        <w:tc>
          <w:tcPr>
            <w:tcW w:w="3065" w:type="dxa"/>
            <w:tcBorders>
              <w:top w:val="nil"/>
              <w:left w:val="nil"/>
              <w:bottom w:val="nil"/>
              <w:right w:val="nil"/>
            </w:tcBorders>
            <w:shd w:val="clear" w:color="auto" w:fill="auto"/>
            <w:tcMar>
              <w:top w:w="100" w:type="dxa"/>
              <w:left w:w="100" w:type="dxa"/>
              <w:bottom w:w="100" w:type="dxa"/>
              <w:right w:w="100" w:type="dxa"/>
            </w:tcMar>
          </w:tcPr>
          <w:p w14:paraId="248C4050" w14:textId="77777777" w:rsidR="001A73E7" w:rsidRDefault="001A73E7">
            <w:pPr>
              <w:keepNext/>
              <w:spacing w:before="240" w:after="60"/>
              <w:ind w:left="0" w:hanging="2"/>
              <w:rPr>
                <w:rFonts w:ascii="Arial" w:eastAsia="Arial" w:hAnsi="Arial" w:cs="Arial"/>
                <w:b/>
              </w:rPr>
            </w:pPr>
          </w:p>
        </w:tc>
      </w:tr>
    </w:tbl>
    <w:p w14:paraId="1DC24B56" w14:textId="77777777" w:rsidR="001A73E7" w:rsidRDefault="00000000">
      <w:pPr>
        <w:keepNext/>
        <w:spacing w:before="240" w:after="240"/>
        <w:ind w:left="0" w:hanging="2"/>
        <w:rPr>
          <w:rFonts w:ascii="Arial" w:eastAsia="Arial" w:hAnsi="Arial" w:cs="Arial"/>
          <w:b/>
        </w:rPr>
      </w:pPr>
      <w:r>
        <w:rPr>
          <w:rFonts w:ascii="Arial" w:eastAsia="Arial" w:hAnsi="Arial" w:cs="Arial"/>
          <w:b/>
        </w:rPr>
        <w:t xml:space="preserve"> </w:t>
      </w:r>
    </w:p>
    <w:p w14:paraId="41D0F065" w14:textId="77777777" w:rsidR="001A73E7" w:rsidRDefault="00000000">
      <w:pPr>
        <w:keepNext/>
        <w:spacing w:before="240" w:after="240"/>
        <w:ind w:left="0" w:hanging="2"/>
        <w:rPr>
          <w:rFonts w:ascii="Arial" w:eastAsia="Arial" w:hAnsi="Arial" w:cs="Arial"/>
          <w:b/>
        </w:rPr>
      </w:pPr>
      <w:r>
        <w:rPr>
          <w:rFonts w:ascii="Arial" w:eastAsia="Arial" w:hAnsi="Arial" w:cs="Arial"/>
          <w:b/>
        </w:rPr>
        <w:t xml:space="preserve"> </w:t>
      </w:r>
    </w:p>
    <w:p w14:paraId="07A3177B" w14:textId="77777777" w:rsidR="001A73E7" w:rsidRDefault="00000000">
      <w:pPr>
        <w:keepNext/>
        <w:spacing w:before="240" w:after="240"/>
        <w:ind w:left="0" w:hanging="2"/>
        <w:rPr>
          <w:rFonts w:ascii="Arial" w:eastAsia="Arial" w:hAnsi="Arial" w:cs="Arial"/>
          <w:b/>
        </w:rPr>
      </w:pPr>
      <w:r>
        <w:rPr>
          <w:rFonts w:ascii="Arial" w:eastAsia="Arial" w:hAnsi="Arial" w:cs="Arial"/>
          <w:b/>
        </w:rPr>
        <w:t xml:space="preserve"> </w:t>
      </w:r>
    </w:p>
    <w:p w14:paraId="16C8736C" w14:textId="77777777" w:rsidR="001A73E7" w:rsidRDefault="001A73E7">
      <w:pPr>
        <w:keepNext/>
        <w:pBdr>
          <w:top w:val="nil"/>
          <w:left w:val="nil"/>
          <w:bottom w:val="nil"/>
          <w:right w:val="nil"/>
          <w:between w:val="nil"/>
        </w:pBdr>
        <w:spacing w:before="240" w:after="60" w:line="240" w:lineRule="auto"/>
        <w:ind w:left="0" w:hanging="2"/>
        <w:rPr>
          <w:rFonts w:ascii="Calibri" w:eastAsia="Calibri" w:hAnsi="Calibri" w:cs="Calibri"/>
          <w:b/>
        </w:rPr>
      </w:pPr>
    </w:p>
    <w:p w14:paraId="2300B061" w14:textId="77777777" w:rsidR="001A73E7" w:rsidRDefault="001A73E7">
      <w:pPr>
        <w:keepNext/>
        <w:pBdr>
          <w:top w:val="nil"/>
          <w:left w:val="nil"/>
          <w:bottom w:val="nil"/>
          <w:right w:val="nil"/>
          <w:between w:val="nil"/>
        </w:pBdr>
        <w:spacing w:before="240" w:after="60" w:line="240" w:lineRule="auto"/>
        <w:ind w:left="0" w:hanging="2"/>
        <w:rPr>
          <w:rFonts w:ascii="Calibri" w:eastAsia="Calibri" w:hAnsi="Calibri" w:cs="Calibri"/>
          <w:b/>
        </w:rPr>
      </w:pPr>
    </w:p>
    <w:p w14:paraId="6C7B5147" w14:textId="77777777" w:rsidR="001A73E7" w:rsidRDefault="00000000">
      <w:pPr>
        <w:keepNext/>
        <w:numPr>
          <w:ilvl w:val="1"/>
          <w:numId w:val="2"/>
        </w:numPr>
        <w:pBdr>
          <w:top w:val="nil"/>
          <w:left w:val="nil"/>
          <w:bottom w:val="nil"/>
          <w:right w:val="nil"/>
          <w:between w:val="nil"/>
        </w:pBdr>
        <w:spacing w:before="240" w:after="60" w:line="240" w:lineRule="auto"/>
        <w:ind w:left="0" w:hanging="2"/>
        <w:rPr>
          <w:rFonts w:ascii="Calibri" w:eastAsia="Calibri" w:hAnsi="Calibri" w:cs="Calibri"/>
          <w:b/>
          <w:color w:val="000000"/>
        </w:rPr>
      </w:pPr>
      <w:bookmarkStart w:id="55" w:name="_heading=h.49x2ik5" w:colFirst="0" w:colLast="0"/>
      <w:bookmarkEnd w:id="55"/>
      <w:r>
        <w:rPr>
          <w:rFonts w:ascii="Calibri" w:eastAsia="Calibri" w:hAnsi="Calibri" w:cs="Calibri"/>
          <w:b/>
          <w:color w:val="000000"/>
        </w:rPr>
        <w:t>Vista Funcional</w:t>
      </w:r>
    </w:p>
    <w:p w14:paraId="51E9FB0A" w14:textId="77777777" w:rsidR="001A73E7" w:rsidRDefault="00000000">
      <w:pPr>
        <w:keepNext/>
        <w:numPr>
          <w:ilvl w:val="2"/>
          <w:numId w:val="2"/>
        </w:numPr>
        <w:pBdr>
          <w:top w:val="nil"/>
          <w:left w:val="nil"/>
          <w:bottom w:val="nil"/>
          <w:right w:val="nil"/>
          <w:between w:val="nil"/>
        </w:pBdr>
        <w:spacing w:before="240" w:after="60" w:line="240" w:lineRule="auto"/>
        <w:ind w:left="0" w:hanging="2"/>
        <w:rPr>
          <w:rFonts w:ascii="Calibri" w:eastAsia="Calibri" w:hAnsi="Calibri" w:cs="Calibri"/>
          <w:b/>
          <w:color w:val="000000"/>
        </w:rPr>
      </w:pPr>
      <w:r>
        <w:rPr>
          <w:rFonts w:ascii="Calibri" w:eastAsia="Calibri" w:hAnsi="Calibri" w:cs="Calibri"/>
          <w:b/>
          <w:color w:val="000000"/>
        </w:rPr>
        <w:t xml:space="preserve">Modelo de Análisis </w:t>
      </w:r>
    </w:p>
    <w:p w14:paraId="18509E5B" w14:textId="77777777" w:rsidR="001A73E7" w:rsidRDefault="001A73E7">
      <w:pPr>
        <w:ind w:left="0" w:hanging="2"/>
        <w:rPr>
          <w:b/>
        </w:rPr>
      </w:pPr>
    </w:p>
    <w:p w14:paraId="67D7B5DD" w14:textId="77777777" w:rsidR="001A73E7" w:rsidRDefault="00000000">
      <w:pPr>
        <w:ind w:left="0" w:hanging="2"/>
        <w:jc w:val="both"/>
        <w:rPr>
          <w:rFonts w:ascii="Calibri" w:eastAsia="Calibri" w:hAnsi="Calibri" w:cs="Calibri"/>
          <w:b/>
          <w:i/>
        </w:rPr>
      </w:pPr>
      <w:r>
        <w:rPr>
          <w:rFonts w:ascii="Calibri" w:eastAsia="Calibri" w:hAnsi="Calibri" w:cs="Calibri"/>
          <w:b/>
          <w:i/>
        </w:rPr>
        <w:t>Diagramas de Estado</w:t>
      </w:r>
    </w:p>
    <w:p w14:paraId="5968D0F3" w14:textId="77777777" w:rsidR="001A73E7" w:rsidRDefault="001A73E7">
      <w:pPr>
        <w:ind w:left="0" w:hanging="2"/>
        <w:jc w:val="both"/>
        <w:rPr>
          <w:rFonts w:ascii="Calibri" w:eastAsia="Calibri" w:hAnsi="Calibri" w:cs="Calibri"/>
          <w:b/>
          <w:i/>
        </w:rPr>
      </w:pPr>
    </w:p>
    <w:p w14:paraId="2524E92C" w14:textId="77777777" w:rsidR="001A73E7" w:rsidRDefault="001A73E7">
      <w:pPr>
        <w:ind w:left="0" w:hanging="2"/>
        <w:rPr>
          <w:rFonts w:ascii="Calibri" w:eastAsia="Calibri" w:hAnsi="Calibri" w:cs="Calibri"/>
          <w:color w:val="595959"/>
        </w:rPr>
      </w:pPr>
    </w:p>
    <w:tbl>
      <w:tblPr>
        <w:tblStyle w:val="afff0"/>
        <w:tblW w:w="754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235"/>
        <w:gridCol w:w="5310"/>
      </w:tblGrid>
      <w:tr w:rsidR="001A73E7" w14:paraId="311AD92A" w14:textId="77777777">
        <w:trPr>
          <w:trHeight w:val="300"/>
        </w:trPr>
        <w:tc>
          <w:tcPr>
            <w:tcW w:w="2235" w:type="dxa"/>
            <w:tcBorders>
              <w:top w:val="single" w:sz="5" w:space="0" w:color="000000"/>
              <w:left w:val="single" w:sz="5" w:space="0" w:color="000000"/>
              <w:bottom w:val="single" w:sz="5" w:space="0" w:color="000000"/>
              <w:right w:val="single" w:sz="5" w:space="0" w:color="000000"/>
            </w:tcBorders>
            <w:shd w:val="clear" w:color="auto" w:fill="DBDBDB"/>
            <w:tcMar>
              <w:top w:w="0" w:type="dxa"/>
              <w:left w:w="100" w:type="dxa"/>
              <w:bottom w:w="0" w:type="dxa"/>
              <w:right w:w="100" w:type="dxa"/>
            </w:tcMar>
          </w:tcPr>
          <w:p w14:paraId="1412103C" w14:textId="77777777" w:rsidR="001A73E7" w:rsidRDefault="00000000">
            <w:pPr>
              <w:spacing w:before="240" w:after="240"/>
              <w:ind w:left="0" w:right="100" w:hanging="2"/>
              <w:rPr>
                <w:rFonts w:ascii="Calibri" w:eastAsia="Calibri" w:hAnsi="Calibri" w:cs="Calibri"/>
                <w:b/>
                <w:color w:val="595959"/>
              </w:rPr>
            </w:pPr>
            <w:r>
              <w:rPr>
                <w:rFonts w:ascii="Calibri" w:eastAsia="Calibri" w:hAnsi="Calibri" w:cs="Calibri"/>
                <w:b/>
                <w:color w:val="595959"/>
              </w:rPr>
              <w:t>ID Ref.:</w:t>
            </w:r>
          </w:p>
        </w:tc>
        <w:tc>
          <w:tcPr>
            <w:tcW w:w="5310"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140579B5" w14:textId="77777777" w:rsidR="001A73E7" w:rsidRDefault="00000000">
            <w:pPr>
              <w:spacing w:before="240" w:after="240"/>
              <w:ind w:left="0" w:right="100" w:hanging="2"/>
              <w:rPr>
                <w:rFonts w:ascii="Calibri" w:eastAsia="Calibri" w:hAnsi="Calibri" w:cs="Calibri"/>
                <w:color w:val="595959"/>
              </w:rPr>
            </w:pPr>
            <w:r>
              <w:rPr>
                <w:rFonts w:ascii="Calibri" w:eastAsia="Calibri" w:hAnsi="Calibri" w:cs="Calibri"/>
                <w:color w:val="595959"/>
              </w:rPr>
              <w:t>DG-01</w:t>
            </w:r>
          </w:p>
        </w:tc>
      </w:tr>
      <w:tr w:rsidR="001A73E7" w14:paraId="6E210AA6" w14:textId="77777777">
        <w:trPr>
          <w:trHeight w:val="300"/>
        </w:trPr>
        <w:tc>
          <w:tcPr>
            <w:tcW w:w="2235" w:type="dxa"/>
            <w:tcBorders>
              <w:top w:val="nil"/>
              <w:left w:val="single" w:sz="5" w:space="0" w:color="000000"/>
              <w:bottom w:val="single" w:sz="5" w:space="0" w:color="000000"/>
              <w:right w:val="single" w:sz="5" w:space="0" w:color="000000"/>
            </w:tcBorders>
            <w:shd w:val="clear" w:color="auto" w:fill="DBDBDB"/>
            <w:tcMar>
              <w:top w:w="0" w:type="dxa"/>
              <w:left w:w="100" w:type="dxa"/>
              <w:bottom w:w="0" w:type="dxa"/>
              <w:right w:w="100" w:type="dxa"/>
            </w:tcMar>
          </w:tcPr>
          <w:p w14:paraId="6E09F3E0" w14:textId="77777777" w:rsidR="001A73E7" w:rsidRDefault="00000000">
            <w:pPr>
              <w:spacing w:before="240" w:after="240"/>
              <w:ind w:left="0" w:right="100" w:hanging="2"/>
              <w:rPr>
                <w:rFonts w:ascii="Calibri" w:eastAsia="Calibri" w:hAnsi="Calibri" w:cs="Calibri"/>
                <w:b/>
                <w:color w:val="595959"/>
              </w:rPr>
            </w:pPr>
            <w:r>
              <w:rPr>
                <w:rFonts w:ascii="Calibri" w:eastAsia="Calibri" w:hAnsi="Calibri" w:cs="Calibri"/>
                <w:b/>
                <w:color w:val="595959"/>
              </w:rPr>
              <w:t>Descripción:</w:t>
            </w:r>
          </w:p>
        </w:tc>
        <w:tc>
          <w:tcPr>
            <w:tcW w:w="5310" w:type="dxa"/>
            <w:tcBorders>
              <w:top w:val="nil"/>
              <w:left w:val="nil"/>
              <w:bottom w:val="single" w:sz="5" w:space="0" w:color="000000"/>
              <w:right w:val="single" w:sz="5" w:space="0" w:color="000000"/>
            </w:tcBorders>
            <w:tcMar>
              <w:top w:w="0" w:type="dxa"/>
              <w:left w:w="100" w:type="dxa"/>
              <w:bottom w:w="0" w:type="dxa"/>
              <w:right w:w="100" w:type="dxa"/>
            </w:tcMar>
          </w:tcPr>
          <w:p w14:paraId="0EDDCD7E" w14:textId="77777777" w:rsidR="001A73E7" w:rsidRDefault="00000000">
            <w:pPr>
              <w:spacing w:before="240" w:after="240"/>
              <w:ind w:left="0" w:right="100" w:hanging="2"/>
              <w:rPr>
                <w:rFonts w:ascii="Calibri" w:eastAsia="Calibri" w:hAnsi="Calibri" w:cs="Calibri"/>
                <w:color w:val="595959"/>
              </w:rPr>
            </w:pPr>
            <w:r>
              <w:rPr>
                <w:rFonts w:ascii="Calibri" w:eastAsia="Calibri" w:hAnsi="Calibri" w:cs="Calibri"/>
                <w:color w:val="595959"/>
              </w:rPr>
              <w:t>Registro exitoso de clientes en el sistema.</w:t>
            </w:r>
          </w:p>
        </w:tc>
      </w:tr>
      <w:tr w:rsidR="001A73E7" w14:paraId="706B38DB" w14:textId="77777777">
        <w:trPr>
          <w:trHeight w:val="300"/>
        </w:trPr>
        <w:tc>
          <w:tcPr>
            <w:tcW w:w="2235" w:type="dxa"/>
            <w:tcBorders>
              <w:top w:val="nil"/>
              <w:left w:val="single" w:sz="5" w:space="0" w:color="000000"/>
              <w:bottom w:val="single" w:sz="5" w:space="0" w:color="000000"/>
              <w:right w:val="single" w:sz="5" w:space="0" w:color="000000"/>
            </w:tcBorders>
            <w:shd w:val="clear" w:color="auto" w:fill="DBDBDB"/>
            <w:tcMar>
              <w:top w:w="0" w:type="dxa"/>
              <w:left w:w="100" w:type="dxa"/>
              <w:bottom w:w="0" w:type="dxa"/>
              <w:right w:w="100" w:type="dxa"/>
            </w:tcMar>
          </w:tcPr>
          <w:p w14:paraId="04A28522" w14:textId="77777777" w:rsidR="001A73E7" w:rsidRDefault="00000000">
            <w:pPr>
              <w:spacing w:before="240" w:after="240"/>
              <w:ind w:left="0" w:right="100" w:hanging="2"/>
              <w:rPr>
                <w:rFonts w:ascii="Calibri" w:eastAsia="Calibri" w:hAnsi="Calibri" w:cs="Calibri"/>
                <w:b/>
                <w:color w:val="595959"/>
              </w:rPr>
            </w:pPr>
            <w:r>
              <w:rPr>
                <w:rFonts w:ascii="Calibri" w:eastAsia="Calibri" w:hAnsi="Calibri" w:cs="Calibri"/>
                <w:b/>
                <w:color w:val="595959"/>
              </w:rPr>
              <w:t>Reqs. asociados:</w:t>
            </w:r>
          </w:p>
        </w:tc>
        <w:tc>
          <w:tcPr>
            <w:tcW w:w="5310" w:type="dxa"/>
            <w:tcBorders>
              <w:top w:val="nil"/>
              <w:left w:val="nil"/>
              <w:bottom w:val="single" w:sz="5" w:space="0" w:color="000000"/>
              <w:right w:val="single" w:sz="5" w:space="0" w:color="000000"/>
            </w:tcBorders>
            <w:tcMar>
              <w:top w:w="0" w:type="dxa"/>
              <w:left w:w="100" w:type="dxa"/>
              <w:bottom w:w="0" w:type="dxa"/>
              <w:right w:w="100" w:type="dxa"/>
            </w:tcMar>
          </w:tcPr>
          <w:p w14:paraId="69DA2285" w14:textId="77777777" w:rsidR="001A73E7" w:rsidRDefault="00000000">
            <w:pPr>
              <w:spacing w:before="240" w:after="240"/>
              <w:ind w:left="0" w:right="100" w:hanging="2"/>
              <w:rPr>
                <w:rFonts w:ascii="Calibri" w:eastAsia="Calibri" w:hAnsi="Calibri" w:cs="Calibri"/>
                <w:color w:val="595959"/>
              </w:rPr>
            </w:pPr>
            <w:r>
              <w:rPr>
                <w:rFonts w:ascii="Calibri" w:eastAsia="Calibri" w:hAnsi="Calibri" w:cs="Calibri"/>
                <w:color w:val="595959"/>
              </w:rPr>
              <w:t>SAFRF - 001</w:t>
            </w:r>
          </w:p>
        </w:tc>
      </w:tr>
      <w:tr w:rsidR="001A73E7" w14:paraId="2941F3B1" w14:textId="77777777">
        <w:trPr>
          <w:trHeight w:val="300"/>
        </w:trPr>
        <w:tc>
          <w:tcPr>
            <w:tcW w:w="2235" w:type="dxa"/>
            <w:tcBorders>
              <w:top w:val="nil"/>
              <w:left w:val="single" w:sz="5" w:space="0" w:color="000000"/>
              <w:bottom w:val="single" w:sz="5" w:space="0" w:color="000000"/>
              <w:right w:val="single" w:sz="5" w:space="0" w:color="000000"/>
            </w:tcBorders>
            <w:shd w:val="clear" w:color="auto" w:fill="DBDBDB"/>
            <w:tcMar>
              <w:top w:w="0" w:type="dxa"/>
              <w:left w:w="100" w:type="dxa"/>
              <w:bottom w:w="0" w:type="dxa"/>
              <w:right w:w="100" w:type="dxa"/>
            </w:tcMar>
          </w:tcPr>
          <w:p w14:paraId="5C712304" w14:textId="77777777" w:rsidR="001A73E7" w:rsidRDefault="00000000">
            <w:pPr>
              <w:spacing w:before="240" w:after="240"/>
              <w:ind w:left="0" w:right="100" w:hanging="2"/>
              <w:rPr>
                <w:rFonts w:ascii="Calibri" w:eastAsia="Calibri" w:hAnsi="Calibri" w:cs="Calibri"/>
                <w:b/>
                <w:color w:val="595959"/>
              </w:rPr>
            </w:pPr>
            <w:r>
              <w:rPr>
                <w:rFonts w:ascii="Calibri" w:eastAsia="Calibri" w:hAnsi="Calibri" w:cs="Calibri"/>
                <w:b/>
                <w:color w:val="595959"/>
              </w:rPr>
              <w:t>CU asociados:</w:t>
            </w:r>
          </w:p>
        </w:tc>
        <w:tc>
          <w:tcPr>
            <w:tcW w:w="5310" w:type="dxa"/>
            <w:tcBorders>
              <w:top w:val="nil"/>
              <w:left w:val="nil"/>
              <w:bottom w:val="single" w:sz="5" w:space="0" w:color="000000"/>
              <w:right w:val="single" w:sz="5" w:space="0" w:color="000000"/>
            </w:tcBorders>
            <w:tcMar>
              <w:top w:w="0" w:type="dxa"/>
              <w:left w:w="100" w:type="dxa"/>
              <w:bottom w:w="0" w:type="dxa"/>
              <w:right w:w="100" w:type="dxa"/>
            </w:tcMar>
          </w:tcPr>
          <w:p w14:paraId="7B593B39" w14:textId="77777777" w:rsidR="001A73E7" w:rsidRDefault="00000000">
            <w:pPr>
              <w:spacing w:before="240" w:after="240"/>
              <w:ind w:left="0" w:right="100" w:hanging="2"/>
              <w:rPr>
                <w:rFonts w:ascii="Calibri" w:eastAsia="Calibri" w:hAnsi="Calibri" w:cs="Calibri"/>
                <w:color w:val="595959"/>
              </w:rPr>
            </w:pPr>
            <w:r>
              <w:rPr>
                <w:rFonts w:ascii="Calibri" w:eastAsia="Calibri" w:hAnsi="Calibri" w:cs="Calibri"/>
                <w:color w:val="595959"/>
              </w:rPr>
              <w:t>CU-1</w:t>
            </w:r>
          </w:p>
        </w:tc>
      </w:tr>
      <w:tr w:rsidR="001A73E7" w14:paraId="05022453" w14:textId="77777777">
        <w:trPr>
          <w:trHeight w:val="300"/>
        </w:trPr>
        <w:tc>
          <w:tcPr>
            <w:tcW w:w="2235" w:type="dxa"/>
            <w:tcBorders>
              <w:top w:val="nil"/>
              <w:left w:val="single" w:sz="5" w:space="0" w:color="000000"/>
              <w:bottom w:val="single" w:sz="5" w:space="0" w:color="000000"/>
              <w:right w:val="single" w:sz="5" w:space="0" w:color="000000"/>
            </w:tcBorders>
            <w:shd w:val="clear" w:color="auto" w:fill="DBDBDB"/>
            <w:tcMar>
              <w:top w:w="0" w:type="dxa"/>
              <w:left w:w="100" w:type="dxa"/>
              <w:bottom w:w="0" w:type="dxa"/>
              <w:right w:w="100" w:type="dxa"/>
            </w:tcMar>
          </w:tcPr>
          <w:p w14:paraId="622E9C0C" w14:textId="77777777" w:rsidR="001A73E7" w:rsidRDefault="00000000">
            <w:pPr>
              <w:spacing w:before="240" w:after="240"/>
              <w:ind w:left="0" w:right="100" w:hanging="2"/>
              <w:rPr>
                <w:rFonts w:ascii="Calibri" w:eastAsia="Calibri" w:hAnsi="Calibri" w:cs="Calibri"/>
                <w:b/>
                <w:color w:val="595959"/>
              </w:rPr>
            </w:pPr>
            <w:r>
              <w:rPr>
                <w:rFonts w:ascii="Calibri" w:eastAsia="Calibri" w:hAnsi="Calibri" w:cs="Calibri"/>
                <w:b/>
                <w:color w:val="595959"/>
              </w:rPr>
              <w:t>Esc. Asociados:</w:t>
            </w:r>
          </w:p>
        </w:tc>
        <w:tc>
          <w:tcPr>
            <w:tcW w:w="5310" w:type="dxa"/>
            <w:tcBorders>
              <w:top w:val="nil"/>
              <w:left w:val="nil"/>
              <w:bottom w:val="single" w:sz="5" w:space="0" w:color="000000"/>
              <w:right w:val="single" w:sz="5" w:space="0" w:color="000000"/>
            </w:tcBorders>
            <w:tcMar>
              <w:top w:w="0" w:type="dxa"/>
              <w:left w:w="100" w:type="dxa"/>
              <w:bottom w:w="0" w:type="dxa"/>
              <w:right w:w="100" w:type="dxa"/>
            </w:tcMar>
          </w:tcPr>
          <w:p w14:paraId="312574E4" w14:textId="77777777" w:rsidR="001A73E7" w:rsidRDefault="00000000">
            <w:pPr>
              <w:spacing w:before="240" w:after="240"/>
              <w:ind w:left="0" w:right="100" w:hanging="2"/>
              <w:rPr>
                <w:rFonts w:ascii="Calibri" w:eastAsia="Calibri" w:hAnsi="Calibri" w:cs="Calibri"/>
                <w:color w:val="595959"/>
              </w:rPr>
            </w:pPr>
            <w:r>
              <w:rPr>
                <w:rFonts w:ascii="Calibri" w:eastAsia="Calibri" w:hAnsi="Calibri" w:cs="Calibri"/>
                <w:color w:val="595959"/>
              </w:rPr>
              <w:t>ES-DG-1</w:t>
            </w:r>
          </w:p>
        </w:tc>
      </w:tr>
    </w:tbl>
    <w:p w14:paraId="3E38414B" w14:textId="77777777" w:rsidR="001A73E7" w:rsidRDefault="00000000">
      <w:pPr>
        <w:spacing w:before="240" w:after="240"/>
        <w:ind w:left="0" w:hanging="2"/>
        <w:jc w:val="center"/>
        <w:rPr>
          <w:rFonts w:ascii="Calibri" w:eastAsia="Calibri" w:hAnsi="Calibri" w:cs="Calibri"/>
          <w:color w:val="595959"/>
        </w:rPr>
      </w:pPr>
      <w:r>
        <w:rPr>
          <w:rFonts w:ascii="Calibri" w:eastAsia="Calibri" w:hAnsi="Calibri" w:cs="Calibri"/>
          <w:color w:val="595959"/>
        </w:rPr>
        <w:t xml:space="preserve"> </w:t>
      </w:r>
      <w:r>
        <w:rPr>
          <w:rFonts w:ascii="Calibri" w:eastAsia="Calibri" w:hAnsi="Calibri" w:cs="Calibri"/>
          <w:noProof/>
          <w:color w:val="595959"/>
        </w:rPr>
        <w:drawing>
          <wp:inline distT="114300" distB="114300" distL="114300" distR="114300" wp14:anchorId="2F9BE595" wp14:editId="0AC34F03">
            <wp:extent cx="2701763" cy="2271937"/>
            <wp:effectExtent l="0" t="0" r="0" b="0"/>
            <wp:docPr id="1070"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2"/>
                    <a:srcRect/>
                    <a:stretch>
                      <a:fillRect/>
                    </a:stretch>
                  </pic:blipFill>
                  <pic:spPr>
                    <a:xfrm>
                      <a:off x="0" y="0"/>
                      <a:ext cx="2701763" cy="2271937"/>
                    </a:xfrm>
                    <a:prstGeom prst="rect">
                      <a:avLst/>
                    </a:prstGeom>
                    <a:ln/>
                  </pic:spPr>
                </pic:pic>
              </a:graphicData>
            </a:graphic>
          </wp:inline>
        </w:drawing>
      </w:r>
    </w:p>
    <w:tbl>
      <w:tblPr>
        <w:tblStyle w:val="afff1"/>
        <w:tblW w:w="754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235"/>
        <w:gridCol w:w="5310"/>
      </w:tblGrid>
      <w:tr w:rsidR="001A73E7" w14:paraId="07E383E8" w14:textId="77777777">
        <w:trPr>
          <w:trHeight w:val="300"/>
        </w:trPr>
        <w:tc>
          <w:tcPr>
            <w:tcW w:w="2235" w:type="dxa"/>
            <w:tcBorders>
              <w:top w:val="single" w:sz="5" w:space="0" w:color="000000"/>
              <w:left w:val="single" w:sz="5" w:space="0" w:color="000000"/>
              <w:bottom w:val="single" w:sz="5" w:space="0" w:color="000000"/>
              <w:right w:val="single" w:sz="5" w:space="0" w:color="000000"/>
            </w:tcBorders>
            <w:shd w:val="clear" w:color="auto" w:fill="DBDBDB"/>
            <w:tcMar>
              <w:top w:w="0" w:type="dxa"/>
              <w:left w:w="100" w:type="dxa"/>
              <w:bottom w:w="0" w:type="dxa"/>
              <w:right w:w="100" w:type="dxa"/>
            </w:tcMar>
          </w:tcPr>
          <w:p w14:paraId="0F2DBC7B" w14:textId="77777777" w:rsidR="001A73E7" w:rsidRDefault="00000000">
            <w:pPr>
              <w:spacing w:before="240" w:after="240"/>
              <w:ind w:left="0" w:right="100" w:hanging="2"/>
              <w:rPr>
                <w:rFonts w:ascii="Calibri" w:eastAsia="Calibri" w:hAnsi="Calibri" w:cs="Calibri"/>
                <w:b/>
                <w:color w:val="595959"/>
              </w:rPr>
            </w:pPr>
            <w:r>
              <w:rPr>
                <w:rFonts w:ascii="Calibri" w:eastAsia="Calibri" w:hAnsi="Calibri" w:cs="Calibri"/>
                <w:b/>
                <w:color w:val="595959"/>
              </w:rPr>
              <w:lastRenderedPageBreak/>
              <w:t>ID Ref.:</w:t>
            </w:r>
          </w:p>
        </w:tc>
        <w:tc>
          <w:tcPr>
            <w:tcW w:w="5310"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68A4732D" w14:textId="77777777" w:rsidR="001A73E7" w:rsidRDefault="00000000">
            <w:pPr>
              <w:spacing w:before="240" w:after="240"/>
              <w:ind w:left="0" w:right="100" w:hanging="2"/>
              <w:rPr>
                <w:rFonts w:ascii="Calibri" w:eastAsia="Calibri" w:hAnsi="Calibri" w:cs="Calibri"/>
                <w:color w:val="595959"/>
              </w:rPr>
            </w:pPr>
            <w:r>
              <w:rPr>
                <w:rFonts w:ascii="Calibri" w:eastAsia="Calibri" w:hAnsi="Calibri" w:cs="Calibri"/>
                <w:color w:val="595959"/>
              </w:rPr>
              <w:t>DG-02</w:t>
            </w:r>
          </w:p>
        </w:tc>
      </w:tr>
      <w:tr w:rsidR="001A73E7" w14:paraId="249D1AE5" w14:textId="77777777">
        <w:trPr>
          <w:trHeight w:val="300"/>
        </w:trPr>
        <w:tc>
          <w:tcPr>
            <w:tcW w:w="2235" w:type="dxa"/>
            <w:tcBorders>
              <w:top w:val="nil"/>
              <w:left w:val="single" w:sz="5" w:space="0" w:color="000000"/>
              <w:bottom w:val="single" w:sz="5" w:space="0" w:color="000000"/>
              <w:right w:val="single" w:sz="5" w:space="0" w:color="000000"/>
            </w:tcBorders>
            <w:shd w:val="clear" w:color="auto" w:fill="DBDBDB"/>
            <w:tcMar>
              <w:top w:w="0" w:type="dxa"/>
              <w:left w:w="100" w:type="dxa"/>
              <w:bottom w:w="0" w:type="dxa"/>
              <w:right w:w="100" w:type="dxa"/>
            </w:tcMar>
          </w:tcPr>
          <w:p w14:paraId="3E4806BD" w14:textId="77777777" w:rsidR="001A73E7" w:rsidRDefault="00000000">
            <w:pPr>
              <w:spacing w:before="240" w:after="240"/>
              <w:ind w:left="0" w:right="100" w:hanging="2"/>
              <w:rPr>
                <w:rFonts w:ascii="Calibri" w:eastAsia="Calibri" w:hAnsi="Calibri" w:cs="Calibri"/>
                <w:b/>
                <w:color w:val="595959"/>
              </w:rPr>
            </w:pPr>
            <w:r>
              <w:rPr>
                <w:rFonts w:ascii="Calibri" w:eastAsia="Calibri" w:hAnsi="Calibri" w:cs="Calibri"/>
                <w:b/>
                <w:color w:val="595959"/>
              </w:rPr>
              <w:t>Descripción:</w:t>
            </w:r>
          </w:p>
        </w:tc>
        <w:tc>
          <w:tcPr>
            <w:tcW w:w="5310" w:type="dxa"/>
            <w:tcBorders>
              <w:top w:val="nil"/>
              <w:left w:val="nil"/>
              <w:bottom w:val="single" w:sz="5" w:space="0" w:color="000000"/>
              <w:right w:val="single" w:sz="5" w:space="0" w:color="000000"/>
            </w:tcBorders>
            <w:tcMar>
              <w:top w:w="0" w:type="dxa"/>
              <w:left w:w="100" w:type="dxa"/>
              <w:bottom w:w="0" w:type="dxa"/>
              <w:right w:w="100" w:type="dxa"/>
            </w:tcMar>
          </w:tcPr>
          <w:p w14:paraId="6C3767FC" w14:textId="77777777" w:rsidR="001A73E7" w:rsidRDefault="00000000">
            <w:pPr>
              <w:spacing w:before="240" w:after="240"/>
              <w:ind w:left="0" w:right="100" w:hanging="2"/>
              <w:rPr>
                <w:rFonts w:ascii="Calibri" w:eastAsia="Calibri" w:hAnsi="Calibri" w:cs="Calibri"/>
                <w:color w:val="595959"/>
              </w:rPr>
            </w:pPr>
            <w:r>
              <w:rPr>
                <w:rFonts w:ascii="Calibri" w:eastAsia="Calibri" w:hAnsi="Calibri" w:cs="Calibri"/>
                <w:color w:val="595959"/>
              </w:rPr>
              <w:t>Carga exitosa de archivos de reparación</w:t>
            </w:r>
          </w:p>
        </w:tc>
      </w:tr>
      <w:tr w:rsidR="001A73E7" w14:paraId="5492F366" w14:textId="77777777">
        <w:trPr>
          <w:trHeight w:val="300"/>
        </w:trPr>
        <w:tc>
          <w:tcPr>
            <w:tcW w:w="2235" w:type="dxa"/>
            <w:tcBorders>
              <w:top w:val="nil"/>
              <w:left w:val="single" w:sz="5" w:space="0" w:color="000000"/>
              <w:bottom w:val="single" w:sz="5" w:space="0" w:color="000000"/>
              <w:right w:val="single" w:sz="5" w:space="0" w:color="000000"/>
            </w:tcBorders>
            <w:shd w:val="clear" w:color="auto" w:fill="DBDBDB"/>
            <w:tcMar>
              <w:top w:w="0" w:type="dxa"/>
              <w:left w:w="100" w:type="dxa"/>
              <w:bottom w:w="0" w:type="dxa"/>
              <w:right w:w="100" w:type="dxa"/>
            </w:tcMar>
          </w:tcPr>
          <w:p w14:paraId="3A1D8FD8" w14:textId="77777777" w:rsidR="001A73E7" w:rsidRDefault="00000000">
            <w:pPr>
              <w:spacing w:before="240" w:after="240"/>
              <w:ind w:left="0" w:right="100" w:hanging="2"/>
              <w:rPr>
                <w:rFonts w:ascii="Calibri" w:eastAsia="Calibri" w:hAnsi="Calibri" w:cs="Calibri"/>
                <w:b/>
                <w:color w:val="595959"/>
              </w:rPr>
            </w:pPr>
            <w:r>
              <w:rPr>
                <w:rFonts w:ascii="Calibri" w:eastAsia="Calibri" w:hAnsi="Calibri" w:cs="Calibri"/>
                <w:b/>
                <w:color w:val="595959"/>
              </w:rPr>
              <w:t>Reqs. asociados:</w:t>
            </w:r>
          </w:p>
        </w:tc>
        <w:tc>
          <w:tcPr>
            <w:tcW w:w="5310" w:type="dxa"/>
            <w:tcBorders>
              <w:top w:val="nil"/>
              <w:left w:val="nil"/>
              <w:bottom w:val="single" w:sz="5" w:space="0" w:color="000000"/>
              <w:right w:val="single" w:sz="5" w:space="0" w:color="000000"/>
            </w:tcBorders>
            <w:tcMar>
              <w:top w:w="0" w:type="dxa"/>
              <w:left w:w="100" w:type="dxa"/>
              <w:bottom w:w="0" w:type="dxa"/>
              <w:right w:w="100" w:type="dxa"/>
            </w:tcMar>
          </w:tcPr>
          <w:p w14:paraId="1B242458" w14:textId="77777777" w:rsidR="001A73E7" w:rsidRDefault="00000000">
            <w:pPr>
              <w:spacing w:before="240" w:after="240"/>
              <w:ind w:left="0" w:right="100" w:hanging="2"/>
              <w:rPr>
                <w:rFonts w:ascii="Calibri" w:eastAsia="Calibri" w:hAnsi="Calibri" w:cs="Calibri"/>
                <w:color w:val="595959"/>
              </w:rPr>
            </w:pPr>
            <w:r>
              <w:rPr>
                <w:rFonts w:ascii="Calibri" w:eastAsia="Calibri" w:hAnsi="Calibri" w:cs="Calibri"/>
                <w:color w:val="595959"/>
              </w:rPr>
              <w:t>SAFRF – 013</w:t>
            </w:r>
          </w:p>
        </w:tc>
      </w:tr>
      <w:tr w:rsidR="001A73E7" w14:paraId="673A35E0" w14:textId="77777777">
        <w:trPr>
          <w:trHeight w:val="300"/>
        </w:trPr>
        <w:tc>
          <w:tcPr>
            <w:tcW w:w="2235" w:type="dxa"/>
            <w:tcBorders>
              <w:top w:val="nil"/>
              <w:left w:val="single" w:sz="5" w:space="0" w:color="000000"/>
              <w:bottom w:val="single" w:sz="5" w:space="0" w:color="000000"/>
              <w:right w:val="single" w:sz="5" w:space="0" w:color="000000"/>
            </w:tcBorders>
            <w:shd w:val="clear" w:color="auto" w:fill="DBDBDB"/>
            <w:tcMar>
              <w:top w:w="0" w:type="dxa"/>
              <w:left w:w="100" w:type="dxa"/>
              <w:bottom w:w="0" w:type="dxa"/>
              <w:right w:w="100" w:type="dxa"/>
            </w:tcMar>
          </w:tcPr>
          <w:p w14:paraId="24906912" w14:textId="77777777" w:rsidR="001A73E7" w:rsidRDefault="00000000">
            <w:pPr>
              <w:spacing w:before="240" w:after="240"/>
              <w:ind w:left="0" w:right="100" w:hanging="2"/>
              <w:rPr>
                <w:rFonts w:ascii="Calibri" w:eastAsia="Calibri" w:hAnsi="Calibri" w:cs="Calibri"/>
                <w:b/>
                <w:color w:val="595959"/>
              </w:rPr>
            </w:pPr>
            <w:r>
              <w:rPr>
                <w:rFonts w:ascii="Calibri" w:eastAsia="Calibri" w:hAnsi="Calibri" w:cs="Calibri"/>
                <w:b/>
                <w:color w:val="595959"/>
              </w:rPr>
              <w:t>CU asociados:</w:t>
            </w:r>
          </w:p>
        </w:tc>
        <w:tc>
          <w:tcPr>
            <w:tcW w:w="5310" w:type="dxa"/>
            <w:tcBorders>
              <w:top w:val="nil"/>
              <w:left w:val="nil"/>
              <w:bottom w:val="single" w:sz="5" w:space="0" w:color="000000"/>
              <w:right w:val="single" w:sz="5" w:space="0" w:color="000000"/>
            </w:tcBorders>
            <w:tcMar>
              <w:top w:w="0" w:type="dxa"/>
              <w:left w:w="100" w:type="dxa"/>
              <w:bottom w:w="0" w:type="dxa"/>
              <w:right w:w="100" w:type="dxa"/>
            </w:tcMar>
          </w:tcPr>
          <w:p w14:paraId="531BA949" w14:textId="77777777" w:rsidR="001A73E7" w:rsidRDefault="00000000">
            <w:pPr>
              <w:spacing w:before="240" w:after="240"/>
              <w:ind w:left="0" w:right="100" w:hanging="2"/>
              <w:rPr>
                <w:rFonts w:ascii="Calibri" w:eastAsia="Calibri" w:hAnsi="Calibri" w:cs="Calibri"/>
                <w:color w:val="595959"/>
              </w:rPr>
            </w:pPr>
            <w:r>
              <w:rPr>
                <w:rFonts w:ascii="Calibri" w:eastAsia="Calibri" w:hAnsi="Calibri" w:cs="Calibri"/>
                <w:color w:val="595959"/>
              </w:rPr>
              <w:t>CU-3</w:t>
            </w:r>
          </w:p>
        </w:tc>
      </w:tr>
      <w:tr w:rsidR="001A73E7" w14:paraId="47134A0A" w14:textId="77777777">
        <w:trPr>
          <w:trHeight w:val="300"/>
        </w:trPr>
        <w:tc>
          <w:tcPr>
            <w:tcW w:w="2235" w:type="dxa"/>
            <w:tcBorders>
              <w:top w:val="nil"/>
              <w:left w:val="single" w:sz="5" w:space="0" w:color="000000"/>
              <w:bottom w:val="single" w:sz="5" w:space="0" w:color="000000"/>
              <w:right w:val="single" w:sz="5" w:space="0" w:color="000000"/>
            </w:tcBorders>
            <w:shd w:val="clear" w:color="auto" w:fill="DBDBDB"/>
            <w:tcMar>
              <w:top w:w="0" w:type="dxa"/>
              <w:left w:w="100" w:type="dxa"/>
              <w:bottom w:w="0" w:type="dxa"/>
              <w:right w:w="100" w:type="dxa"/>
            </w:tcMar>
          </w:tcPr>
          <w:p w14:paraId="3F31C2D8" w14:textId="77777777" w:rsidR="001A73E7" w:rsidRDefault="00000000">
            <w:pPr>
              <w:spacing w:before="240" w:after="240"/>
              <w:ind w:left="0" w:right="100" w:hanging="2"/>
              <w:rPr>
                <w:rFonts w:ascii="Calibri" w:eastAsia="Calibri" w:hAnsi="Calibri" w:cs="Calibri"/>
                <w:b/>
                <w:color w:val="595959"/>
              </w:rPr>
            </w:pPr>
            <w:r>
              <w:rPr>
                <w:rFonts w:ascii="Calibri" w:eastAsia="Calibri" w:hAnsi="Calibri" w:cs="Calibri"/>
                <w:b/>
                <w:color w:val="595959"/>
              </w:rPr>
              <w:t>Esc. Asociados:</w:t>
            </w:r>
          </w:p>
        </w:tc>
        <w:tc>
          <w:tcPr>
            <w:tcW w:w="5310" w:type="dxa"/>
            <w:tcBorders>
              <w:top w:val="nil"/>
              <w:left w:val="nil"/>
              <w:bottom w:val="single" w:sz="5" w:space="0" w:color="000000"/>
              <w:right w:val="single" w:sz="5" w:space="0" w:color="000000"/>
            </w:tcBorders>
            <w:tcMar>
              <w:top w:w="0" w:type="dxa"/>
              <w:left w:w="100" w:type="dxa"/>
              <w:bottom w:w="0" w:type="dxa"/>
              <w:right w:w="100" w:type="dxa"/>
            </w:tcMar>
          </w:tcPr>
          <w:p w14:paraId="730CA498" w14:textId="77777777" w:rsidR="001A73E7" w:rsidRDefault="00000000">
            <w:pPr>
              <w:spacing w:before="240" w:after="240"/>
              <w:ind w:left="0" w:right="100" w:hanging="2"/>
              <w:rPr>
                <w:rFonts w:ascii="Calibri" w:eastAsia="Calibri" w:hAnsi="Calibri" w:cs="Calibri"/>
                <w:color w:val="595959"/>
              </w:rPr>
            </w:pPr>
            <w:r>
              <w:rPr>
                <w:rFonts w:ascii="Calibri" w:eastAsia="Calibri" w:hAnsi="Calibri" w:cs="Calibri"/>
                <w:color w:val="595959"/>
              </w:rPr>
              <w:t>ES-DG-3</w:t>
            </w:r>
          </w:p>
        </w:tc>
      </w:tr>
    </w:tbl>
    <w:p w14:paraId="4A0C2DFC" w14:textId="77777777" w:rsidR="001A73E7" w:rsidRDefault="00000000">
      <w:pPr>
        <w:spacing w:before="240" w:after="240"/>
        <w:ind w:left="0" w:hanging="2"/>
        <w:jc w:val="center"/>
        <w:rPr>
          <w:rFonts w:ascii="Calibri" w:eastAsia="Calibri" w:hAnsi="Calibri" w:cs="Calibri"/>
          <w:color w:val="595959"/>
        </w:rPr>
      </w:pPr>
      <w:r>
        <w:rPr>
          <w:rFonts w:ascii="Calibri" w:eastAsia="Calibri" w:hAnsi="Calibri" w:cs="Calibri"/>
          <w:noProof/>
          <w:color w:val="595959"/>
        </w:rPr>
        <w:drawing>
          <wp:inline distT="114300" distB="114300" distL="114300" distR="114300" wp14:anchorId="01BADD51" wp14:editId="78C91AE1">
            <wp:extent cx="2931890" cy="2382689"/>
            <wp:effectExtent l="0" t="0" r="0" b="0"/>
            <wp:docPr id="104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3"/>
                    <a:srcRect/>
                    <a:stretch>
                      <a:fillRect/>
                    </a:stretch>
                  </pic:blipFill>
                  <pic:spPr>
                    <a:xfrm>
                      <a:off x="0" y="0"/>
                      <a:ext cx="2931890" cy="2382689"/>
                    </a:xfrm>
                    <a:prstGeom prst="rect">
                      <a:avLst/>
                    </a:prstGeom>
                    <a:ln/>
                  </pic:spPr>
                </pic:pic>
              </a:graphicData>
            </a:graphic>
          </wp:inline>
        </w:drawing>
      </w:r>
      <w:r>
        <w:rPr>
          <w:rFonts w:ascii="Calibri" w:eastAsia="Calibri" w:hAnsi="Calibri" w:cs="Calibri"/>
          <w:color w:val="595959"/>
        </w:rPr>
        <w:t xml:space="preserve"> </w:t>
      </w:r>
    </w:p>
    <w:p w14:paraId="504CF9E8" w14:textId="77777777" w:rsidR="001A73E7" w:rsidRDefault="00000000">
      <w:pPr>
        <w:spacing w:before="240" w:after="240"/>
        <w:ind w:left="0" w:hanging="2"/>
        <w:jc w:val="center"/>
        <w:rPr>
          <w:rFonts w:ascii="Calibri" w:eastAsia="Calibri" w:hAnsi="Calibri" w:cs="Calibri"/>
          <w:color w:val="595959"/>
        </w:rPr>
      </w:pPr>
      <w:r>
        <w:rPr>
          <w:rFonts w:ascii="Calibri" w:eastAsia="Calibri" w:hAnsi="Calibri" w:cs="Calibri"/>
          <w:color w:val="595959"/>
        </w:rPr>
        <w:t xml:space="preserve">  </w:t>
      </w:r>
    </w:p>
    <w:p w14:paraId="341C1F8F" w14:textId="77777777" w:rsidR="001A73E7" w:rsidRDefault="00000000">
      <w:pPr>
        <w:spacing w:before="240" w:after="240"/>
        <w:ind w:left="0" w:hanging="2"/>
        <w:rPr>
          <w:rFonts w:ascii="Calibri" w:eastAsia="Calibri" w:hAnsi="Calibri" w:cs="Calibri"/>
          <w:color w:val="595959"/>
        </w:rPr>
      </w:pPr>
      <w:r>
        <w:rPr>
          <w:rFonts w:ascii="Calibri" w:eastAsia="Calibri" w:hAnsi="Calibri" w:cs="Calibri"/>
          <w:color w:val="595959"/>
        </w:rPr>
        <w:t xml:space="preserve">                                         </w:t>
      </w:r>
      <w:r>
        <w:rPr>
          <w:rFonts w:ascii="Calibri" w:eastAsia="Calibri" w:hAnsi="Calibri" w:cs="Calibri"/>
          <w:color w:val="595959"/>
        </w:rPr>
        <w:tab/>
      </w:r>
    </w:p>
    <w:tbl>
      <w:tblPr>
        <w:tblStyle w:val="afff2"/>
        <w:tblW w:w="754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235"/>
        <w:gridCol w:w="5310"/>
      </w:tblGrid>
      <w:tr w:rsidR="001A73E7" w14:paraId="23B2D4DE" w14:textId="77777777">
        <w:trPr>
          <w:trHeight w:val="300"/>
        </w:trPr>
        <w:tc>
          <w:tcPr>
            <w:tcW w:w="2235" w:type="dxa"/>
            <w:tcBorders>
              <w:top w:val="single" w:sz="5" w:space="0" w:color="000000"/>
              <w:left w:val="single" w:sz="5" w:space="0" w:color="000000"/>
              <w:bottom w:val="single" w:sz="5" w:space="0" w:color="000000"/>
              <w:right w:val="single" w:sz="5" w:space="0" w:color="000000"/>
            </w:tcBorders>
            <w:shd w:val="clear" w:color="auto" w:fill="DBDBDB"/>
            <w:tcMar>
              <w:top w:w="0" w:type="dxa"/>
              <w:left w:w="100" w:type="dxa"/>
              <w:bottom w:w="0" w:type="dxa"/>
              <w:right w:w="100" w:type="dxa"/>
            </w:tcMar>
          </w:tcPr>
          <w:p w14:paraId="35F38877" w14:textId="77777777" w:rsidR="001A73E7" w:rsidRDefault="00000000">
            <w:pPr>
              <w:spacing w:before="240" w:after="240"/>
              <w:ind w:left="0" w:right="100" w:hanging="2"/>
              <w:rPr>
                <w:rFonts w:ascii="Calibri" w:eastAsia="Calibri" w:hAnsi="Calibri" w:cs="Calibri"/>
                <w:b/>
                <w:color w:val="595959"/>
              </w:rPr>
            </w:pPr>
            <w:r>
              <w:rPr>
                <w:rFonts w:ascii="Calibri" w:eastAsia="Calibri" w:hAnsi="Calibri" w:cs="Calibri"/>
                <w:b/>
                <w:color w:val="595959"/>
              </w:rPr>
              <w:t>ID Ref.:</w:t>
            </w:r>
          </w:p>
        </w:tc>
        <w:tc>
          <w:tcPr>
            <w:tcW w:w="5310"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5AC71D10" w14:textId="77777777" w:rsidR="001A73E7" w:rsidRDefault="00000000">
            <w:pPr>
              <w:spacing w:before="240" w:after="240"/>
              <w:ind w:left="0" w:right="100" w:hanging="2"/>
              <w:rPr>
                <w:rFonts w:ascii="Calibri" w:eastAsia="Calibri" w:hAnsi="Calibri" w:cs="Calibri"/>
                <w:color w:val="595959"/>
              </w:rPr>
            </w:pPr>
            <w:r>
              <w:rPr>
                <w:rFonts w:ascii="Calibri" w:eastAsia="Calibri" w:hAnsi="Calibri" w:cs="Calibri"/>
                <w:color w:val="595959"/>
              </w:rPr>
              <w:t>DG-03</w:t>
            </w:r>
          </w:p>
        </w:tc>
      </w:tr>
      <w:tr w:rsidR="001A73E7" w14:paraId="04A9AFEB" w14:textId="77777777">
        <w:trPr>
          <w:trHeight w:val="585"/>
        </w:trPr>
        <w:tc>
          <w:tcPr>
            <w:tcW w:w="2235" w:type="dxa"/>
            <w:tcBorders>
              <w:top w:val="nil"/>
              <w:left w:val="single" w:sz="5" w:space="0" w:color="000000"/>
              <w:bottom w:val="single" w:sz="5" w:space="0" w:color="000000"/>
              <w:right w:val="single" w:sz="5" w:space="0" w:color="000000"/>
            </w:tcBorders>
            <w:shd w:val="clear" w:color="auto" w:fill="DBDBDB"/>
            <w:tcMar>
              <w:top w:w="0" w:type="dxa"/>
              <w:left w:w="100" w:type="dxa"/>
              <w:bottom w:w="0" w:type="dxa"/>
              <w:right w:w="100" w:type="dxa"/>
            </w:tcMar>
          </w:tcPr>
          <w:p w14:paraId="1E9D0B43" w14:textId="77777777" w:rsidR="001A73E7" w:rsidRDefault="00000000">
            <w:pPr>
              <w:spacing w:before="240" w:after="240"/>
              <w:ind w:left="0" w:right="100" w:hanging="2"/>
              <w:rPr>
                <w:rFonts w:ascii="Calibri" w:eastAsia="Calibri" w:hAnsi="Calibri" w:cs="Calibri"/>
                <w:b/>
                <w:color w:val="595959"/>
              </w:rPr>
            </w:pPr>
            <w:r>
              <w:rPr>
                <w:rFonts w:ascii="Calibri" w:eastAsia="Calibri" w:hAnsi="Calibri" w:cs="Calibri"/>
                <w:b/>
                <w:color w:val="595959"/>
              </w:rPr>
              <w:t>Descripción:</w:t>
            </w:r>
          </w:p>
        </w:tc>
        <w:tc>
          <w:tcPr>
            <w:tcW w:w="5310" w:type="dxa"/>
            <w:tcBorders>
              <w:top w:val="nil"/>
              <w:left w:val="nil"/>
              <w:bottom w:val="single" w:sz="5" w:space="0" w:color="000000"/>
              <w:right w:val="single" w:sz="5" w:space="0" w:color="000000"/>
            </w:tcBorders>
            <w:tcMar>
              <w:top w:w="0" w:type="dxa"/>
              <w:left w:w="100" w:type="dxa"/>
              <w:bottom w:w="0" w:type="dxa"/>
              <w:right w:w="100" w:type="dxa"/>
            </w:tcMar>
          </w:tcPr>
          <w:p w14:paraId="09C5CF2D" w14:textId="77777777" w:rsidR="001A73E7" w:rsidRDefault="00000000">
            <w:pPr>
              <w:spacing w:before="240" w:after="240"/>
              <w:ind w:left="0" w:right="100" w:hanging="2"/>
              <w:rPr>
                <w:rFonts w:ascii="Calibri" w:eastAsia="Calibri" w:hAnsi="Calibri" w:cs="Calibri"/>
                <w:color w:val="595959"/>
              </w:rPr>
            </w:pPr>
            <w:r>
              <w:rPr>
                <w:rFonts w:ascii="Calibri" w:eastAsia="Calibri" w:hAnsi="Calibri" w:cs="Calibri"/>
                <w:color w:val="595959"/>
              </w:rPr>
              <w:t>Envió exitoso de recibos a correos de los propietarios.</w:t>
            </w:r>
          </w:p>
        </w:tc>
      </w:tr>
      <w:tr w:rsidR="001A73E7" w14:paraId="1C49A9CF" w14:textId="77777777">
        <w:trPr>
          <w:trHeight w:val="300"/>
        </w:trPr>
        <w:tc>
          <w:tcPr>
            <w:tcW w:w="2235" w:type="dxa"/>
            <w:tcBorders>
              <w:top w:val="nil"/>
              <w:left w:val="single" w:sz="5" w:space="0" w:color="000000"/>
              <w:bottom w:val="single" w:sz="5" w:space="0" w:color="000000"/>
              <w:right w:val="single" w:sz="5" w:space="0" w:color="000000"/>
            </w:tcBorders>
            <w:shd w:val="clear" w:color="auto" w:fill="DBDBDB"/>
            <w:tcMar>
              <w:top w:w="0" w:type="dxa"/>
              <w:left w:w="100" w:type="dxa"/>
              <w:bottom w:w="0" w:type="dxa"/>
              <w:right w:w="100" w:type="dxa"/>
            </w:tcMar>
          </w:tcPr>
          <w:p w14:paraId="7CCE712E" w14:textId="77777777" w:rsidR="001A73E7" w:rsidRDefault="00000000">
            <w:pPr>
              <w:spacing w:before="240" w:after="240"/>
              <w:ind w:left="0" w:right="100" w:hanging="2"/>
              <w:rPr>
                <w:rFonts w:ascii="Calibri" w:eastAsia="Calibri" w:hAnsi="Calibri" w:cs="Calibri"/>
                <w:b/>
                <w:color w:val="595959"/>
              </w:rPr>
            </w:pPr>
            <w:r>
              <w:rPr>
                <w:rFonts w:ascii="Calibri" w:eastAsia="Calibri" w:hAnsi="Calibri" w:cs="Calibri"/>
                <w:b/>
                <w:color w:val="595959"/>
              </w:rPr>
              <w:t>Reqs. asociados:</w:t>
            </w:r>
          </w:p>
        </w:tc>
        <w:tc>
          <w:tcPr>
            <w:tcW w:w="5310" w:type="dxa"/>
            <w:tcBorders>
              <w:top w:val="nil"/>
              <w:left w:val="nil"/>
              <w:bottom w:val="single" w:sz="5" w:space="0" w:color="000000"/>
              <w:right w:val="single" w:sz="5" w:space="0" w:color="000000"/>
            </w:tcBorders>
            <w:tcMar>
              <w:top w:w="0" w:type="dxa"/>
              <w:left w:w="100" w:type="dxa"/>
              <w:bottom w:w="0" w:type="dxa"/>
              <w:right w:w="100" w:type="dxa"/>
            </w:tcMar>
          </w:tcPr>
          <w:p w14:paraId="16D8F55D" w14:textId="77777777" w:rsidR="001A73E7" w:rsidRDefault="00000000">
            <w:pPr>
              <w:spacing w:before="240" w:after="240"/>
              <w:ind w:left="0" w:right="100" w:hanging="2"/>
              <w:rPr>
                <w:rFonts w:ascii="Calibri" w:eastAsia="Calibri" w:hAnsi="Calibri" w:cs="Calibri"/>
                <w:color w:val="595959"/>
              </w:rPr>
            </w:pPr>
            <w:r>
              <w:rPr>
                <w:rFonts w:ascii="Calibri" w:eastAsia="Calibri" w:hAnsi="Calibri" w:cs="Calibri"/>
                <w:color w:val="595959"/>
              </w:rPr>
              <w:t>SAFRF – 014, SAFRF - 003</w:t>
            </w:r>
          </w:p>
        </w:tc>
      </w:tr>
      <w:tr w:rsidR="001A73E7" w14:paraId="6739F7E9" w14:textId="77777777">
        <w:trPr>
          <w:trHeight w:val="300"/>
        </w:trPr>
        <w:tc>
          <w:tcPr>
            <w:tcW w:w="2235" w:type="dxa"/>
            <w:tcBorders>
              <w:top w:val="nil"/>
              <w:left w:val="single" w:sz="5" w:space="0" w:color="000000"/>
              <w:bottom w:val="single" w:sz="5" w:space="0" w:color="000000"/>
              <w:right w:val="single" w:sz="5" w:space="0" w:color="000000"/>
            </w:tcBorders>
            <w:shd w:val="clear" w:color="auto" w:fill="DBDBDB"/>
            <w:tcMar>
              <w:top w:w="0" w:type="dxa"/>
              <w:left w:w="100" w:type="dxa"/>
              <w:bottom w:w="0" w:type="dxa"/>
              <w:right w:w="100" w:type="dxa"/>
            </w:tcMar>
          </w:tcPr>
          <w:p w14:paraId="51042671" w14:textId="77777777" w:rsidR="001A73E7" w:rsidRDefault="00000000">
            <w:pPr>
              <w:spacing w:before="240" w:after="240"/>
              <w:ind w:left="0" w:right="100" w:hanging="2"/>
              <w:rPr>
                <w:rFonts w:ascii="Calibri" w:eastAsia="Calibri" w:hAnsi="Calibri" w:cs="Calibri"/>
                <w:b/>
                <w:color w:val="595959"/>
              </w:rPr>
            </w:pPr>
            <w:r>
              <w:rPr>
                <w:rFonts w:ascii="Calibri" w:eastAsia="Calibri" w:hAnsi="Calibri" w:cs="Calibri"/>
                <w:b/>
                <w:color w:val="595959"/>
              </w:rPr>
              <w:t>CU asociados:</w:t>
            </w:r>
          </w:p>
        </w:tc>
        <w:tc>
          <w:tcPr>
            <w:tcW w:w="5310" w:type="dxa"/>
            <w:tcBorders>
              <w:top w:val="nil"/>
              <w:left w:val="nil"/>
              <w:bottom w:val="single" w:sz="5" w:space="0" w:color="000000"/>
              <w:right w:val="single" w:sz="5" w:space="0" w:color="000000"/>
            </w:tcBorders>
            <w:tcMar>
              <w:top w:w="0" w:type="dxa"/>
              <w:left w:w="100" w:type="dxa"/>
              <w:bottom w:w="0" w:type="dxa"/>
              <w:right w:w="100" w:type="dxa"/>
            </w:tcMar>
          </w:tcPr>
          <w:p w14:paraId="27439864" w14:textId="77777777" w:rsidR="001A73E7" w:rsidRDefault="00000000">
            <w:pPr>
              <w:spacing w:before="240" w:after="240"/>
              <w:ind w:left="0" w:right="100" w:hanging="2"/>
              <w:rPr>
                <w:rFonts w:ascii="Calibri" w:eastAsia="Calibri" w:hAnsi="Calibri" w:cs="Calibri"/>
                <w:color w:val="595959"/>
              </w:rPr>
            </w:pPr>
            <w:r>
              <w:rPr>
                <w:rFonts w:ascii="Calibri" w:eastAsia="Calibri" w:hAnsi="Calibri" w:cs="Calibri"/>
                <w:color w:val="595959"/>
              </w:rPr>
              <w:t>CU-5</w:t>
            </w:r>
          </w:p>
        </w:tc>
      </w:tr>
      <w:tr w:rsidR="001A73E7" w14:paraId="13490E39" w14:textId="77777777">
        <w:trPr>
          <w:trHeight w:val="300"/>
        </w:trPr>
        <w:tc>
          <w:tcPr>
            <w:tcW w:w="2235" w:type="dxa"/>
            <w:tcBorders>
              <w:top w:val="nil"/>
              <w:left w:val="single" w:sz="5" w:space="0" w:color="000000"/>
              <w:bottom w:val="single" w:sz="5" w:space="0" w:color="000000"/>
              <w:right w:val="single" w:sz="5" w:space="0" w:color="000000"/>
            </w:tcBorders>
            <w:shd w:val="clear" w:color="auto" w:fill="DBDBDB"/>
            <w:tcMar>
              <w:top w:w="0" w:type="dxa"/>
              <w:left w:w="100" w:type="dxa"/>
              <w:bottom w:w="0" w:type="dxa"/>
              <w:right w:w="100" w:type="dxa"/>
            </w:tcMar>
          </w:tcPr>
          <w:p w14:paraId="35E89FB4" w14:textId="77777777" w:rsidR="001A73E7" w:rsidRDefault="00000000">
            <w:pPr>
              <w:spacing w:before="240" w:after="240"/>
              <w:ind w:left="0" w:right="100" w:hanging="2"/>
              <w:rPr>
                <w:rFonts w:ascii="Calibri" w:eastAsia="Calibri" w:hAnsi="Calibri" w:cs="Calibri"/>
                <w:b/>
                <w:color w:val="595959"/>
              </w:rPr>
            </w:pPr>
            <w:r>
              <w:rPr>
                <w:rFonts w:ascii="Calibri" w:eastAsia="Calibri" w:hAnsi="Calibri" w:cs="Calibri"/>
                <w:b/>
                <w:color w:val="595959"/>
              </w:rPr>
              <w:t>Esc. Asociados:</w:t>
            </w:r>
          </w:p>
        </w:tc>
        <w:tc>
          <w:tcPr>
            <w:tcW w:w="5310" w:type="dxa"/>
            <w:tcBorders>
              <w:top w:val="nil"/>
              <w:left w:val="nil"/>
              <w:bottom w:val="single" w:sz="5" w:space="0" w:color="000000"/>
              <w:right w:val="single" w:sz="5" w:space="0" w:color="000000"/>
            </w:tcBorders>
            <w:tcMar>
              <w:top w:w="0" w:type="dxa"/>
              <w:left w:w="100" w:type="dxa"/>
              <w:bottom w:w="0" w:type="dxa"/>
              <w:right w:w="100" w:type="dxa"/>
            </w:tcMar>
          </w:tcPr>
          <w:p w14:paraId="3843921C" w14:textId="77777777" w:rsidR="001A73E7" w:rsidRDefault="00000000">
            <w:pPr>
              <w:spacing w:before="240" w:after="240"/>
              <w:ind w:left="0" w:right="100" w:hanging="2"/>
              <w:rPr>
                <w:rFonts w:ascii="Calibri" w:eastAsia="Calibri" w:hAnsi="Calibri" w:cs="Calibri"/>
                <w:color w:val="595959"/>
              </w:rPr>
            </w:pPr>
            <w:r>
              <w:rPr>
                <w:rFonts w:ascii="Calibri" w:eastAsia="Calibri" w:hAnsi="Calibri" w:cs="Calibri"/>
                <w:color w:val="595959"/>
              </w:rPr>
              <w:t>ES-DG-5</w:t>
            </w:r>
          </w:p>
        </w:tc>
      </w:tr>
    </w:tbl>
    <w:p w14:paraId="74B35035" w14:textId="77777777" w:rsidR="001A73E7" w:rsidRDefault="00000000">
      <w:pPr>
        <w:spacing w:before="240" w:after="240"/>
        <w:ind w:left="0" w:hanging="2"/>
        <w:jc w:val="center"/>
        <w:rPr>
          <w:rFonts w:ascii="Calibri" w:eastAsia="Calibri" w:hAnsi="Calibri" w:cs="Calibri"/>
          <w:color w:val="595959"/>
        </w:rPr>
      </w:pPr>
      <w:r>
        <w:rPr>
          <w:rFonts w:ascii="Calibri" w:eastAsia="Calibri" w:hAnsi="Calibri" w:cs="Calibri"/>
          <w:color w:val="595959"/>
        </w:rPr>
        <w:lastRenderedPageBreak/>
        <w:t xml:space="preserve"> </w:t>
      </w:r>
      <w:r>
        <w:rPr>
          <w:rFonts w:ascii="Calibri" w:eastAsia="Calibri" w:hAnsi="Calibri" w:cs="Calibri"/>
          <w:noProof/>
          <w:color w:val="595959"/>
        </w:rPr>
        <w:drawing>
          <wp:inline distT="114300" distB="114300" distL="114300" distR="114300" wp14:anchorId="56191B42" wp14:editId="1C378493">
            <wp:extent cx="2916075" cy="2385880"/>
            <wp:effectExtent l="0" t="0" r="0" b="0"/>
            <wp:docPr id="106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4"/>
                    <a:srcRect/>
                    <a:stretch>
                      <a:fillRect/>
                    </a:stretch>
                  </pic:blipFill>
                  <pic:spPr>
                    <a:xfrm>
                      <a:off x="0" y="0"/>
                      <a:ext cx="2916075" cy="2385880"/>
                    </a:xfrm>
                    <a:prstGeom prst="rect">
                      <a:avLst/>
                    </a:prstGeom>
                    <a:ln/>
                  </pic:spPr>
                </pic:pic>
              </a:graphicData>
            </a:graphic>
          </wp:inline>
        </w:drawing>
      </w:r>
    </w:p>
    <w:tbl>
      <w:tblPr>
        <w:tblStyle w:val="afff3"/>
        <w:tblW w:w="754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235"/>
        <w:gridCol w:w="5310"/>
      </w:tblGrid>
      <w:tr w:rsidR="001A73E7" w14:paraId="1F65DDA5" w14:textId="77777777">
        <w:trPr>
          <w:trHeight w:val="300"/>
        </w:trPr>
        <w:tc>
          <w:tcPr>
            <w:tcW w:w="2235" w:type="dxa"/>
            <w:tcBorders>
              <w:top w:val="single" w:sz="5" w:space="0" w:color="000000"/>
              <w:left w:val="single" w:sz="5" w:space="0" w:color="000000"/>
              <w:bottom w:val="single" w:sz="5" w:space="0" w:color="000000"/>
              <w:right w:val="single" w:sz="5" w:space="0" w:color="000000"/>
            </w:tcBorders>
            <w:shd w:val="clear" w:color="auto" w:fill="DBDBDB"/>
            <w:tcMar>
              <w:top w:w="0" w:type="dxa"/>
              <w:left w:w="100" w:type="dxa"/>
              <w:bottom w:w="0" w:type="dxa"/>
              <w:right w:w="100" w:type="dxa"/>
            </w:tcMar>
          </w:tcPr>
          <w:p w14:paraId="1E19079A" w14:textId="77777777" w:rsidR="001A73E7" w:rsidRDefault="00000000">
            <w:pPr>
              <w:spacing w:before="240" w:after="240"/>
              <w:ind w:left="0" w:right="100" w:hanging="2"/>
              <w:rPr>
                <w:rFonts w:ascii="Calibri" w:eastAsia="Calibri" w:hAnsi="Calibri" w:cs="Calibri"/>
                <w:b/>
                <w:color w:val="595959"/>
              </w:rPr>
            </w:pPr>
            <w:r>
              <w:rPr>
                <w:rFonts w:ascii="Calibri" w:eastAsia="Calibri" w:hAnsi="Calibri" w:cs="Calibri"/>
                <w:b/>
                <w:color w:val="595959"/>
              </w:rPr>
              <w:t>ID Ref.:</w:t>
            </w:r>
          </w:p>
        </w:tc>
        <w:tc>
          <w:tcPr>
            <w:tcW w:w="5310"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41456CA5" w14:textId="77777777" w:rsidR="001A73E7" w:rsidRDefault="00000000">
            <w:pPr>
              <w:spacing w:before="240" w:after="240"/>
              <w:ind w:left="0" w:right="100" w:hanging="2"/>
              <w:rPr>
                <w:rFonts w:ascii="Calibri" w:eastAsia="Calibri" w:hAnsi="Calibri" w:cs="Calibri"/>
                <w:color w:val="595959"/>
              </w:rPr>
            </w:pPr>
            <w:r>
              <w:rPr>
                <w:rFonts w:ascii="Calibri" w:eastAsia="Calibri" w:hAnsi="Calibri" w:cs="Calibri"/>
                <w:color w:val="595959"/>
              </w:rPr>
              <w:t>DG-04</w:t>
            </w:r>
          </w:p>
        </w:tc>
      </w:tr>
      <w:tr w:rsidR="001A73E7" w14:paraId="017C8006" w14:textId="77777777">
        <w:trPr>
          <w:trHeight w:val="300"/>
        </w:trPr>
        <w:tc>
          <w:tcPr>
            <w:tcW w:w="2235" w:type="dxa"/>
            <w:tcBorders>
              <w:top w:val="nil"/>
              <w:left w:val="single" w:sz="5" w:space="0" w:color="000000"/>
              <w:bottom w:val="single" w:sz="5" w:space="0" w:color="000000"/>
              <w:right w:val="single" w:sz="5" w:space="0" w:color="000000"/>
            </w:tcBorders>
            <w:shd w:val="clear" w:color="auto" w:fill="DBDBDB"/>
            <w:tcMar>
              <w:top w:w="0" w:type="dxa"/>
              <w:left w:w="100" w:type="dxa"/>
              <w:bottom w:w="0" w:type="dxa"/>
              <w:right w:w="100" w:type="dxa"/>
            </w:tcMar>
          </w:tcPr>
          <w:p w14:paraId="21F4C568" w14:textId="77777777" w:rsidR="001A73E7" w:rsidRDefault="00000000">
            <w:pPr>
              <w:spacing w:before="240" w:after="240"/>
              <w:ind w:left="0" w:right="100" w:hanging="2"/>
              <w:rPr>
                <w:rFonts w:ascii="Calibri" w:eastAsia="Calibri" w:hAnsi="Calibri" w:cs="Calibri"/>
                <w:b/>
                <w:color w:val="595959"/>
              </w:rPr>
            </w:pPr>
            <w:r>
              <w:rPr>
                <w:rFonts w:ascii="Calibri" w:eastAsia="Calibri" w:hAnsi="Calibri" w:cs="Calibri"/>
                <w:b/>
                <w:color w:val="595959"/>
              </w:rPr>
              <w:t>Descripción:</w:t>
            </w:r>
          </w:p>
        </w:tc>
        <w:tc>
          <w:tcPr>
            <w:tcW w:w="5310" w:type="dxa"/>
            <w:tcBorders>
              <w:top w:val="nil"/>
              <w:left w:val="nil"/>
              <w:bottom w:val="single" w:sz="5" w:space="0" w:color="000000"/>
              <w:right w:val="single" w:sz="5" w:space="0" w:color="000000"/>
            </w:tcBorders>
            <w:tcMar>
              <w:top w:w="0" w:type="dxa"/>
              <w:left w:w="100" w:type="dxa"/>
              <w:bottom w:w="0" w:type="dxa"/>
              <w:right w:w="100" w:type="dxa"/>
            </w:tcMar>
          </w:tcPr>
          <w:p w14:paraId="4645DEAD" w14:textId="77777777" w:rsidR="001A73E7" w:rsidRDefault="00000000">
            <w:pPr>
              <w:spacing w:before="240" w:after="240"/>
              <w:ind w:left="0" w:right="100" w:hanging="2"/>
              <w:rPr>
                <w:rFonts w:ascii="Calibri" w:eastAsia="Calibri" w:hAnsi="Calibri" w:cs="Calibri"/>
                <w:color w:val="595959"/>
              </w:rPr>
            </w:pPr>
            <w:r>
              <w:rPr>
                <w:rFonts w:ascii="Calibri" w:eastAsia="Calibri" w:hAnsi="Calibri" w:cs="Calibri"/>
                <w:color w:val="595959"/>
              </w:rPr>
              <w:t>Generar reportes en el sistema de reparación.</w:t>
            </w:r>
          </w:p>
        </w:tc>
      </w:tr>
      <w:tr w:rsidR="001A73E7" w14:paraId="3A7DBADB" w14:textId="77777777">
        <w:trPr>
          <w:trHeight w:val="300"/>
        </w:trPr>
        <w:tc>
          <w:tcPr>
            <w:tcW w:w="2235" w:type="dxa"/>
            <w:tcBorders>
              <w:top w:val="nil"/>
              <w:left w:val="single" w:sz="5" w:space="0" w:color="000000"/>
              <w:bottom w:val="single" w:sz="5" w:space="0" w:color="000000"/>
              <w:right w:val="single" w:sz="5" w:space="0" w:color="000000"/>
            </w:tcBorders>
            <w:shd w:val="clear" w:color="auto" w:fill="DBDBDB"/>
            <w:tcMar>
              <w:top w:w="0" w:type="dxa"/>
              <w:left w:w="100" w:type="dxa"/>
              <w:bottom w:w="0" w:type="dxa"/>
              <w:right w:w="100" w:type="dxa"/>
            </w:tcMar>
          </w:tcPr>
          <w:p w14:paraId="20480C3F" w14:textId="77777777" w:rsidR="001A73E7" w:rsidRDefault="00000000">
            <w:pPr>
              <w:spacing w:before="240" w:after="240"/>
              <w:ind w:left="0" w:right="100" w:hanging="2"/>
              <w:rPr>
                <w:rFonts w:ascii="Calibri" w:eastAsia="Calibri" w:hAnsi="Calibri" w:cs="Calibri"/>
                <w:b/>
                <w:color w:val="595959"/>
              </w:rPr>
            </w:pPr>
            <w:r>
              <w:rPr>
                <w:rFonts w:ascii="Calibri" w:eastAsia="Calibri" w:hAnsi="Calibri" w:cs="Calibri"/>
                <w:b/>
                <w:color w:val="595959"/>
              </w:rPr>
              <w:t>Reqs. asociados:</w:t>
            </w:r>
          </w:p>
        </w:tc>
        <w:tc>
          <w:tcPr>
            <w:tcW w:w="5310" w:type="dxa"/>
            <w:tcBorders>
              <w:top w:val="nil"/>
              <w:left w:val="nil"/>
              <w:bottom w:val="single" w:sz="5" w:space="0" w:color="000000"/>
              <w:right w:val="single" w:sz="5" w:space="0" w:color="000000"/>
            </w:tcBorders>
            <w:tcMar>
              <w:top w:w="0" w:type="dxa"/>
              <w:left w:w="100" w:type="dxa"/>
              <w:bottom w:w="0" w:type="dxa"/>
              <w:right w:w="100" w:type="dxa"/>
            </w:tcMar>
          </w:tcPr>
          <w:p w14:paraId="070A8ADB" w14:textId="77777777" w:rsidR="001A73E7" w:rsidRDefault="00000000">
            <w:pPr>
              <w:spacing w:before="240" w:after="240"/>
              <w:ind w:left="0" w:right="100" w:hanging="2"/>
              <w:rPr>
                <w:rFonts w:ascii="Calibri" w:eastAsia="Calibri" w:hAnsi="Calibri" w:cs="Calibri"/>
                <w:color w:val="595959"/>
              </w:rPr>
            </w:pPr>
            <w:r>
              <w:rPr>
                <w:rFonts w:ascii="Calibri" w:eastAsia="Calibri" w:hAnsi="Calibri" w:cs="Calibri"/>
                <w:color w:val="595959"/>
              </w:rPr>
              <w:t>SAFRF - 010</w:t>
            </w:r>
          </w:p>
        </w:tc>
      </w:tr>
      <w:tr w:rsidR="001A73E7" w14:paraId="65E5D457" w14:textId="77777777">
        <w:trPr>
          <w:trHeight w:val="300"/>
        </w:trPr>
        <w:tc>
          <w:tcPr>
            <w:tcW w:w="2235" w:type="dxa"/>
            <w:tcBorders>
              <w:top w:val="nil"/>
              <w:left w:val="single" w:sz="5" w:space="0" w:color="000000"/>
              <w:bottom w:val="single" w:sz="5" w:space="0" w:color="000000"/>
              <w:right w:val="single" w:sz="5" w:space="0" w:color="000000"/>
            </w:tcBorders>
            <w:shd w:val="clear" w:color="auto" w:fill="DBDBDB"/>
            <w:tcMar>
              <w:top w:w="0" w:type="dxa"/>
              <w:left w:w="100" w:type="dxa"/>
              <w:bottom w:w="0" w:type="dxa"/>
              <w:right w:w="100" w:type="dxa"/>
            </w:tcMar>
          </w:tcPr>
          <w:p w14:paraId="047623BD" w14:textId="77777777" w:rsidR="001A73E7" w:rsidRDefault="00000000">
            <w:pPr>
              <w:spacing w:before="240" w:after="240"/>
              <w:ind w:left="0" w:right="100" w:hanging="2"/>
              <w:rPr>
                <w:rFonts w:ascii="Calibri" w:eastAsia="Calibri" w:hAnsi="Calibri" w:cs="Calibri"/>
                <w:b/>
                <w:color w:val="595959"/>
              </w:rPr>
            </w:pPr>
            <w:r>
              <w:rPr>
                <w:rFonts w:ascii="Calibri" w:eastAsia="Calibri" w:hAnsi="Calibri" w:cs="Calibri"/>
                <w:b/>
                <w:color w:val="595959"/>
              </w:rPr>
              <w:t>CU asociados:</w:t>
            </w:r>
          </w:p>
        </w:tc>
        <w:tc>
          <w:tcPr>
            <w:tcW w:w="5310" w:type="dxa"/>
            <w:tcBorders>
              <w:top w:val="nil"/>
              <w:left w:val="nil"/>
              <w:bottom w:val="single" w:sz="5" w:space="0" w:color="000000"/>
              <w:right w:val="single" w:sz="5" w:space="0" w:color="000000"/>
            </w:tcBorders>
            <w:tcMar>
              <w:top w:w="0" w:type="dxa"/>
              <w:left w:w="100" w:type="dxa"/>
              <w:bottom w:w="0" w:type="dxa"/>
              <w:right w:w="100" w:type="dxa"/>
            </w:tcMar>
          </w:tcPr>
          <w:p w14:paraId="4345C00F" w14:textId="77777777" w:rsidR="001A73E7" w:rsidRDefault="00000000">
            <w:pPr>
              <w:spacing w:before="240" w:after="240"/>
              <w:ind w:left="0" w:right="100" w:hanging="2"/>
              <w:rPr>
                <w:rFonts w:ascii="Calibri" w:eastAsia="Calibri" w:hAnsi="Calibri" w:cs="Calibri"/>
                <w:color w:val="595959"/>
              </w:rPr>
            </w:pPr>
            <w:r>
              <w:rPr>
                <w:rFonts w:ascii="Calibri" w:eastAsia="Calibri" w:hAnsi="Calibri" w:cs="Calibri"/>
                <w:color w:val="595959"/>
              </w:rPr>
              <w:t>CU-6</w:t>
            </w:r>
          </w:p>
        </w:tc>
      </w:tr>
      <w:tr w:rsidR="001A73E7" w14:paraId="1BBD9CAA" w14:textId="77777777">
        <w:trPr>
          <w:trHeight w:val="300"/>
        </w:trPr>
        <w:tc>
          <w:tcPr>
            <w:tcW w:w="2235" w:type="dxa"/>
            <w:tcBorders>
              <w:top w:val="nil"/>
              <w:left w:val="single" w:sz="5" w:space="0" w:color="000000"/>
              <w:bottom w:val="single" w:sz="5" w:space="0" w:color="000000"/>
              <w:right w:val="single" w:sz="5" w:space="0" w:color="000000"/>
            </w:tcBorders>
            <w:shd w:val="clear" w:color="auto" w:fill="DBDBDB"/>
            <w:tcMar>
              <w:top w:w="0" w:type="dxa"/>
              <w:left w:w="100" w:type="dxa"/>
              <w:bottom w:w="0" w:type="dxa"/>
              <w:right w:w="100" w:type="dxa"/>
            </w:tcMar>
          </w:tcPr>
          <w:p w14:paraId="3D100617" w14:textId="77777777" w:rsidR="001A73E7" w:rsidRDefault="00000000">
            <w:pPr>
              <w:spacing w:before="240" w:after="240"/>
              <w:ind w:left="0" w:right="100" w:hanging="2"/>
              <w:rPr>
                <w:rFonts w:ascii="Calibri" w:eastAsia="Calibri" w:hAnsi="Calibri" w:cs="Calibri"/>
                <w:b/>
                <w:color w:val="595959"/>
              </w:rPr>
            </w:pPr>
            <w:r>
              <w:rPr>
                <w:rFonts w:ascii="Calibri" w:eastAsia="Calibri" w:hAnsi="Calibri" w:cs="Calibri"/>
                <w:b/>
                <w:color w:val="595959"/>
              </w:rPr>
              <w:t>Esc. Asociados:</w:t>
            </w:r>
          </w:p>
        </w:tc>
        <w:tc>
          <w:tcPr>
            <w:tcW w:w="5310" w:type="dxa"/>
            <w:tcBorders>
              <w:top w:val="nil"/>
              <w:left w:val="nil"/>
              <w:bottom w:val="single" w:sz="5" w:space="0" w:color="000000"/>
              <w:right w:val="single" w:sz="5" w:space="0" w:color="000000"/>
            </w:tcBorders>
            <w:tcMar>
              <w:top w:w="0" w:type="dxa"/>
              <w:left w:w="100" w:type="dxa"/>
              <w:bottom w:w="0" w:type="dxa"/>
              <w:right w:w="100" w:type="dxa"/>
            </w:tcMar>
          </w:tcPr>
          <w:p w14:paraId="2AC67D31" w14:textId="77777777" w:rsidR="001A73E7" w:rsidRDefault="00000000">
            <w:pPr>
              <w:spacing w:before="240" w:after="240"/>
              <w:ind w:left="0" w:right="100" w:hanging="2"/>
              <w:rPr>
                <w:rFonts w:ascii="Calibri" w:eastAsia="Calibri" w:hAnsi="Calibri" w:cs="Calibri"/>
                <w:color w:val="595959"/>
              </w:rPr>
            </w:pPr>
            <w:r>
              <w:rPr>
                <w:rFonts w:ascii="Calibri" w:eastAsia="Calibri" w:hAnsi="Calibri" w:cs="Calibri"/>
                <w:color w:val="595959"/>
              </w:rPr>
              <w:t>ES-DG-6</w:t>
            </w:r>
          </w:p>
        </w:tc>
      </w:tr>
    </w:tbl>
    <w:p w14:paraId="542FF3C2" w14:textId="77777777" w:rsidR="001A73E7" w:rsidRDefault="00000000">
      <w:pPr>
        <w:spacing w:before="240" w:after="240"/>
        <w:ind w:left="0" w:hanging="2"/>
        <w:rPr>
          <w:rFonts w:ascii="Calibri" w:eastAsia="Calibri" w:hAnsi="Calibri" w:cs="Calibri"/>
          <w:color w:val="595959"/>
        </w:rPr>
      </w:pPr>
      <w:r>
        <w:rPr>
          <w:rFonts w:ascii="Calibri" w:eastAsia="Calibri" w:hAnsi="Calibri" w:cs="Calibri"/>
          <w:color w:val="595959"/>
        </w:rPr>
        <w:t xml:space="preserve"> </w:t>
      </w:r>
    </w:p>
    <w:p w14:paraId="4EA736B0" w14:textId="77777777" w:rsidR="001A73E7" w:rsidRDefault="00000000">
      <w:pPr>
        <w:spacing w:before="240" w:after="240"/>
        <w:ind w:left="0" w:hanging="2"/>
        <w:rPr>
          <w:rFonts w:ascii="Calibri" w:eastAsia="Calibri" w:hAnsi="Calibri" w:cs="Calibri"/>
          <w:color w:val="595959"/>
        </w:rPr>
      </w:pPr>
      <w:r>
        <w:rPr>
          <w:rFonts w:ascii="Calibri" w:eastAsia="Calibri" w:hAnsi="Calibri" w:cs="Calibri"/>
          <w:color w:val="595959"/>
        </w:rPr>
        <w:t xml:space="preserve"> </w:t>
      </w:r>
    </w:p>
    <w:p w14:paraId="7FE9D646" w14:textId="77777777" w:rsidR="001A73E7" w:rsidRDefault="00000000">
      <w:pPr>
        <w:spacing w:before="240" w:after="240"/>
        <w:ind w:left="0" w:hanging="2"/>
        <w:jc w:val="center"/>
        <w:rPr>
          <w:rFonts w:ascii="Calibri" w:eastAsia="Calibri" w:hAnsi="Calibri" w:cs="Calibri"/>
          <w:color w:val="595959"/>
        </w:rPr>
      </w:pPr>
      <w:r>
        <w:rPr>
          <w:rFonts w:ascii="Calibri" w:eastAsia="Calibri" w:hAnsi="Calibri" w:cs="Calibri"/>
          <w:noProof/>
          <w:color w:val="595959"/>
        </w:rPr>
        <w:drawing>
          <wp:inline distT="114300" distB="114300" distL="114300" distR="114300" wp14:anchorId="18E5CDD4" wp14:editId="4315EA00">
            <wp:extent cx="2532698" cy="2101824"/>
            <wp:effectExtent l="0" t="0" r="0" b="0"/>
            <wp:docPr id="106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5"/>
                    <a:srcRect/>
                    <a:stretch>
                      <a:fillRect/>
                    </a:stretch>
                  </pic:blipFill>
                  <pic:spPr>
                    <a:xfrm>
                      <a:off x="0" y="0"/>
                      <a:ext cx="2532698" cy="2101824"/>
                    </a:xfrm>
                    <a:prstGeom prst="rect">
                      <a:avLst/>
                    </a:prstGeom>
                    <a:ln/>
                  </pic:spPr>
                </pic:pic>
              </a:graphicData>
            </a:graphic>
          </wp:inline>
        </w:drawing>
      </w:r>
    </w:p>
    <w:tbl>
      <w:tblPr>
        <w:tblStyle w:val="afff4"/>
        <w:tblW w:w="754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235"/>
        <w:gridCol w:w="5310"/>
      </w:tblGrid>
      <w:tr w:rsidR="001A73E7" w14:paraId="7166662C" w14:textId="77777777">
        <w:trPr>
          <w:trHeight w:val="300"/>
        </w:trPr>
        <w:tc>
          <w:tcPr>
            <w:tcW w:w="2235" w:type="dxa"/>
            <w:tcBorders>
              <w:top w:val="single" w:sz="5" w:space="0" w:color="000000"/>
              <w:left w:val="single" w:sz="5" w:space="0" w:color="000000"/>
              <w:bottom w:val="single" w:sz="5" w:space="0" w:color="000000"/>
              <w:right w:val="single" w:sz="5" w:space="0" w:color="000000"/>
            </w:tcBorders>
            <w:shd w:val="clear" w:color="auto" w:fill="DBDBDB"/>
            <w:tcMar>
              <w:top w:w="0" w:type="dxa"/>
              <w:left w:w="100" w:type="dxa"/>
              <w:bottom w:w="0" w:type="dxa"/>
              <w:right w:w="100" w:type="dxa"/>
            </w:tcMar>
          </w:tcPr>
          <w:p w14:paraId="48CE418D" w14:textId="77777777" w:rsidR="001A73E7" w:rsidRDefault="00000000">
            <w:pPr>
              <w:spacing w:before="240" w:after="240"/>
              <w:ind w:left="0" w:right="100" w:hanging="2"/>
              <w:rPr>
                <w:rFonts w:ascii="Calibri" w:eastAsia="Calibri" w:hAnsi="Calibri" w:cs="Calibri"/>
                <w:b/>
                <w:color w:val="595959"/>
              </w:rPr>
            </w:pPr>
            <w:r>
              <w:rPr>
                <w:rFonts w:ascii="Calibri" w:eastAsia="Calibri" w:hAnsi="Calibri" w:cs="Calibri"/>
                <w:b/>
                <w:color w:val="595959"/>
              </w:rPr>
              <w:t>ID Ref.:</w:t>
            </w:r>
          </w:p>
        </w:tc>
        <w:tc>
          <w:tcPr>
            <w:tcW w:w="5310"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2BB59D75" w14:textId="77777777" w:rsidR="001A73E7" w:rsidRDefault="00000000">
            <w:pPr>
              <w:spacing w:before="240" w:after="240"/>
              <w:ind w:left="0" w:right="100" w:hanging="2"/>
              <w:rPr>
                <w:rFonts w:ascii="Calibri" w:eastAsia="Calibri" w:hAnsi="Calibri" w:cs="Calibri"/>
                <w:color w:val="595959"/>
              </w:rPr>
            </w:pPr>
            <w:r>
              <w:rPr>
                <w:rFonts w:ascii="Calibri" w:eastAsia="Calibri" w:hAnsi="Calibri" w:cs="Calibri"/>
                <w:color w:val="595959"/>
              </w:rPr>
              <w:t>DG-05</w:t>
            </w:r>
          </w:p>
        </w:tc>
      </w:tr>
      <w:tr w:rsidR="001A73E7" w14:paraId="47035633" w14:textId="77777777">
        <w:trPr>
          <w:trHeight w:val="300"/>
        </w:trPr>
        <w:tc>
          <w:tcPr>
            <w:tcW w:w="2235" w:type="dxa"/>
            <w:tcBorders>
              <w:top w:val="nil"/>
              <w:left w:val="single" w:sz="5" w:space="0" w:color="000000"/>
              <w:bottom w:val="single" w:sz="5" w:space="0" w:color="000000"/>
              <w:right w:val="single" w:sz="5" w:space="0" w:color="000000"/>
            </w:tcBorders>
            <w:shd w:val="clear" w:color="auto" w:fill="DBDBDB"/>
            <w:tcMar>
              <w:top w:w="0" w:type="dxa"/>
              <w:left w:w="100" w:type="dxa"/>
              <w:bottom w:w="0" w:type="dxa"/>
              <w:right w:w="100" w:type="dxa"/>
            </w:tcMar>
          </w:tcPr>
          <w:p w14:paraId="006A8991" w14:textId="77777777" w:rsidR="001A73E7" w:rsidRDefault="00000000">
            <w:pPr>
              <w:spacing w:before="240" w:after="240"/>
              <w:ind w:left="0" w:right="100" w:hanging="2"/>
              <w:rPr>
                <w:rFonts w:ascii="Calibri" w:eastAsia="Calibri" w:hAnsi="Calibri" w:cs="Calibri"/>
                <w:b/>
                <w:color w:val="595959"/>
              </w:rPr>
            </w:pPr>
            <w:r>
              <w:rPr>
                <w:rFonts w:ascii="Calibri" w:eastAsia="Calibri" w:hAnsi="Calibri" w:cs="Calibri"/>
                <w:b/>
                <w:color w:val="595959"/>
              </w:rPr>
              <w:lastRenderedPageBreak/>
              <w:t>Descripción:</w:t>
            </w:r>
          </w:p>
        </w:tc>
        <w:tc>
          <w:tcPr>
            <w:tcW w:w="5310" w:type="dxa"/>
            <w:tcBorders>
              <w:top w:val="nil"/>
              <w:left w:val="nil"/>
              <w:bottom w:val="single" w:sz="5" w:space="0" w:color="000000"/>
              <w:right w:val="single" w:sz="5" w:space="0" w:color="000000"/>
            </w:tcBorders>
            <w:tcMar>
              <w:top w:w="0" w:type="dxa"/>
              <w:left w:w="100" w:type="dxa"/>
              <w:bottom w:w="0" w:type="dxa"/>
              <w:right w:w="100" w:type="dxa"/>
            </w:tcMar>
          </w:tcPr>
          <w:p w14:paraId="122C4297" w14:textId="77777777" w:rsidR="001A73E7" w:rsidRDefault="00000000">
            <w:pPr>
              <w:spacing w:before="240" w:after="240"/>
              <w:ind w:left="0" w:right="100" w:hanging="2"/>
              <w:rPr>
                <w:rFonts w:ascii="Calibri" w:eastAsia="Calibri" w:hAnsi="Calibri" w:cs="Calibri"/>
                <w:color w:val="595959"/>
              </w:rPr>
            </w:pPr>
            <w:r>
              <w:rPr>
                <w:rFonts w:ascii="Calibri" w:eastAsia="Calibri" w:hAnsi="Calibri" w:cs="Calibri"/>
                <w:color w:val="595959"/>
              </w:rPr>
              <w:t>Consulta exitosa de reparaciones</w:t>
            </w:r>
          </w:p>
        </w:tc>
      </w:tr>
      <w:tr w:rsidR="001A73E7" w14:paraId="5405FEB4" w14:textId="77777777">
        <w:trPr>
          <w:trHeight w:val="300"/>
        </w:trPr>
        <w:tc>
          <w:tcPr>
            <w:tcW w:w="2235" w:type="dxa"/>
            <w:tcBorders>
              <w:top w:val="nil"/>
              <w:left w:val="single" w:sz="5" w:space="0" w:color="000000"/>
              <w:bottom w:val="single" w:sz="5" w:space="0" w:color="000000"/>
              <w:right w:val="single" w:sz="5" w:space="0" w:color="000000"/>
            </w:tcBorders>
            <w:shd w:val="clear" w:color="auto" w:fill="DBDBDB"/>
            <w:tcMar>
              <w:top w:w="0" w:type="dxa"/>
              <w:left w:w="100" w:type="dxa"/>
              <w:bottom w:w="0" w:type="dxa"/>
              <w:right w:w="100" w:type="dxa"/>
            </w:tcMar>
          </w:tcPr>
          <w:p w14:paraId="660EC279" w14:textId="77777777" w:rsidR="001A73E7" w:rsidRDefault="00000000">
            <w:pPr>
              <w:spacing w:before="240" w:after="240"/>
              <w:ind w:left="0" w:right="100" w:hanging="2"/>
              <w:rPr>
                <w:rFonts w:ascii="Calibri" w:eastAsia="Calibri" w:hAnsi="Calibri" w:cs="Calibri"/>
                <w:b/>
                <w:color w:val="595959"/>
              </w:rPr>
            </w:pPr>
            <w:r>
              <w:rPr>
                <w:rFonts w:ascii="Calibri" w:eastAsia="Calibri" w:hAnsi="Calibri" w:cs="Calibri"/>
                <w:b/>
                <w:color w:val="595959"/>
              </w:rPr>
              <w:t>Reqs. asociados:</w:t>
            </w:r>
          </w:p>
        </w:tc>
        <w:tc>
          <w:tcPr>
            <w:tcW w:w="5310" w:type="dxa"/>
            <w:tcBorders>
              <w:top w:val="nil"/>
              <w:left w:val="nil"/>
              <w:bottom w:val="single" w:sz="5" w:space="0" w:color="000000"/>
              <w:right w:val="single" w:sz="5" w:space="0" w:color="000000"/>
            </w:tcBorders>
            <w:tcMar>
              <w:top w:w="0" w:type="dxa"/>
              <w:left w:w="100" w:type="dxa"/>
              <w:bottom w:w="0" w:type="dxa"/>
              <w:right w:w="100" w:type="dxa"/>
            </w:tcMar>
          </w:tcPr>
          <w:p w14:paraId="5F477951" w14:textId="77777777" w:rsidR="001A73E7" w:rsidRDefault="00000000">
            <w:pPr>
              <w:spacing w:before="240" w:after="240"/>
              <w:ind w:left="0" w:right="100" w:hanging="2"/>
              <w:rPr>
                <w:rFonts w:ascii="Calibri" w:eastAsia="Calibri" w:hAnsi="Calibri" w:cs="Calibri"/>
                <w:color w:val="595959"/>
              </w:rPr>
            </w:pPr>
            <w:r>
              <w:rPr>
                <w:rFonts w:ascii="Calibri" w:eastAsia="Calibri" w:hAnsi="Calibri" w:cs="Calibri"/>
                <w:color w:val="595959"/>
              </w:rPr>
              <w:t>SAFRF - 002</w:t>
            </w:r>
          </w:p>
        </w:tc>
      </w:tr>
      <w:tr w:rsidR="001A73E7" w14:paraId="21181897" w14:textId="77777777">
        <w:trPr>
          <w:trHeight w:val="300"/>
        </w:trPr>
        <w:tc>
          <w:tcPr>
            <w:tcW w:w="2235" w:type="dxa"/>
            <w:tcBorders>
              <w:top w:val="nil"/>
              <w:left w:val="single" w:sz="5" w:space="0" w:color="000000"/>
              <w:bottom w:val="single" w:sz="5" w:space="0" w:color="000000"/>
              <w:right w:val="single" w:sz="5" w:space="0" w:color="000000"/>
            </w:tcBorders>
            <w:shd w:val="clear" w:color="auto" w:fill="DBDBDB"/>
            <w:tcMar>
              <w:top w:w="0" w:type="dxa"/>
              <w:left w:w="100" w:type="dxa"/>
              <w:bottom w:w="0" w:type="dxa"/>
              <w:right w:w="100" w:type="dxa"/>
            </w:tcMar>
          </w:tcPr>
          <w:p w14:paraId="050916E9" w14:textId="77777777" w:rsidR="001A73E7" w:rsidRDefault="00000000">
            <w:pPr>
              <w:spacing w:before="240" w:after="240"/>
              <w:ind w:left="0" w:right="100" w:hanging="2"/>
              <w:rPr>
                <w:rFonts w:ascii="Calibri" w:eastAsia="Calibri" w:hAnsi="Calibri" w:cs="Calibri"/>
                <w:b/>
                <w:color w:val="595959"/>
              </w:rPr>
            </w:pPr>
            <w:r>
              <w:rPr>
                <w:rFonts w:ascii="Calibri" w:eastAsia="Calibri" w:hAnsi="Calibri" w:cs="Calibri"/>
                <w:b/>
                <w:color w:val="595959"/>
              </w:rPr>
              <w:t>CU asociados:</w:t>
            </w:r>
          </w:p>
        </w:tc>
        <w:tc>
          <w:tcPr>
            <w:tcW w:w="5310" w:type="dxa"/>
            <w:tcBorders>
              <w:top w:val="nil"/>
              <w:left w:val="nil"/>
              <w:bottom w:val="single" w:sz="5" w:space="0" w:color="000000"/>
              <w:right w:val="single" w:sz="5" w:space="0" w:color="000000"/>
            </w:tcBorders>
            <w:tcMar>
              <w:top w:w="0" w:type="dxa"/>
              <w:left w:w="100" w:type="dxa"/>
              <w:bottom w:w="0" w:type="dxa"/>
              <w:right w:w="100" w:type="dxa"/>
            </w:tcMar>
          </w:tcPr>
          <w:p w14:paraId="48C0A21D" w14:textId="77777777" w:rsidR="001A73E7" w:rsidRDefault="00000000">
            <w:pPr>
              <w:spacing w:before="240" w:after="240"/>
              <w:ind w:left="0" w:right="100" w:hanging="2"/>
              <w:rPr>
                <w:rFonts w:ascii="Calibri" w:eastAsia="Calibri" w:hAnsi="Calibri" w:cs="Calibri"/>
                <w:color w:val="595959"/>
              </w:rPr>
            </w:pPr>
            <w:r>
              <w:rPr>
                <w:rFonts w:ascii="Calibri" w:eastAsia="Calibri" w:hAnsi="Calibri" w:cs="Calibri"/>
                <w:color w:val="595959"/>
              </w:rPr>
              <w:t>CU-9</w:t>
            </w:r>
          </w:p>
        </w:tc>
      </w:tr>
      <w:tr w:rsidR="001A73E7" w14:paraId="12078A87" w14:textId="77777777">
        <w:trPr>
          <w:trHeight w:val="300"/>
        </w:trPr>
        <w:tc>
          <w:tcPr>
            <w:tcW w:w="2235" w:type="dxa"/>
            <w:tcBorders>
              <w:top w:val="nil"/>
              <w:left w:val="single" w:sz="5" w:space="0" w:color="000000"/>
              <w:bottom w:val="single" w:sz="5" w:space="0" w:color="000000"/>
              <w:right w:val="single" w:sz="5" w:space="0" w:color="000000"/>
            </w:tcBorders>
            <w:shd w:val="clear" w:color="auto" w:fill="DBDBDB"/>
            <w:tcMar>
              <w:top w:w="0" w:type="dxa"/>
              <w:left w:w="100" w:type="dxa"/>
              <w:bottom w:w="0" w:type="dxa"/>
              <w:right w:w="100" w:type="dxa"/>
            </w:tcMar>
          </w:tcPr>
          <w:p w14:paraId="34741B78" w14:textId="77777777" w:rsidR="001A73E7" w:rsidRDefault="00000000">
            <w:pPr>
              <w:spacing w:before="240" w:after="240"/>
              <w:ind w:left="0" w:right="100" w:hanging="2"/>
              <w:rPr>
                <w:rFonts w:ascii="Calibri" w:eastAsia="Calibri" w:hAnsi="Calibri" w:cs="Calibri"/>
                <w:b/>
                <w:color w:val="595959"/>
              </w:rPr>
            </w:pPr>
            <w:r>
              <w:rPr>
                <w:rFonts w:ascii="Calibri" w:eastAsia="Calibri" w:hAnsi="Calibri" w:cs="Calibri"/>
                <w:b/>
                <w:color w:val="595959"/>
              </w:rPr>
              <w:t>Esc. Asociados:</w:t>
            </w:r>
          </w:p>
        </w:tc>
        <w:tc>
          <w:tcPr>
            <w:tcW w:w="5310" w:type="dxa"/>
            <w:tcBorders>
              <w:top w:val="nil"/>
              <w:left w:val="nil"/>
              <w:bottom w:val="single" w:sz="5" w:space="0" w:color="000000"/>
              <w:right w:val="single" w:sz="5" w:space="0" w:color="000000"/>
            </w:tcBorders>
            <w:tcMar>
              <w:top w:w="0" w:type="dxa"/>
              <w:left w:w="100" w:type="dxa"/>
              <w:bottom w:w="0" w:type="dxa"/>
              <w:right w:w="100" w:type="dxa"/>
            </w:tcMar>
          </w:tcPr>
          <w:p w14:paraId="654E906D" w14:textId="77777777" w:rsidR="001A73E7" w:rsidRDefault="00000000">
            <w:pPr>
              <w:spacing w:before="240" w:after="240"/>
              <w:ind w:left="0" w:right="100" w:hanging="2"/>
              <w:rPr>
                <w:rFonts w:ascii="Calibri" w:eastAsia="Calibri" w:hAnsi="Calibri" w:cs="Calibri"/>
                <w:color w:val="595959"/>
              </w:rPr>
            </w:pPr>
            <w:r>
              <w:rPr>
                <w:rFonts w:ascii="Calibri" w:eastAsia="Calibri" w:hAnsi="Calibri" w:cs="Calibri"/>
                <w:color w:val="595959"/>
              </w:rPr>
              <w:t>ES-DG-9</w:t>
            </w:r>
          </w:p>
        </w:tc>
      </w:tr>
    </w:tbl>
    <w:p w14:paraId="465A2A38" w14:textId="77777777" w:rsidR="001A73E7" w:rsidRDefault="001A73E7">
      <w:pPr>
        <w:spacing w:before="240" w:after="240"/>
        <w:ind w:left="0" w:hanging="2"/>
        <w:rPr>
          <w:rFonts w:ascii="Calibri" w:eastAsia="Calibri" w:hAnsi="Calibri" w:cs="Calibri"/>
          <w:color w:val="595959"/>
        </w:rPr>
      </w:pPr>
    </w:p>
    <w:p w14:paraId="0C1283A2" w14:textId="77777777" w:rsidR="001A73E7" w:rsidRDefault="00000000">
      <w:pPr>
        <w:spacing w:before="240" w:after="240"/>
        <w:ind w:left="0" w:hanging="2"/>
        <w:jc w:val="center"/>
        <w:rPr>
          <w:rFonts w:ascii="Calibri" w:eastAsia="Calibri" w:hAnsi="Calibri" w:cs="Calibri"/>
          <w:color w:val="595959"/>
        </w:rPr>
      </w:pPr>
      <w:r>
        <w:rPr>
          <w:rFonts w:ascii="Calibri" w:eastAsia="Calibri" w:hAnsi="Calibri" w:cs="Calibri"/>
          <w:color w:val="595959"/>
        </w:rPr>
        <w:t xml:space="preserve"> </w:t>
      </w:r>
      <w:r>
        <w:rPr>
          <w:rFonts w:ascii="Calibri" w:eastAsia="Calibri" w:hAnsi="Calibri" w:cs="Calibri"/>
          <w:noProof/>
          <w:color w:val="595959"/>
        </w:rPr>
        <w:drawing>
          <wp:inline distT="114300" distB="114300" distL="114300" distR="114300" wp14:anchorId="3ABECD61" wp14:editId="44D9D1BD">
            <wp:extent cx="2854163" cy="2347779"/>
            <wp:effectExtent l="0" t="0" r="0" b="0"/>
            <wp:docPr id="104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6"/>
                    <a:srcRect/>
                    <a:stretch>
                      <a:fillRect/>
                    </a:stretch>
                  </pic:blipFill>
                  <pic:spPr>
                    <a:xfrm>
                      <a:off x="0" y="0"/>
                      <a:ext cx="2854163" cy="2347779"/>
                    </a:xfrm>
                    <a:prstGeom prst="rect">
                      <a:avLst/>
                    </a:prstGeom>
                    <a:ln/>
                  </pic:spPr>
                </pic:pic>
              </a:graphicData>
            </a:graphic>
          </wp:inline>
        </w:drawing>
      </w:r>
    </w:p>
    <w:p w14:paraId="3D5096CC" w14:textId="77777777" w:rsidR="001A73E7" w:rsidRDefault="00000000">
      <w:pPr>
        <w:spacing w:before="240" w:after="240"/>
        <w:ind w:left="0" w:hanging="2"/>
        <w:rPr>
          <w:rFonts w:ascii="Calibri" w:eastAsia="Calibri" w:hAnsi="Calibri" w:cs="Calibri"/>
          <w:color w:val="595959"/>
        </w:rPr>
      </w:pPr>
      <w:r>
        <w:rPr>
          <w:rFonts w:ascii="Calibri" w:eastAsia="Calibri" w:hAnsi="Calibri" w:cs="Calibri"/>
          <w:color w:val="595959"/>
        </w:rPr>
        <w:t xml:space="preserve"> </w:t>
      </w:r>
    </w:p>
    <w:tbl>
      <w:tblPr>
        <w:tblStyle w:val="afff5"/>
        <w:tblW w:w="754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235"/>
        <w:gridCol w:w="5310"/>
      </w:tblGrid>
      <w:tr w:rsidR="001A73E7" w14:paraId="2348910B" w14:textId="77777777">
        <w:trPr>
          <w:trHeight w:val="300"/>
        </w:trPr>
        <w:tc>
          <w:tcPr>
            <w:tcW w:w="2235" w:type="dxa"/>
            <w:tcBorders>
              <w:top w:val="single" w:sz="5" w:space="0" w:color="000000"/>
              <w:left w:val="single" w:sz="5" w:space="0" w:color="000000"/>
              <w:bottom w:val="single" w:sz="5" w:space="0" w:color="000000"/>
              <w:right w:val="single" w:sz="5" w:space="0" w:color="000000"/>
            </w:tcBorders>
            <w:shd w:val="clear" w:color="auto" w:fill="DBDBDB"/>
            <w:tcMar>
              <w:top w:w="0" w:type="dxa"/>
              <w:left w:w="100" w:type="dxa"/>
              <w:bottom w:w="0" w:type="dxa"/>
              <w:right w:w="100" w:type="dxa"/>
            </w:tcMar>
          </w:tcPr>
          <w:p w14:paraId="57B5EBBF" w14:textId="77777777" w:rsidR="001A73E7" w:rsidRDefault="00000000">
            <w:pPr>
              <w:spacing w:before="240" w:after="240"/>
              <w:ind w:left="0" w:right="100" w:hanging="2"/>
              <w:rPr>
                <w:rFonts w:ascii="Calibri" w:eastAsia="Calibri" w:hAnsi="Calibri" w:cs="Calibri"/>
                <w:b/>
                <w:color w:val="595959"/>
              </w:rPr>
            </w:pPr>
            <w:r>
              <w:rPr>
                <w:rFonts w:ascii="Calibri" w:eastAsia="Calibri" w:hAnsi="Calibri" w:cs="Calibri"/>
                <w:b/>
                <w:color w:val="595959"/>
              </w:rPr>
              <w:t>ID Ref.:</w:t>
            </w:r>
          </w:p>
        </w:tc>
        <w:tc>
          <w:tcPr>
            <w:tcW w:w="5310"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7921DDD8" w14:textId="77777777" w:rsidR="001A73E7" w:rsidRDefault="00000000">
            <w:pPr>
              <w:spacing w:before="240" w:after="240"/>
              <w:ind w:left="0" w:right="100" w:hanging="2"/>
              <w:rPr>
                <w:rFonts w:ascii="Calibri" w:eastAsia="Calibri" w:hAnsi="Calibri" w:cs="Calibri"/>
                <w:color w:val="595959"/>
              </w:rPr>
            </w:pPr>
            <w:r>
              <w:rPr>
                <w:rFonts w:ascii="Calibri" w:eastAsia="Calibri" w:hAnsi="Calibri" w:cs="Calibri"/>
                <w:color w:val="595959"/>
              </w:rPr>
              <w:t>DG-06</w:t>
            </w:r>
          </w:p>
        </w:tc>
      </w:tr>
      <w:tr w:rsidR="001A73E7" w14:paraId="169AAE9E" w14:textId="77777777">
        <w:trPr>
          <w:trHeight w:val="585"/>
        </w:trPr>
        <w:tc>
          <w:tcPr>
            <w:tcW w:w="2235" w:type="dxa"/>
            <w:tcBorders>
              <w:top w:val="nil"/>
              <w:left w:val="single" w:sz="5" w:space="0" w:color="000000"/>
              <w:bottom w:val="single" w:sz="5" w:space="0" w:color="000000"/>
              <w:right w:val="single" w:sz="5" w:space="0" w:color="000000"/>
            </w:tcBorders>
            <w:shd w:val="clear" w:color="auto" w:fill="DBDBDB"/>
            <w:tcMar>
              <w:top w:w="0" w:type="dxa"/>
              <w:left w:w="100" w:type="dxa"/>
              <w:bottom w:w="0" w:type="dxa"/>
              <w:right w:w="100" w:type="dxa"/>
            </w:tcMar>
          </w:tcPr>
          <w:p w14:paraId="31F12A4A" w14:textId="77777777" w:rsidR="001A73E7" w:rsidRDefault="00000000">
            <w:pPr>
              <w:spacing w:before="240" w:after="240"/>
              <w:ind w:left="0" w:right="100" w:hanging="2"/>
              <w:rPr>
                <w:rFonts w:ascii="Calibri" w:eastAsia="Calibri" w:hAnsi="Calibri" w:cs="Calibri"/>
                <w:b/>
                <w:color w:val="595959"/>
              </w:rPr>
            </w:pPr>
            <w:r>
              <w:rPr>
                <w:rFonts w:ascii="Calibri" w:eastAsia="Calibri" w:hAnsi="Calibri" w:cs="Calibri"/>
                <w:b/>
                <w:color w:val="595959"/>
              </w:rPr>
              <w:t>Descripción:</w:t>
            </w:r>
          </w:p>
        </w:tc>
        <w:tc>
          <w:tcPr>
            <w:tcW w:w="5310" w:type="dxa"/>
            <w:tcBorders>
              <w:top w:val="nil"/>
              <w:left w:val="nil"/>
              <w:bottom w:val="single" w:sz="5" w:space="0" w:color="000000"/>
              <w:right w:val="single" w:sz="5" w:space="0" w:color="000000"/>
            </w:tcBorders>
            <w:tcMar>
              <w:top w:w="0" w:type="dxa"/>
              <w:left w:w="100" w:type="dxa"/>
              <w:bottom w:w="0" w:type="dxa"/>
              <w:right w:w="100" w:type="dxa"/>
            </w:tcMar>
          </w:tcPr>
          <w:p w14:paraId="0BF023D1" w14:textId="77777777" w:rsidR="001A73E7" w:rsidRDefault="00000000">
            <w:pPr>
              <w:spacing w:before="240" w:after="240"/>
              <w:ind w:left="0" w:right="100" w:hanging="2"/>
              <w:rPr>
                <w:rFonts w:ascii="Calibri" w:eastAsia="Calibri" w:hAnsi="Calibri" w:cs="Calibri"/>
                <w:color w:val="595959"/>
              </w:rPr>
            </w:pPr>
            <w:r>
              <w:rPr>
                <w:rFonts w:ascii="Calibri" w:eastAsia="Calibri" w:hAnsi="Calibri" w:cs="Calibri"/>
                <w:color w:val="595959"/>
              </w:rPr>
              <w:t>Envío exitoso de listado de reparaciones al propietario del taller.</w:t>
            </w:r>
          </w:p>
        </w:tc>
      </w:tr>
      <w:tr w:rsidR="001A73E7" w14:paraId="686EBC4D" w14:textId="77777777">
        <w:trPr>
          <w:trHeight w:val="300"/>
        </w:trPr>
        <w:tc>
          <w:tcPr>
            <w:tcW w:w="2235" w:type="dxa"/>
            <w:tcBorders>
              <w:top w:val="nil"/>
              <w:left w:val="single" w:sz="5" w:space="0" w:color="000000"/>
              <w:bottom w:val="single" w:sz="5" w:space="0" w:color="000000"/>
              <w:right w:val="single" w:sz="5" w:space="0" w:color="000000"/>
            </w:tcBorders>
            <w:shd w:val="clear" w:color="auto" w:fill="DBDBDB"/>
            <w:tcMar>
              <w:top w:w="0" w:type="dxa"/>
              <w:left w:w="100" w:type="dxa"/>
              <w:bottom w:w="0" w:type="dxa"/>
              <w:right w:w="100" w:type="dxa"/>
            </w:tcMar>
          </w:tcPr>
          <w:p w14:paraId="4729A4E3" w14:textId="77777777" w:rsidR="001A73E7" w:rsidRDefault="00000000">
            <w:pPr>
              <w:spacing w:before="240" w:after="240"/>
              <w:ind w:left="0" w:right="100" w:hanging="2"/>
              <w:rPr>
                <w:rFonts w:ascii="Calibri" w:eastAsia="Calibri" w:hAnsi="Calibri" w:cs="Calibri"/>
                <w:b/>
                <w:color w:val="595959"/>
              </w:rPr>
            </w:pPr>
            <w:r>
              <w:rPr>
                <w:rFonts w:ascii="Calibri" w:eastAsia="Calibri" w:hAnsi="Calibri" w:cs="Calibri"/>
                <w:b/>
                <w:color w:val="595959"/>
              </w:rPr>
              <w:t>Reqs. asociados:</w:t>
            </w:r>
          </w:p>
        </w:tc>
        <w:tc>
          <w:tcPr>
            <w:tcW w:w="5310" w:type="dxa"/>
            <w:tcBorders>
              <w:top w:val="nil"/>
              <w:left w:val="nil"/>
              <w:bottom w:val="single" w:sz="5" w:space="0" w:color="000000"/>
              <w:right w:val="single" w:sz="5" w:space="0" w:color="000000"/>
            </w:tcBorders>
            <w:tcMar>
              <w:top w:w="0" w:type="dxa"/>
              <w:left w:w="100" w:type="dxa"/>
              <w:bottom w:w="0" w:type="dxa"/>
              <w:right w:w="100" w:type="dxa"/>
            </w:tcMar>
          </w:tcPr>
          <w:p w14:paraId="23A768DD" w14:textId="77777777" w:rsidR="001A73E7" w:rsidRDefault="00000000">
            <w:pPr>
              <w:spacing w:before="240" w:after="240"/>
              <w:ind w:left="0" w:right="100" w:hanging="2"/>
              <w:rPr>
                <w:rFonts w:ascii="Calibri" w:eastAsia="Calibri" w:hAnsi="Calibri" w:cs="Calibri"/>
                <w:color w:val="595959"/>
              </w:rPr>
            </w:pPr>
            <w:r>
              <w:rPr>
                <w:rFonts w:ascii="Calibri" w:eastAsia="Calibri" w:hAnsi="Calibri" w:cs="Calibri"/>
                <w:color w:val="595959"/>
              </w:rPr>
              <w:t>SAFRF - 007</w:t>
            </w:r>
          </w:p>
        </w:tc>
      </w:tr>
      <w:tr w:rsidR="001A73E7" w14:paraId="189C0209" w14:textId="77777777">
        <w:trPr>
          <w:trHeight w:val="300"/>
        </w:trPr>
        <w:tc>
          <w:tcPr>
            <w:tcW w:w="2235" w:type="dxa"/>
            <w:tcBorders>
              <w:top w:val="nil"/>
              <w:left w:val="single" w:sz="5" w:space="0" w:color="000000"/>
              <w:bottom w:val="single" w:sz="5" w:space="0" w:color="000000"/>
              <w:right w:val="single" w:sz="5" w:space="0" w:color="000000"/>
            </w:tcBorders>
            <w:shd w:val="clear" w:color="auto" w:fill="DBDBDB"/>
            <w:tcMar>
              <w:top w:w="0" w:type="dxa"/>
              <w:left w:w="100" w:type="dxa"/>
              <w:bottom w:w="0" w:type="dxa"/>
              <w:right w:w="100" w:type="dxa"/>
            </w:tcMar>
          </w:tcPr>
          <w:p w14:paraId="7B3AC3E4" w14:textId="77777777" w:rsidR="001A73E7" w:rsidRDefault="00000000">
            <w:pPr>
              <w:spacing w:before="240" w:after="240"/>
              <w:ind w:left="0" w:right="100" w:hanging="2"/>
              <w:rPr>
                <w:rFonts w:ascii="Calibri" w:eastAsia="Calibri" w:hAnsi="Calibri" w:cs="Calibri"/>
                <w:b/>
                <w:color w:val="595959"/>
              </w:rPr>
            </w:pPr>
            <w:r>
              <w:rPr>
                <w:rFonts w:ascii="Calibri" w:eastAsia="Calibri" w:hAnsi="Calibri" w:cs="Calibri"/>
                <w:b/>
                <w:color w:val="595959"/>
              </w:rPr>
              <w:t>CU asociados:</w:t>
            </w:r>
          </w:p>
        </w:tc>
        <w:tc>
          <w:tcPr>
            <w:tcW w:w="5310" w:type="dxa"/>
            <w:tcBorders>
              <w:top w:val="nil"/>
              <w:left w:val="nil"/>
              <w:bottom w:val="single" w:sz="5" w:space="0" w:color="000000"/>
              <w:right w:val="single" w:sz="5" w:space="0" w:color="000000"/>
            </w:tcBorders>
            <w:tcMar>
              <w:top w:w="0" w:type="dxa"/>
              <w:left w:w="100" w:type="dxa"/>
              <w:bottom w:w="0" w:type="dxa"/>
              <w:right w:w="100" w:type="dxa"/>
            </w:tcMar>
          </w:tcPr>
          <w:p w14:paraId="1879ED94" w14:textId="77777777" w:rsidR="001A73E7" w:rsidRDefault="00000000">
            <w:pPr>
              <w:spacing w:before="240" w:after="240"/>
              <w:ind w:left="0" w:right="100" w:hanging="2"/>
              <w:rPr>
                <w:rFonts w:ascii="Calibri" w:eastAsia="Calibri" w:hAnsi="Calibri" w:cs="Calibri"/>
                <w:color w:val="595959"/>
              </w:rPr>
            </w:pPr>
            <w:r>
              <w:rPr>
                <w:rFonts w:ascii="Calibri" w:eastAsia="Calibri" w:hAnsi="Calibri" w:cs="Calibri"/>
                <w:color w:val="595959"/>
              </w:rPr>
              <w:t>CU-5</w:t>
            </w:r>
          </w:p>
        </w:tc>
      </w:tr>
      <w:tr w:rsidR="001A73E7" w14:paraId="2CD423E6" w14:textId="77777777">
        <w:trPr>
          <w:trHeight w:val="300"/>
        </w:trPr>
        <w:tc>
          <w:tcPr>
            <w:tcW w:w="2235" w:type="dxa"/>
            <w:tcBorders>
              <w:top w:val="nil"/>
              <w:left w:val="single" w:sz="5" w:space="0" w:color="000000"/>
              <w:bottom w:val="single" w:sz="5" w:space="0" w:color="000000"/>
              <w:right w:val="single" w:sz="5" w:space="0" w:color="000000"/>
            </w:tcBorders>
            <w:shd w:val="clear" w:color="auto" w:fill="DBDBDB"/>
            <w:tcMar>
              <w:top w:w="0" w:type="dxa"/>
              <w:left w:w="100" w:type="dxa"/>
              <w:bottom w:w="0" w:type="dxa"/>
              <w:right w:w="100" w:type="dxa"/>
            </w:tcMar>
          </w:tcPr>
          <w:p w14:paraId="3406E0BF" w14:textId="77777777" w:rsidR="001A73E7" w:rsidRDefault="00000000">
            <w:pPr>
              <w:spacing w:before="240" w:after="240"/>
              <w:ind w:left="0" w:right="100" w:hanging="2"/>
              <w:rPr>
                <w:rFonts w:ascii="Calibri" w:eastAsia="Calibri" w:hAnsi="Calibri" w:cs="Calibri"/>
                <w:b/>
                <w:color w:val="595959"/>
              </w:rPr>
            </w:pPr>
            <w:r>
              <w:rPr>
                <w:rFonts w:ascii="Calibri" w:eastAsia="Calibri" w:hAnsi="Calibri" w:cs="Calibri"/>
                <w:b/>
                <w:color w:val="595959"/>
              </w:rPr>
              <w:t>Esc. Asociados:</w:t>
            </w:r>
          </w:p>
        </w:tc>
        <w:tc>
          <w:tcPr>
            <w:tcW w:w="5310" w:type="dxa"/>
            <w:tcBorders>
              <w:top w:val="nil"/>
              <w:left w:val="nil"/>
              <w:bottom w:val="single" w:sz="5" w:space="0" w:color="000000"/>
              <w:right w:val="single" w:sz="5" w:space="0" w:color="000000"/>
            </w:tcBorders>
            <w:tcMar>
              <w:top w:w="0" w:type="dxa"/>
              <w:left w:w="100" w:type="dxa"/>
              <w:bottom w:w="0" w:type="dxa"/>
              <w:right w:w="100" w:type="dxa"/>
            </w:tcMar>
          </w:tcPr>
          <w:p w14:paraId="06E8D230" w14:textId="77777777" w:rsidR="001A73E7" w:rsidRDefault="00000000">
            <w:pPr>
              <w:spacing w:before="240" w:after="240"/>
              <w:ind w:left="0" w:right="100" w:hanging="2"/>
              <w:rPr>
                <w:rFonts w:ascii="Calibri" w:eastAsia="Calibri" w:hAnsi="Calibri" w:cs="Calibri"/>
                <w:color w:val="595959"/>
              </w:rPr>
            </w:pPr>
            <w:r>
              <w:rPr>
                <w:rFonts w:ascii="Calibri" w:eastAsia="Calibri" w:hAnsi="Calibri" w:cs="Calibri"/>
                <w:color w:val="595959"/>
              </w:rPr>
              <w:t>ES-DG-5</w:t>
            </w:r>
          </w:p>
        </w:tc>
      </w:tr>
    </w:tbl>
    <w:p w14:paraId="61720BB0" w14:textId="77777777" w:rsidR="001A73E7" w:rsidRDefault="00000000">
      <w:pPr>
        <w:spacing w:before="240" w:after="240"/>
        <w:ind w:left="0" w:hanging="2"/>
        <w:jc w:val="center"/>
        <w:rPr>
          <w:rFonts w:ascii="Calibri" w:eastAsia="Calibri" w:hAnsi="Calibri" w:cs="Calibri"/>
          <w:color w:val="595959"/>
        </w:rPr>
      </w:pPr>
      <w:r>
        <w:rPr>
          <w:rFonts w:ascii="Calibri" w:eastAsia="Calibri" w:hAnsi="Calibri" w:cs="Calibri"/>
          <w:color w:val="595959"/>
        </w:rPr>
        <w:lastRenderedPageBreak/>
        <w:t xml:space="preserve"> </w:t>
      </w:r>
      <w:r>
        <w:rPr>
          <w:rFonts w:ascii="Calibri" w:eastAsia="Calibri" w:hAnsi="Calibri" w:cs="Calibri"/>
          <w:noProof/>
          <w:color w:val="595959"/>
        </w:rPr>
        <w:drawing>
          <wp:inline distT="114300" distB="114300" distL="114300" distR="114300" wp14:anchorId="73500EC8" wp14:editId="615407AA">
            <wp:extent cx="2622313" cy="2190403"/>
            <wp:effectExtent l="0" t="0" r="0" b="0"/>
            <wp:docPr id="104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7"/>
                    <a:srcRect/>
                    <a:stretch>
                      <a:fillRect/>
                    </a:stretch>
                  </pic:blipFill>
                  <pic:spPr>
                    <a:xfrm>
                      <a:off x="0" y="0"/>
                      <a:ext cx="2622313" cy="2190403"/>
                    </a:xfrm>
                    <a:prstGeom prst="rect">
                      <a:avLst/>
                    </a:prstGeom>
                    <a:ln/>
                  </pic:spPr>
                </pic:pic>
              </a:graphicData>
            </a:graphic>
          </wp:inline>
        </w:drawing>
      </w:r>
    </w:p>
    <w:tbl>
      <w:tblPr>
        <w:tblStyle w:val="afff6"/>
        <w:tblW w:w="754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235"/>
        <w:gridCol w:w="5310"/>
      </w:tblGrid>
      <w:tr w:rsidR="001A73E7" w14:paraId="0C531693" w14:textId="77777777">
        <w:trPr>
          <w:trHeight w:val="300"/>
        </w:trPr>
        <w:tc>
          <w:tcPr>
            <w:tcW w:w="2235" w:type="dxa"/>
            <w:tcBorders>
              <w:top w:val="single" w:sz="5" w:space="0" w:color="000000"/>
              <w:left w:val="single" w:sz="5" w:space="0" w:color="000000"/>
              <w:bottom w:val="single" w:sz="5" w:space="0" w:color="000000"/>
              <w:right w:val="single" w:sz="5" w:space="0" w:color="000000"/>
            </w:tcBorders>
            <w:shd w:val="clear" w:color="auto" w:fill="DBDBDB"/>
            <w:tcMar>
              <w:top w:w="0" w:type="dxa"/>
              <w:left w:w="100" w:type="dxa"/>
              <w:bottom w:w="0" w:type="dxa"/>
              <w:right w:w="100" w:type="dxa"/>
            </w:tcMar>
          </w:tcPr>
          <w:p w14:paraId="6F3756AC" w14:textId="77777777" w:rsidR="001A73E7" w:rsidRDefault="00000000">
            <w:pPr>
              <w:spacing w:before="240" w:after="240"/>
              <w:ind w:left="0" w:right="100" w:hanging="2"/>
              <w:rPr>
                <w:rFonts w:ascii="Calibri" w:eastAsia="Calibri" w:hAnsi="Calibri" w:cs="Calibri"/>
                <w:b/>
                <w:color w:val="595959"/>
              </w:rPr>
            </w:pPr>
            <w:r>
              <w:rPr>
                <w:rFonts w:ascii="Calibri" w:eastAsia="Calibri" w:hAnsi="Calibri" w:cs="Calibri"/>
                <w:b/>
                <w:color w:val="595959"/>
              </w:rPr>
              <w:t>ID Ref.:</w:t>
            </w:r>
          </w:p>
        </w:tc>
        <w:tc>
          <w:tcPr>
            <w:tcW w:w="5310"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3904E85D" w14:textId="77777777" w:rsidR="001A73E7" w:rsidRDefault="00000000">
            <w:pPr>
              <w:spacing w:before="240" w:after="240"/>
              <w:ind w:left="0" w:right="100" w:hanging="2"/>
              <w:rPr>
                <w:rFonts w:ascii="Calibri" w:eastAsia="Calibri" w:hAnsi="Calibri" w:cs="Calibri"/>
                <w:color w:val="595959"/>
              </w:rPr>
            </w:pPr>
            <w:r>
              <w:rPr>
                <w:rFonts w:ascii="Calibri" w:eastAsia="Calibri" w:hAnsi="Calibri" w:cs="Calibri"/>
                <w:color w:val="595959"/>
              </w:rPr>
              <w:t>DG-07</w:t>
            </w:r>
          </w:p>
        </w:tc>
      </w:tr>
      <w:tr w:rsidR="001A73E7" w14:paraId="5A1E411B" w14:textId="77777777">
        <w:trPr>
          <w:trHeight w:val="300"/>
        </w:trPr>
        <w:tc>
          <w:tcPr>
            <w:tcW w:w="2235" w:type="dxa"/>
            <w:tcBorders>
              <w:top w:val="nil"/>
              <w:left w:val="single" w:sz="5" w:space="0" w:color="000000"/>
              <w:bottom w:val="single" w:sz="5" w:space="0" w:color="000000"/>
              <w:right w:val="single" w:sz="5" w:space="0" w:color="000000"/>
            </w:tcBorders>
            <w:shd w:val="clear" w:color="auto" w:fill="DBDBDB"/>
            <w:tcMar>
              <w:top w:w="0" w:type="dxa"/>
              <w:left w:w="100" w:type="dxa"/>
              <w:bottom w:w="0" w:type="dxa"/>
              <w:right w:w="100" w:type="dxa"/>
            </w:tcMar>
          </w:tcPr>
          <w:p w14:paraId="6A95B042" w14:textId="77777777" w:rsidR="001A73E7" w:rsidRDefault="00000000">
            <w:pPr>
              <w:spacing w:before="240" w:after="240"/>
              <w:ind w:left="0" w:right="100" w:hanging="2"/>
              <w:rPr>
                <w:rFonts w:ascii="Calibri" w:eastAsia="Calibri" w:hAnsi="Calibri" w:cs="Calibri"/>
                <w:b/>
                <w:color w:val="595959"/>
              </w:rPr>
            </w:pPr>
            <w:r>
              <w:rPr>
                <w:rFonts w:ascii="Calibri" w:eastAsia="Calibri" w:hAnsi="Calibri" w:cs="Calibri"/>
                <w:b/>
                <w:color w:val="595959"/>
              </w:rPr>
              <w:t>Descripción:</w:t>
            </w:r>
          </w:p>
        </w:tc>
        <w:tc>
          <w:tcPr>
            <w:tcW w:w="5310" w:type="dxa"/>
            <w:tcBorders>
              <w:top w:val="nil"/>
              <w:left w:val="nil"/>
              <w:bottom w:val="single" w:sz="5" w:space="0" w:color="000000"/>
              <w:right w:val="single" w:sz="5" w:space="0" w:color="000000"/>
            </w:tcBorders>
            <w:tcMar>
              <w:top w:w="0" w:type="dxa"/>
              <w:left w:w="100" w:type="dxa"/>
              <w:bottom w:w="0" w:type="dxa"/>
              <w:right w:w="100" w:type="dxa"/>
            </w:tcMar>
          </w:tcPr>
          <w:p w14:paraId="0B97D049" w14:textId="77777777" w:rsidR="001A73E7" w:rsidRDefault="00000000">
            <w:pPr>
              <w:spacing w:before="240" w:after="240"/>
              <w:ind w:left="0" w:right="100" w:hanging="2"/>
              <w:rPr>
                <w:rFonts w:ascii="Calibri" w:eastAsia="Calibri" w:hAnsi="Calibri" w:cs="Calibri"/>
                <w:color w:val="595959"/>
              </w:rPr>
            </w:pPr>
            <w:r>
              <w:rPr>
                <w:rFonts w:ascii="Calibri" w:eastAsia="Calibri" w:hAnsi="Calibri" w:cs="Calibri"/>
                <w:color w:val="595959"/>
              </w:rPr>
              <w:t>Envío de recordatorio de pagos a los propietarios.</w:t>
            </w:r>
          </w:p>
        </w:tc>
      </w:tr>
      <w:tr w:rsidR="001A73E7" w14:paraId="41BB4B11" w14:textId="77777777">
        <w:trPr>
          <w:trHeight w:val="300"/>
        </w:trPr>
        <w:tc>
          <w:tcPr>
            <w:tcW w:w="2235" w:type="dxa"/>
            <w:tcBorders>
              <w:top w:val="nil"/>
              <w:left w:val="single" w:sz="5" w:space="0" w:color="000000"/>
              <w:bottom w:val="single" w:sz="5" w:space="0" w:color="000000"/>
              <w:right w:val="single" w:sz="5" w:space="0" w:color="000000"/>
            </w:tcBorders>
            <w:shd w:val="clear" w:color="auto" w:fill="DBDBDB"/>
            <w:tcMar>
              <w:top w:w="0" w:type="dxa"/>
              <w:left w:w="100" w:type="dxa"/>
              <w:bottom w:w="0" w:type="dxa"/>
              <w:right w:w="100" w:type="dxa"/>
            </w:tcMar>
          </w:tcPr>
          <w:p w14:paraId="55B498AD" w14:textId="77777777" w:rsidR="001A73E7" w:rsidRDefault="00000000">
            <w:pPr>
              <w:spacing w:before="240" w:after="240"/>
              <w:ind w:left="0" w:right="100" w:hanging="2"/>
              <w:rPr>
                <w:rFonts w:ascii="Calibri" w:eastAsia="Calibri" w:hAnsi="Calibri" w:cs="Calibri"/>
                <w:b/>
                <w:color w:val="595959"/>
              </w:rPr>
            </w:pPr>
            <w:r>
              <w:rPr>
                <w:rFonts w:ascii="Calibri" w:eastAsia="Calibri" w:hAnsi="Calibri" w:cs="Calibri"/>
                <w:b/>
                <w:color w:val="595959"/>
              </w:rPr>
              <w:t>Reqs. asociados:</w:t>
            </w:r>
          </w:p>
        </w:tc>
        <w:tc>
          <w:tcPr>
            <w:tcW w:w="5310" w:type="dxa"/>
            <w:tcBorders>
              <w:top w:val="nil"/>
              <w:left w:val="nil"/>
              <w:bottom w:val="single" w:sz="5" w:space="0" w:color="000000"/>
              <w:right w:val="single" w:sz="5" w:space="0" w:color="000000"/>
            </w:tcBorders>
            <w:tcMar>
              <w:top w:w="0" w:type="dxa"/>
              <w:left w:w="100" w:type="dxa"/>
              <w:bottom w:w="0" w:type="dxa"/>
              <w:right w:w="100" w:type="dxa"/>
            </w:tcMar>
          </w:tcPr>
          <w:p w14:paraId="0C5205F5" w14:textId="77777777" w:rsidR="001A73E7" w:rsidRDefault="00000000">
            <w:pPr>
              <w:spacing w:before="240" w:after="240"/>
              <w:ind w:left="0" w:right="100" w:hanging="2"/>
              <w:rPr>
                <w:rFonts w:ascii="Calibri" w:eastAsia="Calibri" w:hAnsi="Calibri" w:cs="Calibri"/>
                <w:color w:val="595959"/>
              </w:rPr>
            </w:pPr>
            <w:r>
              <w:rPr>
                <w:rFonts w:ascii="Calibri" w:eastAsia="Calibri" w:hAnsi="Calibri" w:cs="Calibri"/>
                <w:color w:val="595959"/>
              </w:rPr>
              <w:t>SAFRF - 019</w:t>
            </w:r>
          </w:p>
        </w:tc>
      </w:tr>
      <w:tr w:rsidR="001A73E7" w14:paraId="5DAFA72D" w14:textId="77777777">
        <w:trPr>
          <w:trHeight w:val="300"/>
        </w:trPr>
        <w:tc>
          <w:tcPr>
            <w:tcW w:w="2235" w:type="dxa"/>
            <w:tcBorders>
              <w:top w:val="nil"/>
              <w:left w:val="single" w:sz="5" w:space="0" w:color="000000"/>
              <w:bottom w:val="single" w:sz="5" w:space="0" w:color="000000"/>
              <w:right w:val="single" w:sz="5" w:space="0" w:color="000000"/>
            </w:tcBorders>
            <w:shd w:val="clear" w:color="auto" w:fill="DBDBDB"/>
            <w:tcMar>
              <w:top w:w="0" w:type="dxa"/>
              <w:left w:w="100" w:type="dxa"/>
              <w:bottom w:w="0" w:type="dxa"/>
              <w:right w:w="100" w:type="dxa"/>
            </w:tcMar>
          </w:tcPr>
          <w:p w14:paraId="493B9475" w14:textId="77777777" w:rsidR="001A73E7" w:rsidRDefault="00000000">
            <w:pPr>
              <w:spacing w:before="240" w:after="240"/>
              <w:ind w:left="0" w:right="100" w:hanging="2"/>
              <w:rPr>
                <w:rFonts w:ascii="Calibri" w:eastAsia="Calibri" w:hAnsi="Calibri" w:cs="Calibri"/>
                <w:b/>
                <w:color w:val="595959"/>
              </w:rPr>
            </w:pPr>
            <w:r>
              <w:rPr>
                <w:rFonts w:ascii="Calibri" w:eastAsia="Calibri" w:hAnsi="Calibri" w:cs="Calibri"/>
                <w:b/>
                <w:color w:val="595959"/>
              </w:rPr>
              <w:t>CU asociados:</w:t>
            </w:r>
          </w:p>
        </w:tc>
        <w:tc>
          <w:tcPr>
            <w:tcW w:w="5310" w:type="dxa"/>
            <w:tcBorders>
              <w:top w:val="nil"/>
              <w:left w:val="nil"/>
              <w:bottom w:val="single" w:sz="5" w:space="0" w:color="000000"/>
              <w:right w:val="single" w:sz="5" w:space="0" w:color="000000"/>
            </w:tcBorders>
            <w:tcMar>
              <w:top w:w="0" w:type="dxa"/>
              <w:left w:w="100" w:type="dxa"/>
              <w:bottom w:w="0" w:type="dxa"/>
              <w:right w:w="100" w:type="dxa"/>
            </w:tcMar>
          </w:tcPr>
          <w:p w14:paraId="0DBB18B6" w14:textId="77777777" w:rsidR="001A73E7" w:rsidRDefault="00000000">
            <w:pPr>
              <w:spacing w:before="240" w:after="240"/>
              <w:ind w:left="0" w:right="100" w:hanging="2"/>
              <w:rPr>
                <w:rFonts w:ascii="Calibri" w:eastAsia="Calibri" w:hAnsi="Calibri" w:cs="Calibri"/>
                <w:color w:val="595959"/>
              </w:rPr>
            </w:pPr>
            <w:r>
              <w:rPr>
                <w:rFonts w:ascii="Calibri" w:eastAsia="Calibri" w:hAnsi="Calibri" w:cs="Calibri"/>
                <w:color w:val="595959"/>
              </w:rPr>
              <w:t>CU-12</w:t>
            </w:r>
          </w:p>
        </w:tc>
      </w:tr>
      <w:tr w:rsidR="001A73E7" w14:paraId="2332E763" w14:textId="77777777">
        <w:trPr>
          <w:trHeight w:val="300"/>
        </w:trPr>
        <w:tc>
          <w:tcPr>
            <w:tcW w:w="2235" w:type="dxa"/>
            <w:tcBorders>
              <w:top w:val="nil"/>
              <w:left w:val="single" w:sz="5" w:space="0" w:color="000000"/>
              <w:bottom w:val="single" w:sz="5" w:space="0" w:color="000000"/>
              <w:right w:val="single" w:sz="5" w:space="0" w:color="000000"/>
            </w:tcBorders>
            <w:shd w:val="clear" w:color="auto" w:fill="DBDBDB"/>
            <w:tcMar>
              <w:top w:w="0" w:type="dxa"/>
              <w:left w:w="100" w:type="dxa"/>
              <w:bottom w:w="0" w:type="dxa"/>
              <w:right w:w="100" w:type="dxa"/>
            </w:tcMar>
          </w:tcPr>
          <w:p w14:paraId="36AD57DE" w14:textId="77777777" w:rsidR="001A73E7" w:rsidRDefault="00000000">
            <w:pPr>
              <w:spacing w:before="240" w:after="240"/>
              <w:ind w:left="0" w:right="100" w:hanging="2"/>
              <w:rPr>
                <w:rFonts w:ascii="Calibri" w:eastAsia="Calibri" w:hAnsi="Calibri" w:cs="Calibri"/>
                <w:b/>
                <w:color w:val="595959"/>
              </w:rPr>
            </w:pPr>
            <w:r>
              <w:rPr>
                <w:rFonts w:ascii="Calibri" w:eastAsia="Calibri" w:hAnsi="Calibri" w:cs="Calibri"/>
                <w:b/>
                <w:color w:val="595959"/>
              </w:rPr>
              <w:t>Esc. Asociados:</w:t>
            </w:r>
          </w:p>
        </w:tc>
        <w:tc>
          <w:tcPr>
            <w:tcW w:w="5310" w:type="dxa"/>
            <w:tcBorders>
              <w:top w:val="nil"/>
              <w:left w:val="nil"/>
              <w:bottom w:val="single" w:sz="5" w:space="0" w:color="000000"/>
              <w:right w:val="single" w:sz="5" w:space="0" w:color="000000"/>
            </w:tcBorders>
            <w:tcMar>
              <w:top w:w="0" w:type="dxa"/>
              <w:left w:w="100" w:type="dxa"/>
              <w:bottom w:w="0" w:type="dxa"/>
              <w:right w:w="100" w:type="dxa"/>
            </w:tcMar>
          </w:tcPr>
          <w:p w14:paraId="3310B66B" w14:textId="77777777" w:rsidR="001A73E7" w:rsidRDefault="00000000">
            <w:pPr>
              <w:spacing w:before="240" w:after="240"/>
              <w:ind w:left="0" w:right="100" w:hanging="2"/>
              <w:rPr>
                <w:rFonts w:ascii="Calibri" w:eastAsia="Calibri" w:hAnsi="Calibri" w:cs="Calibri"/>
                <w:color w:val="595959"/>
              </w:rPr>
            </w:pPr>
            <w:r>
              <w:rPr>
                <w:rFonts w:ascii="Calibri" w:eastAsia="Calibri" w:hAnsi="Calibri" w:cs="Calibri"/>
                <w:color w:val="595959"/>
              </w:rPr>
              <w:t>ES-DG-12</w:t>
            </w:r>
          </w:p>
        </w:tc>
      </w:tr>
    </w:tbl>
    <w:p w14:paraId="72E38380" w14:textId="77777777" w:rsidR="001A73E7" w:rsidRDefault="00000000">
      <w:pPr>
        <w:spacing w:before="240" w:after="240"/>
        <w:ind w:left="0" w:hanging="2"/>
        <w:rPr>
          <w:rFonts w:ascii="Calibri" w:eastAsia="Calibri" w:hAnsi="Calibri" w:cs="Calibri"/>
          <w:color w:val="595959"/>
        </w:rPr>
      </w:pPr>
      <w:r>
        <w:rPr>
          <w:rFonts w:ascii="Calibri" w:eastAsia="Calibri" w:hAnsi="Calibri" w:cs="Calibri"/>
          <w:color w:val="595959"/>
        </w:rPr>
        <w:t xml:space="preserve"> </w:t>
      </w:r>
    </w:p>
    <w:p w14:paraId="1D38AABB" w14:textId="77777777" w:rsidR="001A73E7" w:rsidRDefault="00000000">
      <w:pPr>
        <w:spacing w:before="240" w:after="240"/>
        <w:ind w:left="0" w:hanging="2"/>
        <w:rPr>
          <w:rFonts w:ascii="Calibri" w:eastAsia="Calibri" w:hAnsi="Calibri" w:cs="Calibri"/>
          <w:color w:val="595959"/>
        </w:rPr>
      </w:pPr>
      <w:r>
        <w:rPr>
          <w:rFonts w:ascii="Calibri" w:eastAsia="Calibri" w:hAnsi="Calibri" w:cs="Calibri"/>
          <w:color w:val="595959"/>
        </w:rPr>
        <w:t xml:space="preserve"> </w:t>
      </w:r>
    </w:p>
    <w:p w14:paraId="21FA8AB2" w14:textId="77777777" w:rsidR="001A73E7" w:rsidRDefault="00000000">
      <w:pPr>
        <w:spacing w:before="240" w:after="240"/>
        <w:ind w:left="0" w:hanging="2"/>
        <w:rPr>
          <w:rFonts w:ascii="Calibri" w:eastAsia="Calibri" w:hAnsi="Calibri" w:cs="Calibri"/>
          <w:color w:val="595959"/>
        </w:rPr>
      </w:pPr>
      <w:r>
        <w:rPr>
          <w:rFonts w:ascii="Calibri" w:eastAsia="Calibri" w:hAnsi="Calibri" w:cs="Calibri"/>
          <w:color w:val="595959"/>
        </w:rPr>
        <w:t xml:space="preserve"> </w:t>
      </w:r>
    </w:p>
    <w:p w14:paraId="23A7A270" w14:textId="77777777" w:rsidR="001A73E7" w:rsidRDefault="00000000">
      <w:pPr>
        <w:spacing w:before="240" w:after="240"/>
        <w:ind w:left="0" w:hanging="2"/>
        <w:jc w:val="center"/>
        <w:rPr>
          <w:rFonts w:ascii="Calibri" w:eastAsia="Calibri" w:hAnsi="Calibri" w:cs="Calibri"/>
          <w:color w:val="595959"/>
        </w:rPr>
      </w:pPr>
      <w:r>
        <w:rPr>
          <w:rFonts w:ascii="Calibri" w:eastAsia="Calibri" w:hAnsi="Calibri" w:cs="Calibri"/>
          <w:color w:val="595959"/>
        </w:rPr>
        <w:t xml:space="preserve"> </w:t>
      </w:r>
      <w:r>
        <w:rPr>
          <w:rFonts w:ascii="Calibri" w:eastAsia="Calibri" w:hAnsi="Calibri" w:cs="Calibri"/>
          <w:noProof/>
          <w:color w:val="595959"/>
        </w:rPr>
        <w:drawing>
          <wp:inline distT="114300" distB="114300" distL="114300" distR="114300" wp14:anchorId="6FB6EC15" wp14:editId="578BCDF9">
            <wp:extent cx="2640344" cy="2177604"/>
            <wp:effectExtent l="0" t="0" r="0" b="0"/>
            <wp:docPr id="1050"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8"/>
                    <a:srcRect/>
                    <a:stretch>
                      <a:fillRect/>
                    </a:stretch>
                  </pic:blipFill>
                  <pic:spPr>
                    <a:xfrm>
                      <a:off x="0" y="0"/>
                      <a:ext cx="2640344" cy="2177604"/>
                    </a:xfrm>
                    <a:prstGeom prst="rect">
                      <a:avLst/>
                    </a:prstGeom>
                    <a:ln/>
                  </pic:spPr>
                </pic:pic>
              </a:graphicData>
            </a:graphic>
          </wp:inline>
        </w:drawing>
      </w:r>
    </w:p>
    <w:tbl>
      <w:tblPr>
        <w:tblStyle w:val="afff7"/>
        <w:tblW w:w="754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235"/>
        <w:gridCol w:w="5310"/>
      </w:tblGrid>
      <w:tr w:rsidR="001A73E7" w14:paraId="6745EDB2" w14:textId="77777777">
        <w:trPr>
          <w:trHeight w:val="300"/>
        </w:trPr>
        <w:tc>
          <w:tcPr>
            <w:tcW w:w="2235" w:type="dxa"/>
            <w:tcBorders>
              <w:top w:val="single" w:sz="5" w:space="0" w:color="000000"/>
              <w:left w:val="single" w:sz="5" w:space="0" w:color="000000"/>
              <w:bottom w:val="single" w:sz="5" w:space="0" w:color="000000"/>
              <w:right w:val="single" w:sz="5" w:space="0" w:color="000000"/>
            </w:tcBorders>
            <w:shd w:val="clear" w:color="auto" w:fill="DBDBDB"/>
            <w:tcMar>
              <w:top w:w="0" w:type="dxa"/>
              <w:left w:w="100" w:type="dxa"/>
              <w:bottom w:w="0" w:type="dxa"/>
              <w:right w:w="100" w:type="dxa"/>
            </w:tcMar>
          </w:tcPr>
          <w:p w14:paraId="710F5902" w14:textId="77777777" w:rsidR="001A73E7" w:rsidRDefault="00000000">
            <w:pPr>
              <w:spacing w:before="240" w:after="240"/>
              <w:ind w:left="0" w:right="100" w:hanging="2"/>
              <w:rPr>
                <w:rFonts w:ascii="Calibri" w:eastAsia="Calibri" w:hAnsi="Calibri" w:cs="Calibri"/>
                <w:b/>
                <w:color w:val="595959"/>
              </w:rPr>
            </w:pPr>
            <w:r>
              <w:rPr>
                <w:rFonts w:ascii="Calibri" w:eastAsia="Calibri" w:hAnsi="Calibri" w:cs="Calibri"/>
                <w:b/>
                <w:color w:val="595959"/>
              </w:rPr>
              <w:lastRenderedPageBreak/>
              <w:t>ID Ref.:</w:t>
            </w:r>
          </w:p>
        </w:tc>
        <w:tc>
          <w:tcPr>
            <w:tcW w:w="5310"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74D69603" w14:textId="77777777" w:rsidR="001A73E7" w:rsidRDefault="00000000">
            <w:pPr>
              <w:spacing w:before="240" w:after="240"/>
              <w:ind w:left="0" w:right="100" w:hanging="2"/>
              <w:rPr>
                <w:rFonts w:ascii="Calibri" w:eastAsia="Calibri" w:hAnsi="Calibri" w:cs="Calibri"/>
                <w:color w:val="595959"/>
              </w:rPr>
            </w:pPr>
            <w:r>
              <w:rPr>
                <w:rFonts w:ascii="Calibri" w:eastAsia="Calibri" w:hAnsi="Calibri" w:cs="Calibri"/>
                <w:color w:val="595959"/>
              </w:rPr>
              <w:t>DG-08</w:t>
            </w:r>
          </w:p>
        </w:tc>
      </w:tr>
      <w:tr w:rsidR="001A73E7" w14:paraId="33D5EA3A" w14:textId="77777777">
        <w:trPr>
          <w:trHeight w:val="300"/>
        </w:trPr>
        <w:tc>
          <w:tcPr>
            <w:tcW w:w="2235" w:type="dxa"/>
            <w:tcBorders>
              <w:top w:val="nil"/>
              <w:left w:val="single" w:sz="5" w:space="0" w:color="000000"/>
              <w:bottom w:val="single" w:sz="5" w:space="0" w:color="000000"/>
              <w:right w:val="single" w:sz="5" w:space="0" w:color="000000"/>
            </w:tcBorders>
            <w:shd w:val="clear" w:color="auto" w:fill="DBDBDB"/>
            <w:tcMar>
              <w:top w:w="0" w:type="dxa"/>
              <w:left w:w="100" w:type="dxa"/>
              <w:bottom w:w="0" w:type="dxa"/>
              <w:right w:w="100" w:type="dxa"/>
            </w:tcMar>
          </w:tcPr>
          <w:p w14:paraId="00BCA234" w14:textId="77777777" w:rsidR="001A73E7" w:rsidRDefault="00000000">
            <w:pPr>
              <w:spacing w:before="240" w:after="240"/>
              <w:ind w:left="0" w:right="100" w:hanging="2"/>
              <w:rPr>
                <w:rFonts w:ascii="Calibri" w:eastAsia="Calibri" w:hAnsi="Calibri" w:cs="Calibri"/>
                <w:b/>
                <w:color w:val="595959"/>
              </w:rPr>
            </w:pPr>
            <w:r>
              <w:rPr>
                <w:rFonts w:ascii="Calibri" w:eastAsia="Calibri" w:hAnsi="Calibri" w:cs="Calibri"/>
                <w:b/>
                <w:color w:val="595959"/>
              </w:rPr>
              <w:t>Descripción:</w:t>
            </w:r>
          </w:p>
        </w:tc>
        <w:tc>
          <w:tcPr>
            <w:tcW w:w="5310" w:type="dxa"/>
            <w:tcBorders>
              <w:top w:val="nil"/>
              <w:left w:val="nil"/>
              <w:bottom w:val="single" w:sz="5" w:space="0" w:color="000000"/>
              <w:right w:val="single" w:sz="5" w:space="0" w:color="000000"/>
            </w:tcBorders>
            <w:tcMar>
              <w:top w:w="0" w:type="dxa"/>
              <w:left w:w="100" w:type="dxa"/>
              <w:bottom w:w="0" w:type="dxa"/>
              <w:right w:w="100" w:type="dxa"/>
            </w:tcMar>
          </w:tcPr>
          <w:p w14:paraId="5FA764E1" w14:textId="77777777" w:rsidR="001A73E7" w:rsidRDefault="00000000">
            <w:pPr>
              <w:spacing w:before="240" w:after="240"/>
              <w:ind w:left="0" w:right="100" w:hanging="2"/>
              <w:rPr>
                <w:rFonts w:ascii="Calibri" w:eastAsia="Calibri" w:hAnsi="Calibri" w:cs="Calibri"/>
                <w:color w:val="595959"/>
              </w:rPr>
            </w:pPr>
            <w:r>
              <w:rPr>
                <w:rFonts w:ascii="Calibri" w:eastAsia="Calibri" w:hAnsi="Calibri" w:cs="Calibri"/>
                <w:color w:val="595959"/>
              </w:rPr>
              <w:t>Gestión exitosa de proveedores en el sistema.</w:t>
            </w:r>
          </w:p>
        </w:tc>
      </w:tr>
      <w:tr w:rsidR="001A73E7" w14:paraId="52430D55" w14:textId="77777777">
        <w:trPr>
          <w:trHeight w:val="300"/>
        </w:trPr>
        <w:tc>
          <w:tcPr>
            <w:tcW w:w="2235" w:type="dxa"/>
            <w:tcBorders>
              <w:top w:val="nil"/>
              <w:left w:val="single" w:sz="5" w:space="0" w:color="000000"/>
              <w:bottom w:val="single" w:sz="5" w:space="0" w:color="000000"/>
              <w:right w:val="single" w:sz="5" w:space="0" w:color="000000"/>
            </w:tcBorders>
            <w:shd w:val="clear" w:color="auto" w:fill="DBDBDB"/>
            <w:tcMar>
              <w:top w:w="0" w:type="dxa"/>
              <w:left w:w="100" w:type="dxa"/>
              <w:bottom w:w="0" w:type="dxa"/>
              <w:right w:w="100" w:type="dxa"/>
            </w:tcMar>
          </w:tcPr>
          <w:p w14:paraId="308773E2" w14:textId="77777777" w:rsidR="001A73E7" w:rsidRDefault="00000000">
            <w:pPr>
              <w:spacing w:before="240" w:after="240"/>
              <w:ind w:left="0" w:right="100" w:hanging="2"/>
              <w:rPr>
                <w:rFonts w:ascii="Calibri" w:eastAsia="Calibri" w:hAnsi="Calibri" w:cs="Calibri"/>
                <w:b/>
                <w:color w:val="595959"/>
              </w:rPr>
            </w:pPr>
            <w:r>
              <w:rPr>
                <w:rFonts w:ascii="Calibri" w:eastAsia="Calibri" w:hAnsi="Calibri" w:cs="Calibri"/>
                <w:b/>
                <w:color w:val="595959"/>
              </w:rPr>
              <w:t>Reqs. asociados:</w:t>
            </w:r>
          </w:p>
        </w:tc>
        <w:tc>
          <w:tcPr>
            <w:tcW w:w="5310" w:type="dxa"/>
            <w:tcBorders>
              <w:top w:val="nil"/>
              <w:left w:val="nil"/>
              <w:bottom w:val="single" w:sz="5" w:space="0" w:color="000000"/>
              <w:right w:val="single" w:sz="5" w:space="0" w:color="000000"/>
            </w:tcBorders>
            <w:tcMar>
              <w:top w:w="0" w:type="dxa"/>
              <w:left w:w="100" w:type="dxa"/>
              <w:bottom w:w="0" w:type="dxa"/>
              <w:right w:w="100" w:type="dxa"/>
            </w:tcMar>
          </w:tcPr>
          <w:p w14:paraId="57758383" w14:textId="77777777" w:rsidR="001A73E7" w:rsidRDefault="00000000">
            <w:pPr>
              <w:spacing w:before="240" w:after="240"/>
              <w:ind w:left="0" w:right="100" w:hanging="2"/>
              <w:rPr>
                <w:rFonts w:ascii="Calibri" w:eastAsia="Calibri" w:hAnsi="Calibri" w:cs="Calibri"/>
                <w:color w:val="595959"/>
              </w:rPr>
            </w:pPr>
            <w:r>
              <w:rPr>
                <w:rFonts w:ascii="Calibri" w:eastAsia="Calibri" w:hAnsi="Calibri" w:cs="Calibri"/>
                <w:color w:val="595959"/>
              </w:rPr>
              <w:t>SAFRF - 022</w:t>
            </w:r>
          </w:p>
        </w:tc>
      </w:tr>
      <w:tr w:rsidR="001A73E7" w14:paraId="50473A09" w14:textId="77777777">
        <w:trPr>
          <w:trHeight w:val="300"/>
        </w:trPr>
        <w:tc>
          <w:tcPr>
            <w:tcW w:w="2235" w:type="dxa"/>
            <w:tcBorders>
              <w:top w:val="nil"/>
              <w:left w:val="single" w:sz="5" w:space="0" w:color="000000"/>
              <w:bottom w:val="single" w:sz="5" w:space="0" w:color="000000"/>
              <w:right w:val="single" w:sz="5" w:space="0" w:color="000000"/>
            </w:tcBorders>
            <w:shd w:val="clear" w:color="auto" w:fill="DBDBDB"/>
            <w:tcMar>
              <w:top w:w="0" w:type="dxa"/>
              <w:left w:w="100" w:type="dxa"/>
              <w:bottom w:w="0" w:type="dxa"/>
              <w:right w:w="100" w:type="dxa"/>
            </w:tcMar>
          </w:tcPr>
          <w:p w14:paraId="7163606D" w14:textId="77777777" w:rsidR="001A73E7" w:rsidRDefault="00000000">
            <w:pPr>
              <w:spacing w:before="240" w:after="240"/>
              <w:ind w:left="0" w:right="100" w:hanging="2"/>
              <w:rPr>
                <w:rFonts w:ascii="Calibri" w:eastAsia="Calibri" w:hAnsi="Calibri" w:cs="Calibri"/>
                <w:b/>
                <w:color w:val="595959"/>
              </w:rPr>
            </w:pPr>
            <w:r>
              <w:rPr>
                <w:rFonts w:ascii="Calibri" w:eastAsia="Calibri" w:hAnsi="Calibri" w:cs="Calibri"/>
                <w:b/>
                <w:color w:val="595959"/>
              </w:rPr>
              <w:t>CU asociados:</w:t>
            </w:r>
          </w:p>
        </w:tc>
        <w:tc>
          <w:tcPr>
            <w:tcW w:w="5310" w:type="dxa"/>
            <w:tcBorders>
              <w:top w:val="nil"/>
              <w:left w:val="nil"/>
              <w:bottom w:val="single" w:sz="5" w:space="0" w:color="000000"/>
              <w:right w:val="single" w:sz="5" w:space="0" w:color="000000"/>
            </w:tcBorders>
            <w:tcMar>
              <w:top w:w="0" w:type="dxa"/>
              <w:left w:w="100" w:type="dxa"/>
              <w:bottom w:w="0" w:type="dxa"/>
              <w:right w:w="100" w:type="dxa"/>
            </w:tcMar>
          </w:tcPr>
          <w:p w14:paraId="0C771AAE" w14:textId="77777777" w:rsidR="001A73E7" w:rsidRDefault="00000000">
            <w:pPr>
              <w:spacing w:before="240" w:after="240"/>
              <w:ind w:left="0" w:right="100" w:hanging="2"/>
              <w:rPr>
                <w:rFonts w:ascii="Calibri" w:eastAsia="Calibri" w:hAnsi="Calibri" w:cs="Calibri"/>
                <w:color w:val="595959"/>
              </w:rPr>
            </w:pPr>
            <w:r>
              <w:rPr>
                <w:rFonts w:ascii="Calibri" w:eastAsia="Calibri" w:hAnsi="Calibri" w:cs="Calibri"/>
                <w:color w:val="595959"/>
              </w:rPr>
              <w:t>CU-24</w:t>
            </w:r>
          </w:p>
        </w:tc>
      </w:tr>
      <w:tr w:rsidR="001A73E7" w14:paraId="40487AB0" w14:textId="77777777">
        <w:trPr>
          <w:trHeight w:val="300"/>
        </w:trPr>
        <w:tc>
          <w:tcPr>
            <w:tcW w:w="2235" w:type="dxa"/>
            <w:tcBorders>
              <w:top w:val="nil"/>
              <w:left w:val="single" w:sz="5" w:space="0" w:color="000000"/>
              <w:bottom w:val="single" w:sz="5" w:space="0" w:color="000000"/>
              <w:right w:val="single" w:sz="5" w:space="0" w:color="000000"/>
            </w:tcBorders>
            <w:shd w:val="clear" w:color="auto" w:fill="DBDBDB"/>
            <w:tcMar>
              <w:top w:w="0" w:type="dxa"/>
              <w:left w:w="100" w:type="dxa"/>
              <w:bottom w:w="0" w:type="dxa"/>
              <w:right w:w="100" w:type="dxa"/>
            </w:tcMar>
          </w:tcPr>
          <w:p w14:paraId="578A4748" w14:textId="77777777" w:rsidR="001A73E7" w:rsidRDefault="00000000">
            <w:pPr>
              <w:spacing w:before="240" w:after="240"/>
              <w:ind w:left="0" w:right="100" w:hanging="2"/>
              <w:rPr>
                <w:rFonts w:ascii="Calibri" w:eastAsia="Calibri" w:hAnsi="Calibri" w:cs="Calibri"/>
                <w:b/>
                <w:color w:val="595959"/>
              </w:rPr>
            </w:pPr>
            <w:r>
              <w:rPr>
                <w:rFonts w:ascii="Calibri" w:eastAsia="Calibri" w:hAnsi="Calibri" w:cs="Calibri"/>
                <w:b/>
                <w:color w:val="595959"/>
              </w:rPr>
              <w:t>Esc. Asociados:</w:t>
            </w:r>
          </w:p>
        </w:tc>
        <w:tc>
          <w:tcPr>
            <w:tcW w:w="5310" w:type="dxa"/>
            <w:tcBorders>
              <w:top w:val="nil"/>
              <w:left w:val="nil"/>
              <w:bottom w:val="single" w:sz="5" w:space="0" w:color="000000"/>
              <w:right w:val="single" w:sz="5" w:space="0" w:color="000000"/>
            </w:tcBorders>
            <w:tcMar>
              <w:top w:w="0" w:type="dxa"/>
              <w:left w:w="100" w:type="dxa"/>
              <w:bottom w:w="0" w:type="dxa"/>
              <w:right w:w="100" w:type="dxa"/>
            </w:tcMar>
          </w:tcPr>
          <w:p w14:paraId="6EDD7117" w14:textId="77777777" w:rsidR="001A73E7" w:rsidRDefault="00000000">
            <w:pPr>
              <w:spacing w:before="240" w:after="240"/>
              <w:ind w:left="0" w:right="100" w:hanging="2"/>
              <w:rPr>
                <w:rFonts w:ascii="Calibri" w:eastAsia="Calibri" w:hAnsi="Calibri" w:cs="Calibri"/>
                <w:color w:val="595959"/>
              </w:rPr>
            </w:pPr>
            <w:r>
              <w:rPr>
                <w:rFonts w:ascii="Calibri" w:eastAsia="Calibri" w:hAnsi="Calibri" w:cs="Calibri"/>
                <w:color w:val="595959"/>
              </w:rPr>
              <w:t>ES-DG-24</w:t>
            </w:r>
          </w:p>
        </w:tc>
      </w:tr>
    </w:tbl>
    <w:p w14:paraId="37978B2E" w14:textId="77777777" w:rsidR="001A73E7" w:rsidRDefault="001A73E7">
      <w:pPr>
        <w:spacing w:before="240" w:after="240"/>
        <w:ind w:left="0" w:hanging="2"/>
        <w:rPr>
          <w:rFonts w:ascii="Calibri" w:eastAsia="Calibri" w:hAnsi="Calibri" w:cs="Calibri"/>
          <w:color w:val="595959"/>
        </w:rPr>
      </w:pPr>
    </w:p>
    <w:p w14:paraId="4BC32400" w14:textId="77777777" w:rsidR="001A73E7" w:rsidRDefault="00000000">
      <w:pPr>
        <w:spacing w:before="240" w:after="240"/>
        <w:ind w:left="0" w:hanging="2"/>
        <w:jc w:val="center"/>
        <w:rPr>
          <w:rFonts w:ascii="Calibri" w:eastAsia="Calibri" w:hAnsi="Calibri" w:cs="Calibri"/>
          <w:color w:val="595959"/>
        </w:rPr>
      </w:pPr>
      <w:r>
        <w:rPr>
          <w:rFonts w:ascii="Calibri" w:eastAsia="Calibri" w:hAnsi="Calibri" w:cs="Calibri"/>
          <w:color w:val="595959"/>
        </w:rPr>
        <w:t xml:space="preserve"> </w:t>
      </w:r>
      <w:r>
        <w:rPr>
          <w:rFonts w:ascii="Calibri" w:eastAsia="Calibri" w:hAnsi="Calibri" w:cs="Calibri"/>
          <w:noProof/>
          <w:color w:val="595959"/>
        </w:rPr>
        <w:drawing>
          <wp:inline distT="114300" distB="114300" distL="114300" distR="114300" wp14:anchorId="2969BC79" wp14:editId="587040D4">
            <wp:extent cx="2866450" cy="2385368"/>
            <wp:effectExtent l="0" t="0" r="0" b="0"/>
            <wp:docPr id="104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9"/>
                    <a:srcRect/>
                    <a:stretch>
                      <a:fillRect/>
                    </a:stretch>
                  </pic:blipFill>
                  <pic:spPr>
                    <a:xfrm>
                      <a:off x="0" y="0"/>
                      <a:ext cx="2866450" cy="2385368"/>
                    </a:xfrm>
                    <a:prstGeom prst="rect">
                      <a:avLst/>
                    </a:prstGeom>
                    <a:ln/>
                  </pic:spPr>
                </pic:pic>
              </a:graphicData>
            </a:graphic>
          </wp:inline>
        </w:drawing>
      </w:r>
    </w:p>
    <w:p w14:paraId="1848E7FF" w14:textId="77777777" w:rsidR="001A73E7" w:rsidRDefault="00000000">
      <w:pPr>
        <w:spacing w:before="240" w:after="240"/>
        <w:ind w:left="0" w:hanging="2"/>
        <w:rPr>
          <w:rFonts w:ascii="Calibri" w:eastAsia="Calibri" w:hAnsi="Calibri" w:cs="Calibri"/>
          <w:color w:val="595959"/>
        </w:rPr>
      </w:pPr>
      <w:r>
        <w:rPr>
          <w:rFonts w:ascii="Calibri" w:eastAsia="Calibri" w:hAnsi="Calibri" w:cs="Calibri"/>
          <w:color w:val="595959"/>
        </w:rPr>
        <w:t xml:space="preserve">                                    </w:t>
      </w:r>
      <w:r>
        <w:rPr>
          <w:rFonts w:ascii="Calibri" w:eastAsia="Calibri" w:hAnsi="Calibri" w:cs="Calibri"/>
          <w:color w:val="595959"/>
        </w:rPr>
        <w:tab/>
      </w:r>
    </w:p>
    <w:tbl>
      <w:tblPr>
        <w:tblStyle w:val="afff8"/>
        <w:tblW w:w="754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235"/>
        <w:gridCol w:w="5310"/>
      </w:tblGrid>
      <w:tr w:rsidR="001A73E7" w14:paraId="645E68FB" w14:textId="77777777">
        <w:trPr>
          <w:trHeight w:val="300"/>
        </w:trPr>
        <w:tc>
          <w:tcPr>
            <w:tcW w:w="2235" w:type="dxa"/>
            <w:tcBorders>
              <w:top w:val="single" w:sz="5" w:space="0" w:color="000000"/>
              <w:left w:val="single" w:sz="5" w:space="0" w:color="000000"/>
              <w:bottom w:val="single" w:sz="5" w:space="0" w:color="000000"/>
              <w:right w:val="single" w:sz="5" w:space="0" w:color="000000"/>
            </w:tcBorders>
            <w:shd w:val="clear" w:color="auto" w:fill="DBDBDB"/>
            <w:tcMar>
              <w:top w:w="0" w:type="dxa"/>
              <w:left w:w="100" w:type="dxa"/>
              <w:bottom w:w="0" w:type="dxa"/>
              <w:right w:w="100" w:type="dxa"/>
            </w:tcMar>
          </w:tcPr>
          <w:p w14:paraId="3FF8ECDD" w14:textId="77777777" w:rsidR="001A73E7" w:rsidRDefault="00000000">
            <w:pPr>
              <w:spacing w:before="240" w:after="240"/>
              <w:ind w:left="0" w:right="100" w:hanging="2"/>
              <w:rPr>
                <w:rFonts w:ascii="Calibri" w:eastAsia="Calibri" w:hAnsi="Calibri" w:cs="Calibri"/>
                <w:b/>
                <w:color w:val="595959"/>
              </w:rPr>
            </w:pPr>
            <w:r>
              <w:rPr>
                <w:rFonts w:ascii="Calibri" w:eastAsia="Calibri" w:hAnsi="Calibri" w:cs="Calibri"/>
                <w:b/>
                <w:color w:val="595959"/>
              </w:rPr>
              <w:t>ID Ref.:</w:t>
            </w:r>
          </w:p>
        </w:tc>
        <w:tc>
          <w:tcPr>
            <w:tcW w:w="5310"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4BA3C236" w14:textId="77777777" w:rsidR="001A73E7" w:rsidRDefault="00000000">
            <w:pPr>
              <w:spacing w:before="240" w:after="240"/>
              <w:ind w:left="0" w:right="100" w:hanging="2"/>
              <w:rPr>
                <w:rFonts w:ascii="Calibri" w:eastAsia="Calibri" w:hAnsi="Calibri" w:cs="Calibri"/>
                <w:color w:val="595959"/>
              </w:rPr>
            </w:pPr>
            <w:r>
              <w:rPr>
                <w:rFonts w:ascii="Calibri" w:eastAsia="Calibri" w:hAnsi="Calibri" w:cs="Calibri"/>
                <w:color w:val="595959"/>
              </w:rPr>
              <w:t>DG-09</w:t>
            </w:r>
          </w:p>
        </w:tc>
      </w:tr>
      <w:tr w:rsidR="001A73E7" w14:paraId="30916632" w14:textId="77777777">
        <w:trPr>
          <w:trHeight w:val="300"/>
        </w:trPr>
        <w:tc>
          <w:tcPr>
            <w:tcW w:w="2235" w:type="dxa"/>
            <w:tcBorders>
              <w:top w:val="nil"/>
              <w:left w:val="single" w:sz="5" w:space="0" w:color="000000"/>
              <w:bottom w:val="single" w:sz="5" w:space="0" w:color="000000"/>
              <w:right w:val="single" w:sz="5" w:space="0" w:color="000000"/>
            </w:tcBorders>
            <w:shd w:val="clear" w:color="auto" w:fill="DBDBDB"/>
            <w:tcMar>
              <w:top w:w="0" w:type="dxa"/>
              <w:left w:w="100" w:type="dxa"/>
              <w:bottom w:w="0" w:type="dxa"/>
              <w:right w:w="100" w:type="dxa"/>
            </w:tcMar>
          </w:tcPr>
          <w:p w14:paraId="14EE5D72" w14:textId="77777777" w:rsidR="001A73E7" w:rsidRDefault="00000000">
            <w:pPr>
              <w:spacing w:before="240" w:after="240"/>
              <w:ind w:left="0" w:right="100" w:hanging="2"/>
              <w:rPr>
                <w:rFonts w:ascii="Calibri" w:eastAsia="Calibri" w:hAnsi="Calibri" w:cs="Calibri"/>
                <w:b/>
                <w:color w:val="595959"/>
              </w:rPr>
            </w:pPr>
            <w:r>
              <w:rPr>
                <w:rFonts w:ascii="Calibri" w:eastAsia="Calibri" w:hAnsi="Calibri" w:cs="Calibri"/>
                <w:b/>
                <w:color w:val="595959"/>
              </w:rPr>
              <w:t>Descripción:</w:t>
            </w:r>
          </w:p>
        </w:tc>
        <w:tc>
          <w:tcPr>
            <w:tcW w:w="5310" w:type="dxa"/>
            <w:tcBorders>
              <w:top w:val="nil"/>
              <w:left w:val="nil"/>
              <w:bottom w:val="single" w:sz="5" w:space="0" w:color="000000"/>
              <w:right w:val="single" w:sz="5" w:space="0" w:color="000000"/>
            </w:tcBorders>
            <w:tcMar>
              <w:top w:w="0" w:type="dxa"/>
              <w:left w:w="100" w:type="dxa"/>
              <w:bottom w:w="0" w:type="dxa"/>
              <w:right w:w="100" w:type="dxa"/>
            </w:tcMar>
          </w:tcPr>
          <w:p w14:paraId="1783A659" w14:textId="77777777" w:rsidR="001A73E7" w:rsidRDefault="00000000">
            <w:pPr>
              <w:spacing w:before="240" w:after="240"/>
              <w:ind w:left="0" w:right="100" w:hanging="2"/>
              <w:rPr>
                <w:rFonts w:ascii="Calibri" w:eastAsia="Calibri" w:hAnsi="Calibri" w:cs="Calibri"/>
                <w:color w:val="595959"/>
              </w:rPr>
            </w:pPr>
            <w:r>
              <w:rPr>
                <w:rFonts w:ascii="Calibri" w:eastAsia="Calibri" w:hAnsi="Calibri" w:cs="Calibri"/>
                <w:color w:val="595959"/>
              </w:rPr>
              <w:t>Recepción exitosa de reclamaciones al sistema.</w:t>
            </w:r>
          </w:p>
        </w:tc>
      </w:tr>
      <w:tr w:rsidR="001A73E7" w14:paraId="6276D193" w14:textId="77777777">
        <w:trPr>
          <w:trHeight w:val="300"/>
        </w:trPr>
        <w:tc>
          <w:tcPr>
            <w:tcW w:w="2235" w:type="dxa"/>
            <w:tcBorders>
              <w:top w:val="nil"/>
              <w:left w:val="single" w:sz="5" w:space="0" w:color="000000"/>
              <w:bottom w:val="single" w:sz="5" w:space="0" w:color="000000"/>
              <w:right w:val="single" w:sz="5" w:space="0" w:color="000000"/>
            </w:tcBorders>
            <w:shd w:val="clear" w:color="auto" w:fill="DBDBDB"/>
            <w:tcMar>
              <w:top w:w="0" w:type="dxa"/>
              <w:left w:w="100" w:type="dxa"/>
              <w:bottom w:w="0" w:type="dxa"/>
              <w:right w:w="100" w:type="dxa"/>
            </w:tcMar>
          </w:tcPr>
          <w:p w14:paraId="550A590A" w14:textId="77777777" w:rsidR="001A73E7" w:rsidRDefault="00000000">
            <w:pPr>
              <w:spacing w:before="240" w:after="240"/>
              <w:ind w:left="0" w:right="100" w:hanging="2"/>
              <w:rPr>
                <w:rFonts w:ascii="Calibri" w:eastAsia="Calibri" w:hAnsi="Calibri" w:cs="Calibri"/>
                <w:b/>
                <w:color w:val="595959"/>
              </w:rPr>
            </w:pPr>
            <w:r>
              <w:rPr>
                <w:rFonts w:ascii="Calibri" w:eastAsia="Calibri" w:hAnsi="Calibri" w:cs="Calibri"/>
                <w:b/>
                <w:color w:val="595959"/>
              </w:rPr>
              <w:t>Reqs. asociados:</w:t>
            </w:r>
          </w:p>
        </w:tc>
        <w:tc>
          <w:tcPr>
            <w:tcW w:w="5310" w:type="dxa"/>
            <w:tcBorders>
              <w:top w:val="nil"/>
              <w:left w:val="nil"/>
              <w:bottom w:val="single" w:sz="5" w:space="0" w:color="000000"/>
              <w:right w:val="single" w:sz="5" w:space="0" w:color="000000"/>
            </w:tcBorders>
            <w:tcMar>
              <w:top w:w="0" w:type="dxa"/>
              <w:left w:w="100" w:type="dxa"/>
              <w:bottom w:w="0" w:type="dxa"/>
              <w:right w:w="100" w:type="dxa"/>
            </w:tcMar>
          </w:tcPr>
          <w:p w14:paraId="0906BC6A" w14:textId="77777777" w:rsidR="001A73E7" w:rsidRDefault="00000000">
            <w:pPr>
              <w:spacing w:before="240" w:after="240"/>
              <w:ind w:left="0" w:right="100" w:hanging="2"/>
              <w:rPr>
                <w:rFonts w:ascii="Calibri" w:eastAsia="Calibri" w:hAnsi="Calibri" w:cs="Calibri"/>
                <w:color w:val="595959"/>
              </w:rPr>
            </w:pPr>
            <w:r>
              <w:rPr>
                <w:rFonts w:ascii="Calibri" w:eastAsia="Calibri" w:hAnsi="Calibri" w:cs="Calibri"/>
                <w:color w:val="595959"/>
              </w:rPr>
              <w:t>SAFRF - 023</w:t>
            </w:r>
          </w:p>
        </w:tc>
      </w:tr>
      <w:tr w:rsidR="001A73E7" w14:paraId="6377E91E" w14:textId="77777777">
        <w:trPr>
          <w:trHeight w:val="300"/>
        </w:trPr>
        <w:tc>
          <w:tcPr>
            <w:tcW w:w="2235" w:type="dxa"/>
            <w:tcBorders>
              <w:top w:val="nil"/>
              <w:left w:val="single" w:sz="5" w:space="0" w:color="000000"/>
              <w:bottom w:val="single" w:sz="5" w:space="0" w:color="000000"/>
              <w:right w:val="single" w:sz="5" w:space="0" w:color="000000"/>
            </w:tcBorders>
            <w:shd w:val="clear" w:color="auto" w:fill="DBDBDB"/>
            <w:tcMar>
              <w:top w:w="0" w:type="dxa"/>
              <w:left w:w="100" w:type="dxa"/>
              <w:bottom w:w="0" w:type="dxa"/>
              <w:right w:w="100" w:type="dxa"/>
            </w:tcMar>
          </w:tcPr>
          <w:p w14:paraId="0352CE8C" w14:textId="77777777" w:rsidR="001A73E7" w:rsidRDefault="00000000">
            <w:pPr>
              <w:spacing w:before="240" w:after="240"/>
              <w:ind w:left="0" w:right="100" w:hanging="2"/>
              <w:rPr>
                <w:rFonts w:ascii="Calibri" w:eastAsia="Calibri" w:hAnsi="Calibri" w:cs="Calibri"/>
                <w:b/>
                <w:color w:val="595959"/>
              </w:rPr>
            </w:pPr>
            <w:r>
              <w:rPr>
                <w:rFonts w:ascii="Calibri" w:eastAsia="Calibri" w:hAnsi="Calibri" w:cs="Calibri"/>
                <w:b/>
                <w:color w:val="595959"/>
              </w:rPr>
              <w:t>CU asociados:</w:t>
            </w:r>
          </w:p>
        </w:tc>
        <w:tc>
          <w:tcPr>
            <w:tcW w:w="5310" w:type="dxa"/>
            <w:tcBorders>
              <w:top w:val="nil"/>
              <w:left w:val="nil"/>
              <w:bottom w:val="single" w:sz="5" w:space="0" w:color="000000"/>
              <w:right w:val="single" w:sz="5" w:space="0" w:color="000000"/>
            </w:tcBorders>
            <w:tcMar>
              <w:top w:w="0" w:type="dxa"/>
              <w:left w:w="100" w:type="dxa"/>
              <w:bottom w:w="0" w:type="dxa"/>
              <w:right w:w="100" w:type="dxa"/>
            </w:tcMar>
          </w:tcPr>
          <w:p w14:paraId="1ACA71AE" w14:textId="77777777" w:rsidR="001A73E7" w:rsidRDefault="00000000">
            <w:pPr>
              <w:spacing w:before="240" w:after="240"/>
              <w:ind w:left="0" w:right="100" w:hanging="2"/>
              <w:rPr>
                <w:rFonts w:ascii="Calibri" w:eastAsia="Calibri" w:hAnsi="Calibri" w:cs="Calibri"/>
                <w:color w:val="595959"/>
              </w:rPr>
            </w:pPr>
            <w:r>
              <w:rPr>
                <w:rFonts w:ascii="Calibri" w:eastAsia="Calibri" w:hAnsi="Calibri" w:cs="Calibri"/>
                <w:color w:val="595959"/>
              </w:rPr>
              <w:t>CU-17</w:t>
            </w:r>
          </w:p>
        </w:tc>
      </w:tr>
      <w:tr w:rsidR="001A73E7" w14:paraId="0CA87477" w14:textId="77777777">
        <w:trPr>
          <w:trHeight w:val="300"/>
        </w:trPr>
        <w:tc>
          <w:tcPr>
            <w:tcW w:w="2235" w:type="dxa"/>
            <w:tcBorders>
              <w:top w:val="nil"/>
              <w:left w:val="single" w:sz="5" w:space="0" w:color="000000"/>
              <w:bottom w:val="single" w:sz="5" w:space="0" w:color="000000"/>
              <w:right w:val="single" w:sz="5" w:space="0" w:color="000000"/>
            </w:tcBorders>
            <w:shd w:val="clear" w:color="auto" w:fill="DBDBDB"/>
            <w:tcMar>
              <w:top w:w="0" w:type="dxa"/>
              <w:left w:w="100" w:type="dxa"/>
              <w:bottom w:w="0" w:type="dxa"/>
              <w:right w:w="100" w:type="dxa"/>
            </w:tcMar>
          </w:tcPr>
          <w:p w14:paraId="0A370AA1" w14:textId="77777777" w:rsidR="001A73E7" w:rsidRDefault="00000000">
            <w:pPr>
              <w:spacing w:before="240" w:after="240"/>
              <w:ind w:left="0" w:right="100" w:hanging="2"/>
              <w:rPr>
                <w:rFonts w:ascii="Calibri" w:eastAsia="Calibri" w:hAnsi="Calibri" w:cs="Calibri"/>
                <w:b/>
                <w:color w:val="595959"/>
              </w:rPr>
            </w:pPr>
            <w:r>
              <w:rPr>
                <w:rFonts w:ascii="Calibri" w:eastAsia="Calibri" w:hAnsi="Calibri" w:cs="Calibri"/>
                <w:b/>
                <w:color w:val="595959"/>
              </w:rPr>
              <w:t>Esc. Asociados:</w:t>
            </w:r>
          </w:p>
        </w:tc>
        <w:tc>
          <w:tcPr>
            <w:tcW w:w="5310" w:type="dxa"/>
            <w:tcBorders>
              <w:top w:val="nil"/>
              <w:left w:val="nil"/>
              <w:bottom w:val="single" w:sz="5" w:space="0" w:color="000000"/>
              <w:right w:val="single" w:sz="5" w:space="0" w:color="000000"/>
            </w:tcBorders>
            <w:tcMar>
              <w:top w:w="0" w:type="dxa"/>
              <w:left w:w="100" w:type="dxa"/>
              <w:bottom w:w="0" w:type="dxa"/>
              <w:right w:w="100" w:type="dxa"/>
            </w:tcMar>
          </w:tcPr>
          <w:p w14:paraId="7C9F7716" w14:textId="77777777" w:rsidR="001A73E7" w:rsidRDefault="00000000">
            <w:pPr>
              <w:spacing w:before="240" w:after="240"/>
              <w:ind w:left="0" w:right="100" w:hanging="2"/>
              <w:rPr>
                <w:rFonts w:ascii="Calibri" w:eastAsia="Calibri" w:hAnsi="Calibri" w:cs="Calibri"/>
                <w:color w:val="595959"/>
              </w:rPr>
            </w:pPr>
            <w:r>
              <w:rPr>
                <w:rFonts w:ascii="Calibri" w:eastAsia="Calibri" w:hAnsi="Calibri" w:cs="Calibri"/>
                <w:color w:val="595959"/>
              </w:rPr>
              <w:t>ES-DG-17</w:t>
            </w:r>
          </w:p>
        </w:tc>
      </w:tr>
    </w:tbl>
    <w:p w14:paraId="3588BB3E" w14:textId="77777777" w:rsidR="001A73E7" w:rsidRDefault="00000000">
      <w:pPr>
        <w:spacing w:before="240" w:after="240"/>
        <w:ind w:left="0" w:hanging="2"/>
        <w:jc w:val="center"/>
        <w:rPr>
          <w:rFonts w:ascii="Calibri" w:eastAsia="Calibri" w:hAnsi="Calibri" w:cs="Calibri"/>
          <w:color w:val="595959"/>
        </w:rPr>
      </w:pPr>
      <w:r>
        <w:rPr>
          <w:rFonts w:ascii="Calibri" w:eastAsia="Calibri" w:hAnsi="Calibri" w:cs="Calibri"/>
          <w:color w:val="595959"/>
        </w:rPr>
        <w:lastRenderedPageBreak/>
        <w:t xml:space="preserve"> </w:t>
      </w:r>
      <w:r>
        <w:rPr>
          <w:rFonts w:ascii="Calibri" w:eastAsia="Calibri" w:hAnsi="Calibri" w:cs="Calibri"/>
          <w:noProof/>
          <w:color w:val="595959"/>
        </w:rPr>
        <w:drawing>
          <wp:inline distT="114300" distB="114300" distL="114300" distR="114300" wp14:anchorId="6573DACE" wp14:editId="289E1037">
            <wp:extent cx="2723198" cy="2312036"/>
            <wp:effectExtent l="0" t="0" r="0" b="0"/>
            <wp:docPr id="105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0"/>
                    <a:srcRect/>
                    <a:stretch>
                      <a:fillRect/>
                    </a:stretch>
                  </pic:blipFill>
                  <pic:spPr>
                    <a:xfrm>
                      <a:off x="0" y="0"/>
                      <a:ext cx="2723198" cy="2312036"/>
                    </a:xfrm>
                    <a:prstGeom prst="rect">
                      <a:avLst/>
                    </a:prstGeom>
                    <a:ln/>
                  </pic:spPr>
                </pic:pic>
              </a:graphicData>
            </a:graphic>
          </wp:inline>
        </w:drawing>
      </w:r>
    </w:p>
    <w:tbl>
      <w:tblPr>
        <w:tblStyle w:val="afff9"/>
        <w:tblW w:w="754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235"/>
        <w:gridCol w:w="5310"/>
      </w:tblGrid>
      <w:tr w:rsidR="001A73E7" w14:paraId="7DC9CA78" w14:textId="77777777">
        <w:trPr>
          <w:trHeight w:val="300"/>
        </w:trPr>
        <w:tc>
          <w:tcPr>
            <w:tcW w:w="2235" w:type="dxa"/>
            <w:tcBorders>
              <w:top w:val="single" w:sz="5" w:space="0" w:color="000000"/>
              <w:left w:val="single" w:sz="5" w:space="0" w:color="000000"/>
              <w:bottom w:val="single" w:sz="5" w:space="0" w:color="000000"/>
              <w:right w:val="single" w:sz="5" w:space="0" w:color="000000"/>
            </w:tcBorders>
            <w:shd w:val="clear" w:color="auto" w:fill="DBDBDB"/>
            <w:tcMar>
              <w:top w:w="0" w:type="dxa"/>
              <w:left w:w="100" w:type="dxa"/>
              <w:bottom w:w="0" w:type="dxa"/>
              <w:right w:w="100" w:type="dxa"/>
            </w:tcMar>
          </w:tcPr>
          <w:p w14:paraId="59841456" w14:textId="77777777" w:rsidR="001A73E7" w:rsidRDefault="00000000">
            <w:pPr>
              <w:spacing w:before="240" w:after="240"/>
              <w:ind w:left="0" w:right="100" w:hanging="2"/>
              <w:rPr>
                <w:rFonts w:ascii="Calibri" w:eastAsia="Calibri" w:hAnsi="Calibri" w:cs="Calibri"/>
                <w:b/>
                <w:color w:val="595959"/>
              </w:rPr>
            </w:pPr>
            <w:r>
              <w:rPr>
                <w:rFonts w:ascii="Calibri" w:eastAsia="Calibri" w:hAnsi="Calibri" w:cs="Calibri"/>
                <w:b/>
                <w:color w:val="595959"/>
              </w:rPr>
              <w:t>ID Ref.:</w:t>
            </w:r>
          </w:p>
        </w:tc>
        <w:tc>
          <w:tcPr>
            <w:tcW w:w="5310"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3B0D06C7" w14:textId="77777777" w:rsidR="001A73E7" w:rsidRDefault="00000000">
            <w:pPr>
              <w:spacing w:before="240" w:after="240"/>
              <w:ind w:left="0" w:right="100" w:hanging="2"/>
              <w:rPr>
                <w:rFonts w:ascii="Calibri" w:eastAsia="Calibri" w:hAnsi="Calibri" w:cs="Calibri"/>
                <w:color w:val="595959"/>
              </w:rPr>
            </w:pPr>
            <w:r>
              <w:rPr>
                <w:rFonts w:ascii="Calibri" w:eastAsia="Calibri" w:hAnsi="Calibri" w:cs="Calibri"/>
                <w:color w:val="595959"/>
              </w:rPr>
              <w:t>DG-10</w:t>
            </w:r>
          </w:p>
        </w:tc>
      </w:tr>
      <w:tr w:rsidR="001A73E7" w14:paraId="2E4473C2" w14:textId="77777777">
        <w:trPr>
          <w:trHeight w:val="585"/>
        </w:trPr>
        <w:tc>
          <w:tcPr>
            <w:tcW w:w="2235" w:type="dxa"/>
            <w:tcBorders>
              <w:top w:val="nil"/>
              <w:left w:val="single" w:sz="5" w:space="0" w:color="000000"/>
              <w:bottom w:val="single" w:sz="5" w:space="0" w:color="000000"/>
              <w:right w:val="single" w:sz="5" w:space="0" w:color="000000"/>
            </w:tcBorders>
            <w:shd w:val="clear" w:color="auto" w:fill="DBDBDB"/>
            <w:tcMar>
              <w:top w:w="0" w:type="dxa"/>
              <w:left w:w="100" w:type="dxa"/>
              <w:bottom w:w="0" w:type="dxa"/>
              <w:right w:w="100" w:type="dxa"/>
            </w:tcMar>
          </w:tcPr>
          <w:p w14:paraId="4169570E" w14:textId="77777777" w:rsidR="001A73E7" w:rsidRDefault="00000000">
            <w:pPr>
              <w:spacing w:before="240" w:after="240"/>
              <w:ind w:left="0" w:right="100" w:hanging="2"/>
              <w:rPr>
                <w:rFonts w:ascii="Calibri" w:eastAsia="Calibri" w:hAnsi="Calibri" w:cs="Calibri"/>
                <w:b/>
                <w:color w:val="595959"/>
              </w:rPr>
            </w:pPr>
            <w:r>
              <w:rPr>
                <w:rFonts w:ascii="Calibri" w:eastAsia="Calibri" w:hAnsi="Calibri" w:cs="Calibri"/>
                <w:b/>
                <w:color w:val="595959"/>
              </w:rPr>
              <w:t>Descripción:</w:t>
            </w:r>
          </w:p>
        </w:tc>
        <w:tc>
          <w:tcPr>
            <w:tcW w:w="5310" w:type="dxa"/>
            <w:tcBorders>
              <w:top w:val="nil"/>
              <w:left w:val="nil"/>
              <w:bottom w:val="single" w:sz="5" w:space="0" w:color="000000"/>
              <w:right w:val="single" w:sz="5" w:space="0" w:color="000000"/>
            </w:tcBorders>
            <w:tcMar>
              <w:top w:w="0" w:type="dxa"/>
              <w:left w:w="100" w:type="dxa"/>
              <w:bottom w:w="0" w:type="dxa"/>
              <w:right w:w="100" w:type="dxa"/>
            </w:tcMar>
          </w:tcPr>
          <w:p w14:paraId="013D7880" w14:textId="77777777" w:rsidR="001A73E7" w:rsidRDefault="00000000">
            <w:pPr>
              <w:spacing w:before="240" w:after="240"/>
              <w:ind w:left="0" w:right="100" w:hanging="2"/>
              <w:rPr>
                <w:rFonts w:ascii="Calibri" w:eastAsia="Calibri" w:hAnsi="Calibri" w:cs="Calibri"/>
                <w:color w:val="595959"/>
              </w:rPr>
            </w:pPr>
            <w:r>
              <w:rPr>
                <w:rFonts w:ascii="Calibri" w:eastAsia="Calibri" w:hAnsi="Calibri" w:cs="Calibri"/>
                <w:color w:val="595959"/>
              </w:rPr>
              <w:t>Autorización exitosa de permisos a usuarios del sistema</w:t>
            </w:r>
          </w:p>
        </w:tc>
      </w:tr>
      <w:tr w:rsidR="001A73E7" w14:paraId="6DD828CD" w14:textId="77777777">
        <w:trPr>
          <w:trHeight w:val="300"/>
        </w:trPr>
        <w:tc>
          <w:tcPr>
            <w:tcW w:w="2235" w:type="dxa"/>
            <w:tcBorders>
              <w:top w:val="nil"/>
              <w:left w:val="single" w:sz="5" w:space="0" w:color="000000"/>
              <w:bottom w:val="single" w:sz="5" w:space="0" w:color="000000"/>
              <w:right w:val="single" w:sz="5" w:space="0" w:color="000000"/>
            </w:tcBorders>
            <w:shd w:val="clear" w:color="auto" w:fill="DBDBDB"/>
            <w:tcMar>
              <w:top w:w="0" w:type="dxa"/>
              <w:left w:w="100" w:type="dxa"/>
              <w:bottom w:w="0" w:type="dxa"/>
              <w:right w:w="100" w:type="dxa"/>
            </w:tcMar>
          </w:tcPr>
          <w:p w14:paraId="1319A83B" w14:textId="77777777" w:rsidR="001A73E7" w:rsidRDefault="00000000">
            <w:pPr>
              <w:spacing w:before="240" w:after="240"/>
              <w:ind w:left="0" w:right="100" w:hanging="2"/>
              <w:rPr>
                <w:rFonts w:ascii="Calibri" w:eastAsia="Calibri" w:hAnsi="Calibri" w:cs="Calibri"/>
                <w:b/>
                <w:color w:val="595959"/>
              </w:rPr>
            </w:pPr>
            <w:r>
              <w:rPr>
                <w:rFonts w:ascii="Calibri" w:eastAsia="Calibri" w:hAnsi="Calibri" w:cs="Calibri"/>
                <w:b/>
                <w:color w:val="595959"/>
              </w:rPr>
              <w:t>Reqs. asociados:</w:t>
            </w:r>
          </w:p>
        </w:tc>
        <w:tc>
          <w:tcPr>
            <w:tcW w:w="5310" w:type="dxa"/>
            <w:tcBorders>
              <w:top w:val="nil"/>
              <w:left w:val="nil"/>
              <w:bottom w:val="single" w:sz="5" w:space="0" w:color="000000"/>
              <w:right w:val="single" w:sz="5" w:space="0" w:color="000000"/>
            </w:tcBorders>
            <w:tcMar>
              <w:top w:w="0" w:type="dxa"/>
              <w:left w:w="100" w:type="dxa"/>
              <w:bottom w:w="0" w:type="dxa"/>
              <w:right w:w="100" w:type="dxa"/>
            </w:tcMar>
          </w:tcPr>
          <w:p w14:paraId="5A579ABD" w14:textId="77777777" w:rsidR="001A73E7" w:rsidRDefault="00000000">
            <w:pPr>
              <w:spacing w:before="240" w:after="240"/>
              <w:ind w:left="0" w:right="100" w:hanging="2"/>
              <w:rPr>
                <w:rFonts w:ascii="Calibri" w:eastAsia="Calibri" w:hAnsi="Calibri" w:cs="Calibri"/>
                <w:color w:val="595959"/>
              </w:rPr>
            </w:pPr>
            <w:r>
              <w:rPr>
                <w:rFonts w:ascii="Calibri" w:eastAsia="Calibri" w:hAnsi="Calibri" w:cs="Calibri"/>
                <w:color w:val="595959"/>
              </w:rPr>
              <w:t>SAFRF - 026</w:t>
            </w:r>
          </w:p>
        </w:tc>
      </w:tr>
      <w:tr w:rsidR="001A73E7" w14:paraId="335FDCAB" w14:textId="77777777">
        <w:trPr>
          <w:trHeight w:val="300"/>
        </w:trPr>
        <w:tc>
          <w:tcPr>
            <w:tcW w:w="2235" w:type="dxa"/>
            <w:tcBorders>
              <w:top w:val="nil"/>
              <w:left w:val="single" w:sz="5" w:space="0" w:color="000000"/>
              <w:bottom w:val="single" w:sz="5" w:space="0" w:color="000000"/>
              <w:right w:val="single" w:sz="5" w:space="0" w:color="000000"/>
            </w:tcBorders>
            <w:shd w:val="clear" w:color="auto" w:fill="DBDBDB"/>
            <w:tcMar>
              <w:top w:w="0" w:type="dxa"/>
              <w:left w:w="100" w:type="dxa"/>
              <w:bottom w:w="0" w:type="dxa"/>
              <w:right w:w="100" w:type="dxa"/>
            </w:tcMar>
          </w:tcPr>
          <w:p w14:paraId="18A2246E" w14:textId="77777777" w:rsidR="001A73E7" w:rsidRDefault="00000000">
            <w:pPr>
              <w:spacing w:before="240" w:after="240"/>
              <w:ind w:left="0" w:right="100" w:hanging="2"/>
              <w:rPr>
                <w:rFonts w:ascii="Calibri" w:eastAsia="Calibri" w:hAnsi="Calibri" w:cs="Calibri"/>
                <w:b/>
                <w:color w:val="595959"/>
              </w:rPr>
            </w:pPr>
            <w:r>
              <w:rPr>
                <w:rFonts w:ascii="Calibri" w:eastAsia="Calibri" w:hAnsi="Calibri" w:cs="Calibri"/>
                <w:b/>
                <w:color w:val="595959"/>
              </w:rPr>
              <w:t>CU asociados:</w:t>
            </w:r>
          </w:p>
        </w:tc>
        <w:tc>
          <w:tcPr>
            <w:tcW w:w="5310" w:type="dxa"/>
            <w:tcBorders>
              <w:top w:val="nil"/>
              <w:left w:val="nil"/>
              <w:bottom w:val="single" w:sz="5" w:space="0" w:color="000000"/>
              <w:right w:val="single" w:sz="5" w:space="0" w:color="000000"/>
            </w:tcBorders>
            <w:tcMar>
              <w:top w:w="0" w:type="dxa"/>
              <w:left w:w="100" w:type="dxa"/>
              <w:bottom w:w="0" w:type="dxa"/>
              <w:right w:w="100" w:type="dxa"/>
            </w:tcMar>
          </w:tcPr>
          <w:p w14:paraId="1F5C4F6D" w14:textId="77777777" w:rsidR="001A73E7" w:rsidRDefault="00000000">
            <w:pPr>
              <w:spacing w:before="240" w:after="240"/>
              <w:ind w:left="0" w:right="100" w:hanging="2"/>
              <w:rPr>
                <w:rFonts w:ascii="Calibri" w:eastAsia="Calibri" w:hAnsi="Calibri" w:cs="Calibri"/>
                <w:color w:val="595959"/>
              </w:rPr>
            </w:pPr>
            <w:r>
              <w:rPr>
                <w:rFonts w:ascii="Calibri" w:eastAsia="Calibri" w:hAnsi="Calibri" w:cs="Calibri"/>
                <w:color w:val="595959"/>
              </w:rPr>
              <w:t>CU-29</w:t>
            </w:r>
          </w:p>
        </w:tc>
      </w:tr>
      <w:tr w:rsidR="001A73E7" w14:paraId="2450082D" w14:textId="77777777">
        <w:trPr>
          <w:trHeight w:val="300"/>
        </w:trPr>
        <w:tc>
          <w:tcPr>
            <w:tcW w:w="2235" w:type="dxa"/>
            <w:tcBorders>
              <w:top w:val="nil"/>
              <w:left w:val="single" w:sz="5" w:space="0" w:color="000000"/>
              <w:bottom w:val="single" w:sz="5" w:space="0" w:color="000000"/>
              <w:right w:val="single" w:sz="5" w:space="0" w:color="000000"/>
            </w:tcBorders>
            <w:shd w:val="clear" w:color="auto" w:fill="DBDBDB"/>
            <w:tcMar>
              <w:top w:w="0" w:type="dxa"/>
              <w:left w:w="100" w:type="dxa"/>
              <w:bottom w:w="0" w:type="dxa"/>
              <w:right w:w="100" w:type="dxa"/>
            </w:tcMar>
          </w:tcPr>
          <w:p w14:paraId="7FA15E50" w14:textId="77777777" w:rsidR="001A73E7" w:rsidRDefault="00000000">
            <w:pPr>
              <w:spacing w:before="240" w:after="240"/>
              <w:ind w:left="0" w:right="100" w:hanging="2"/>
              <w:rPr>
                <w:rFonts w:ascii="Calibri" w:eastAsia="Calibri" w:hAnsi="Calibri" w:cs="Calibri"/>
                <w:b/>
                <w:color w:val="595959"/>
              </w:rPr>
            </w:pPr>
            <w:r>
              <w:rPr>
                <w:rFonts w:ascii="Calibri" w:eastAsia="Calibri" w:hAnsi="Calibri" w:cs="Calibri"/>
                <w:b/>
                <w:color w:val="595959"/>
              </w:rPr>
              <w:t>Esc. Asociados:</w:t>
            </w:r>
          </w:p>
        </w:tc>
        <w:tc>
          <w:tcPr>
            <w:tcW w:w="5310" w:type="dxa"/>
            <w:tcBorders>
              <w:top w:val="nil"/>
              <w:left w:val="nil"/>
              <w:bottom w:val="single" w:sz="5" w:space="0" w:color="000000"/>
              <w:right w:val="single" w:sz="5" w:space="0" w:color="000000"/>
            </w:tcBorders>
            <w:tcMar>
              <w:top w:w="0" w:type="dxa"/>
              <w:left w:w="100" w:type="dxa"/>
              <w:bottom w:w="0" w:type="dxa"/>
              <w:right w:w="100" w:type="dxa"/>
            </w:tcMar>
          </w:tcPr>
          <w:p w14:paraId="6CAC2D3A" w14:textId="77777777" w:rsidR="001A73E7" w:rsidRDefault="00000000">
            <w:pPr>
              <w:spacing w:before="240" w:after="240"/>
              <w:ind w:left="0" w:right="100" w:hanging="2"/>
              <w:rPr>
                <w:rFonts w:ascii="Calibri" w:eastAsia="Calibri" w:hAnsi="Calibri" w:cs="Calibri"/>
                <w:color w:val="595959"/>
              </w:rPr>
            </w:pPr>
            <w:r>
              <w:rPr>
                <w:rFonts w:ascii="Calibri" w:eastAsia="Calibri" w:hAnsi="Calibri" w:cs="Calibri"/>
                <w:color w:val="595959"/>
              </w:rPr>
              <w:t>ES-DG-29</w:t>
            </w:r>
          </w:p>
        </w:tc>
      </w:tr>
    </w:tbl>
    <w:p w14:paraId="2D5674CD" w14:textId="77777777" w:rsidR="001A73E7" w:rsidRDefault="00000000">
      <w:pPr>
        <w:spacing w:before="240" w:after="240"/>
        <w:ind w:left="0" w:hanging="2"/>
        <w:rPr>
          <w:rFonts w:ascii="Calibri" w:eastAsia="Calibri" w:hAnsi="Calibri" w:cs="Calibri"/>
          <w:color w:val="595959"/>
        </w:rPr>
      </w:pPr>
      <w:r>
        <w:rPr>
          <w:rFonts w:ascii="Calibri" w:eastAsia="Calibri" w:hAnsi="Calibri" w:cs="Calibri"/>
          <w:color w:val="595959"/>
        </w:rPr>
        <w:t xml:space="preserve"> </w:t>
      </w:r>
    </w:p>
    <w:p w14:paraId="68CB96C4" w14:textId="77777777" w:rsidR="001A73E7" w:rsidRDefault="00000000">
      <w:pPr>
        <w:spacing w:before="240" w:after="240"/>
        <w:ind w:left="0" w:hanging="2"/>
        <w:rPr>
          <w:rFonts w:ascii="Calibri" w:eastAsia="Calibri" w:hAnsi="Calibri" w:cs="Calibri"/>
          <w:color w:val="595959"/>
        </w:rPr>
      </w:pPr>
      <w:r>
        <w:rPr>
          <w:rFonts w:ascii="Calibri" w:eastAsia="Calibri" w:hAnsi="Calibri" w:cs="Calibri"/>
          <w:color w:val="595959"/>
        </w:rPr>
        <w:t xml:space="preserve"> </w:t>
      </w:r>
    </w:p>
    <w:p w14:paraId="6563C32E" w14:textId="77777777" w:rsidR="001A73E7" w:rsidRDefault="00000000">
      <w:pPr>
        <w:spacing w:before="240" w:after="240"/>
        <w:ind w:left="0" w:hanging="2"/>
        <w:rPr>
          <w:rFonts w:ascii="Calibri" w:eastAsia="Calibri" w:hAnsi="Calibri" w:cs="Calibri"/>
          <w:color w:val="595959"/>
        </w:rPr>
      </w:pPr>
      <w:r>
        <w:rPr>
          <w:rFonts w:ascii="Calibri" w:eastAsia="Calibri" w:hAnsi="Calibri" w:cs="Calibri"/>
          <w:color w:val="595959"/>
        </w:rPr>
        <w:t xml:space="preserve"> </w:t>
      </w:r>
    </w:p>
    <w:p w14:paraId="3F439DB8" w14:textId="77777777" w:rsidR="001A73E7" w:rsidRDefault="00000000">
      <w:pPr>
        <w:spacing w:before="240" w:after="240"/>
        <w:ind w:left="0" w:hanging="2"/>
        <w:jc w:val="center"/>
        <w:rPr>
          <w:rFonts w:ascii="Calibri" w:eastAsia="Calibri" w:hAnsi="Calibri" w:cs="Calibri"/>
          <w:color w:val="595959"/>
        </w:rPr>
      </w:pPr>
      <w:r>
        <w:rPr>
          <w:rFonts w:ascii="Calibri" w:eastAsia="Calibri" w:hAnsi="Calibri" w:cs="Calibri"/>
          <w:color w:val="595959"/>
        </w:rPr>
        <w:t xml:space="preserve"> </w:t>
      </w:r>
      <w:r>
        <w:rPr>
          <w:rFonts w:ascii="Calibri" w:eastAsia="Calibri" w:hAnsi="Calibri" w:cs="Calibri"/>
          <w:noProof/>
          <w:color w:val="595959"/>
        </w:rPr>
        <w:drawing>
          <wp:inline distT="114300" distB="114300" distL="114300" distR="114300" wp14:anchorId="52E0DFBA" wp14:editId="17F3C2EE">
            <wp:extent cx="2635088" cy="2242442"/>
            <wp:effectExtent l="0" t="0" r="0" b="0"/>
            <wp:docPr id="106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1"/>
                    <a:srcRect/>
                    <a:stretch>
                      <a:fillRect/>
                    </a:stretch>
                  </pic:blipFill>
                  <pic:spPr>
                    <a:xfrm>
                      <a:off x="0" y="0"/>
                      <a:ext cx="2635088" cy="2242442"/>
                    </a:xfrm>
                    <a:prstGeom prst="rect">
                      <a:avLst/>
                    </a:prstGeom>
                    <a:ln/>
                  </pic:spPr>
                </pic:pic>
              </a:graphicData>
            </a:graphic>
          </wp:inline>
        </w:drawing>
      </w:r>
    </w:p>
    <w:tbl>
      <w:tblPr>
        <w:tblStyle w:val="afffa"/>
        <w:tblW w:w="754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235"/>
        <w:gridCol w:w="5310"/>
      </w:tblGrid>
      <w:tr w:rsidR="001A73E7" w14:paraId="260A7575" w14:textId="77777777">
        <w:trPr>
          <w:trHeight w:val="300"/>
        </w:trPr>
        <w:tc>
          <w:tcPr>
            <w:tcW w:w="2235" w:type="dxa"/>
            <w:tcBorders>
              <w:top w:val="single" w:sz="5" w:space="0" w:color="000000"/>
              <w:left w:val="single" w:sz="5" w:space="0" w:color="000000"/>
              <w:bottom w:val="single" w:sz="5" w:space="0" w:color="000000"/>
              <w:right w:val="single" w:sz="5" w:space="0" w:color="000000"/>
            </w:tcBorders>
            <w:shd w:val="clear" w:color="auto" w:fill="DBDBDB"/>
            <w:tcMar>
              <w:top w:w="0" w:type="dxa"/>
              <w:left w:w="100" w:type="dxa"/>
              <w:bottom w:w="0" w:type="dxa"/>
              <w:right w:w="100" w:type="dxa"/>
            </w:tcMar>
          </w:tcPr>
          <w:p w14:paraId="200665CD" w14:textId="77777777" w:rsidR="001A73E7" w:rsidRDefault="00000000">
            <w:pPr>
              <w:spacing w:before="240" w:after="240"/>
              <w:ind w:left="0" w:right="100" w:hanging="2"/>
              <w:rPr>
                <w:rFonts w:ascii="Calibri" w:eastAsia="Calibri" w:hAnsi="Calibri" w:cs="Calibri"/>
                <w:b/>
                <w:color w:val="595959"/>
              </w:rPr>
            </w:pPr>
            <w:r>
              <w:rPr>
                <w:rFonts w:ascii="Calibri" w:eastAsia="Calibri" w:hAnsi="Calibri" w:cs="Calibri"/>
                <w:b/>
                <w:color w:val="595959"/>
              </w:rPr>
              <w:lastRenderedPageBreak/>
              <w:t>ID Ref.:</w:t>
            </w:r>
          </w:p>
        </w:tc>
        <w:tc>
          <w:tcPr>
            <w:tcW w:w="5310"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307C27AA" w14:textId="77777777" w:rsidR="001A73E7" w:rsidRDefault="00000000">
            <w:pPr>
              <w:spacing w:before="240" w:after="240"/>
              <w:ind w:left="0" w:right="100" w:hanging="2"/>
              <w:rPr>
                <w:rFonts w:ascii="Calibri" w:eastAsia="Calibri" w:hAnsi="Calibri" w:cs="Calibri"/>
                <w:color w:val="595959"/>
              </w:rPr>
            </w:pPr>
            <w:r>
              <w:rPr>
                <w:rFonts w:ascii="Calibri" w:eastAsia="Calibri" w:hAnsi="Calibri" w:cs="Calibri"/>
                <w:color w:val="595959"/>
              </w:rPr>
              <w:t>DG-11</w:t>
            </w:r>
          </w:p>
        </w:tc>
      </w:tr>
      <w:tr w:rsidR="001A73E7" w14:paraId="390603ED" w14:textId="77777777">
        <w:trPr>
          <w:trHeight w:val="585"/>
        </w:trPr>
        <w:tc>
          <w:tcPr>
            <w:tcW w:w="2235" w:type="dxa"/>
            <w:tcBorders>
              <w:top w:val="nil"/>
              <w:left w:val="single" w:sz="5" w:space="0" w:color="000000"/>
              <w:bottom w:val="single" w:sz="5" w:space="0" w:color="000000"/>
              <w:right w:val="single" w:sz="5" w:space="0" w:color="000000"/>
            </w:tcBorders>
            <w:shd w:val="clear" w:color="auto" w:fill="DBDBDB"/>
            <w:tcMar>
              <w:top w:w="0" w:type="dxa"/>
              <w:left w:w="100" w:type="dxa"/>
              <w:bottom w:w="0" w:type="dxa"/>
              <w:right w:w="100" w:type="dxa"/>
            </w:tcMar>
          </w:tcPr>
          <w:p w14:paraId="7A48D507" w14:textId="77777777" w:rsidR="001A73E7" w:rsidRDefault="00000000">
            <w:pPr>
              <w:spacing w:before="240" w:after="240"/>
              <w:ind w:left="0" w:right="100" w:hanging="2"/>
              <w:rPr>
                <w:rFonts w:ascii="Calibri" w:eastAsia="Calibri" w:hAnsi="Calibri" w:cs="Calibri"/>
                <w:b/>
                <w:color w:val="595959"/>
              </w:rPr>
            </w:pPr>
            <w:r>
              <w:rPr>
                <w:rFonts w:ascii="Calibri" w:eastAsia="Calibri" w:hAnsi="Calibri" w:cs="Calibri"/>
                <w:b/>
                <w:color w:val="595959"/>
              </w:rPr>
              <w:t>Descripción:</w:t>
            </w:r>
          </w:p>
        </w:tc>
        <w:tc>
          <w:tcPr>
            <w:tcW w:w="5310" w:type="dxa"/>
            <w:tcBorders>
              <w:top w:val="nil"/>
              <w:left w:val="nil"/>
              <w:bottom w:val="single" w:sz="5" w:space="0" w:color="000000"/>
              <w:right w:val="single" w:sz="5" w:space="0" w:color="000000"/>
            </w:tcBorders>
            <w:tcMar>
              <w:top w:w="0" w:type="dxa"/>
              <w:left w:w="100" w:type="dxa"/>
              <w:bottom w:w="0" w:type="dxa"/>
              <w:right w:w="100" w:type="dxa"/>
            </w:tcMar>
          </w:tcPr>
          <w:p w14:paraId="57217157" w14:textId="77777777" w:rsidR="001A73E7" w:rsidRDefault="00000000">
            <w:pPr>
              <w:spacing w:before="240" w:after="240"/>
              <w:ind w:left="0" w:right="100" w:hanging="2"/>
              <w:rPr>
                <w:rFonts w:ascii="Calibri" w:eastAsia="Calibri" w:hAnsi="Calibri" w:cs="Calibri"/>
                <w:color w:val="595959"/>
              </w:rPr>
            </w:pPr>
            <w:r>
              <w:rPr>
                <w:rFonts w:ascii="Calibri" w:eastAsia="Calibri" w:hAnsi="Calibri" w:cs="Calibri"/>
                <w:color w:val="595959"/>
              </w:rPr>
              <w:t>Comunicación exitosa con el propietario a través del sistema.</w:t>
            </w:r>
          </w:p>
        </w:tc>
      </w:tr>
      <w:tr w:rsidR="001A73E7" w14:paraId="769B728B" w14:textId="77777777">
        <w:trPr>
          <w:trHeight w:val="300"/>
        </w:trPr>
        <w:tc>
          <w:tcPr>
            <w:tcW w:w="2235" w:type="dxa"/>
            <w:tcBorders>
              <w:top w:val="nil"/>
              <w:left w:val="single" w:sz="5" w:space="0" w:color="000000"/>
              <w:bottom w:val="single" w:sz="5" w:space="0" w:color="000000"/>
              <w:right w:val="single" w:sz="5" w:space="0" w:color="000000"/>
            </w:tcBorders>
            <w:shd w:val="clear" w:color="auto" w:fill="DBDBDB"/>
            <w:tcMar>
              <w:top w:w="0" w:type="dxa"/>
              <w:left w:w="100" w:type="dxa"/>
              <w:bottom w:w="0" w:type="dxa"/>
              <w:right w:w="100" w:type="dxa"/>
            </w:tcMar>
          </w:tcPr>
          <w:p w14:paraId="36D17576" w14:textId="77777777" w:rsidR="001A73E7" w:rsidRDefault="00000000">
            <w:pPr>
              <w:spacing w:before="240" w:after="240"/>
              <w:ind w:left="0" w:right="100" w:hanging="2"/>
              <w:rPr>
                <w:rFonts w:ascii="Calibri" w:eastAsia="Calibri" w:hAnsi="Calibri" w:cs="Calibri"/>
                <w:b/>
                <w:color w:val="595959"/>
              </w:rPr>
            </w:pPr>
            <w:r>
              <w:rPr>
                <w:rFonts w:ascii="Calibri" w:eastAsia="Calibri" w:hAnsi="Calibri" w:cs="Calibri"/>
                <w:b/>
                <w:color w:val="595959"/>
              </w:rPr>
              <w:t>Reqs. asociados:</w:t>
            </w:r>
          </w:p>
        </w:tc>
        <w:tc>
          <w:tcPr>
            <w:tcW w:w="5310" w:type="dxa"/>
            <w:tcBorders>
              <w:top w:val="nil"/>
              <w:left w:val="nil"/>
              <w:bottom w:val="single" w:sz="5" w:space="0" w:color="000000"/>
              <w:right w:val="single" w:sz="5" w:space="0" w:color="000000"/>
            </w:tcBorders>
            <w:tcMar>
              <w:top w:w="0" w:type="dxa"/>
              <w:left w:w="100" w:type="dxa"/>
              <w:bottom w:w="0" w:type="dxa"/>
              <w:right w:w="100" w:type="dxa"/>
            </w:tcMar>
          </w:tcPr>
          <w:p w14:paraId="1C940BF5" w14:textId="77777777" w:rsidR="001A73E7" w:rsidRDefault="00000000">
            <w:pPr>
              <w:spacing w:before="240" w:after="240"/>
              <w:ind w:left="0" w:right="100" w:hanging="2"/>
              <w:rPr>
                <w:rFonts w:ascii="Calibri" w:eastAsia="Calibri" w:hAnsi="Calibri" w:cs="Calibri"/>
                <w:color w:val="595959"/>
              </w:rPr>
            </w:pPr>
            <w:r>
              <w:rPr>
                <w:rFonts w:ascii="Calibri" w:eastAsia="Calibri" w:hAnsi="Calibri" w:cs="Calibri"/>
                <w:color w:val="595959"/>
              </w:rPr>
              <w:t>SAFRF - 027</w:t>
            </w:r>
          </w:p>
        </w:tc>
      </w:tr>
      <w:tr w:rsidR="001A73E7" w14:paraId="55142B68" w14:textId="77777777">
        <w:trPr>
          <w:trHeight w:val="300"/>
        </w:trPr>
        <w:tc>
          <w:tcPr>
            <w:tcW w:w="2235" w:type="dxa"/>
            <w:tcBorders>
              <w:top w:val="nil"/>
              <w:left w:val="single" w:sz="5" w:space="0" w:color="000000"/>
              <w:bottom w:val="single" w:sz="5" w:space="0" w:color="000000"/>
              <w:right w:val="single" w:sz="5" w:space="0" w:color="000000"/>
            </w:tcBorders>
            <w:shd w:val="clear" w:color="auto" w:fill="DBDBDB"/>
            <w:tcMar>
              <w:top w:w="0" w:type="dxa"/>
              <w:left w:w="100" w:type="dxa"/>
              <w:bottom w:w="0" w:type="dxa"/>
              <w:right w:w="100" w:type="dxa"/>
            </w:tcMar>
          </w:tcPr>
          <w:p w14:paraId="448635B5" w14:textId="77777777" w:rsidR="001A73E7" w:rsidRDefault="00000000">
            <w:pPr>
              <w:spacing w:before="240" w:after="240"/>
              <w:ind w:left="0" w:right="100" w:hanging="2"/>
              <w:rPr>
                <w:rFonts w:ascii="Calibri" w:eastAsia="Calibri" w:hAnsi="Calibri" w:cs="Calibri"/>
                <w:b/>
                <w:color w:val="595959"/>
              </w:rPr>
            </w:pPr>
            <w:r>
              <w:rPr>
                <w:rFonts w:ascii="Calibri" w:eastAsia="Calibri" w:hAnsi="Calibri" w:cs="Calibri"/>
                <w:b/>
                <w:color w:val="595959"/>
              </w:rPr>
              <w:t>CU asociados:</w:t>
            </w:r>
          </w:p>
        </w:tc>
        <w:tc>
          <w:tcPr>
            <w:tcW w:w="5310" w:type="dxa"/>
            <w:tcBorders>
              <w:top w:val="nil"/>
              <w:left w:val="nil"/>
              <w:bottom w:val="single" w:sz="5" w:space="0" w:color="000000"/>
              <w:right w:val="single" w:sz="5" w:space="0" w:color="000000"/>
            </w:tcBorders>
            <w:tcMar>
              <w:top w:w="0" w:type="dxa"/>
              <w:left w:w="100" w:type="dxa"/>
              <w:bottom w:w="0" w:type="dxa"/>
              <w:right w:w="100" w:type="dxa"/>
            </w:tcMar>
          </w:tcPr>
          <w:p w14:paraId="6BC73A4A" w14:textId="77777777" w:rsidR="001A73E7" w:rsidRDefault="00000000">
            <w:pPr>
              <w:spacing w:before="240" w:after="240"/>
              <w:ind w:left="0" w:right="100" w:hanging="2"/>
              <w:rPr>
                <w:rFonts w:ascii="Calibri" w:eastAsia="Calibri" w:hAnsi="Calibri" w:cs="Calibri"/>
                <w:color w:val="595959"/>
              </w:rPr>
            </w:pPr>
            <w:r>
              <w:rPr>
                <w:rFonts w:ascii="Calibri" w:eastAsia="Calibri" w:hAnsi="Calibri" w:cs="Calibri"/>
                <w:color w:val="595959"/>
              </w:rPr>
              <w:t>CU-18</w:t>
            </w:r>
          </w:p>
        </w:tc>
      </w:tr>
      <w:tr w:rsidR="001A73E7" w14:paraId="6797C319" w14:textId="77777777">
        <w:trPr>
          <w:trHeight w:val="300"/>
        </w:trPr>
        <w:tc>
          <w:tcPr>
            <w:tcW w:w="2235" w:type="dxa"/>
            <w:tcBorders>
              <w:top w:val="nil"/>
              <w:left w:val="single" w:sz="5" w:space="0" w:color="000000"/>
              <w:bottom w:val="single" w:sz="5" w:space="0" w:color="000000"/>
              <w:right w:val="single" w:sz="5" w:space="0" w:color="000000"/>
            </w:tcBorders>
            <w:shd w:val="clear" w:color="auto" w:fill="DBDBDB"/>
            <w:tcMar>
              <w:top w:w="0" w:type="dxa"/>
              <w:left w:w="100" w:type="dxa"/>
              <w:bottom w:w="0" w:type="dxa"/>
              <w:right w:w="100" w:type="dxa"/>
            </w:tcMar>
          </w:tcPr>
          <w:p w14:paraId="01D21ECF" w14:textId="77777777" w:rsidR="001A73E7" w:rsidRDefault="00000000">
            <w:pPr>
              <w:spacing w:before="240" w:after="240"/>
              <w:ind w:left="0" w:right="100" w:hanging="2"/>
              <w:rPr>
                <w:rFonts w:ascii="Calibri" w:eastAsia="Calibri" w:hAnsi="Calibri" w:cs="Calibri"/>
                <w:b/>
                <w:color w:val="595959"/>
              </w:rPr>
            </w:pPr>
            <w:r>
              <w:rPr>
                <w:rFonts w:ascii="Calibri" w:eastAsia="Calibri" w:hAnsi="Calibri" w:cs="Calibri"/>
                <w:b/>
                <w:color w:val="595959"/>
              </w:rPr>
              <w:t>Esc. Asociados:</w:t>
            </w:r>
          </w:p>
        </w:tc>
        <w:tc>
          <w:tcPr>
            <w:tcW w:w="5310" w:type="dxa"/>
            <w:tcBorders>
              <w:top w:val="nil"/>
              <w:left w:val="nil"/>
              <w:bottom w:val="single" w:sz="5" w:space="0" w:color="000000"/>
              <w:right w:val="single" w:sz="5" w:space="0" w:color="000000"/>
            </w:tcBorders>
            <w:tcMar>
              <w:top w:w="0" w:type="dxa"/>
              <w:left w:w="100" w:type="dxa"/>
              <w:bottom w:w="0" w:type="dxa"/>
              <w:right w:w="100" w:type="dxa"/>
            </w:tcMar>
          </w:tcPr>
          <w:p w14:paraId="74F49F7F" w14:textId="77777777" w:rsidR="001A73E7" w:rsidRDefault="00000000">
            <w:pPr>
              <w:spacing w:before="240" w:after="240"/>
              <w:ind w:left="0" w:right="100" w:hanging="2"/>
              <w:rPr>
                <w:rFonts w:ascii="Calibri" w:eastAsia="Calibri" w:hAnsi="Calibri" w:cs="Calibri"/>
                <w:color w:val="595959"/>
              </w:rPr>
            </w:pPr>
            <w:r>
              <w:rPr>
                <w:rFonts w:ascii="Calibri" w:eastAsia="Calibri" w:hAnsi="Calibri" w:cs="Calibri"/>
                <w:color w:val="595959"/>
              </w:rPr>
              <w:t>ES-DG-18</w:t>
            </w:r>
          </w:p>
        </w:tc>
      </w:tr>
    </w:tbl>
    <w:p w14:paraId="44247F82" w14:textId="77777777" w:rsidR="001A73E7" w:rsidRDefault="00000000">
      <w:pPr>
        <w:spacing w:before="240" w:after="240"/>
        <w:ind w:left="0" w:hanging="2"/>
        <w:rPr>
          <w:rFonts w:ascii="Calibri" w:eastAsia="Calibri" w:hAnsi="Calibri" w:cs="Calibri"/>
          <w:color w:val="595959"/>
        </w:rPr>
      </w:pPr>
      <w:r>
        <w:rPr>
          <w:rFonts w:ascii="Calibri" w:eastAsia="Calibri" w:hAnsi="Calibri" w:cs="Calibri"/>
          <w:color w:val="595959"/>
        </w:rPr>
        <w:t xml:space="preserve"> </w:t>
      </w:r>
    </w:p>
    <w:p w14:paraId="473C6782" w14:textId="77777777" w:rsidR="001A73E7" w:rsidRDefault="00000000">
      <w:pPr>
        <w:spacing w:before="240" w:after="240"/>
        <w:ind w:left="0" w:hanging="2"/>
        <w:jc w:val="center"/>
        <w:rPr>
          <w:rFonts w:ascii="Calibri" w:eastAsia="Calibri" w:hAnsi="Calibri" w:cs="Calibri"/>
          <w:color w:val="595959"/>
        </w:rPr>
      </w:pPr>
      <w:r>
        <w:rPr>
          <w:rFonts w:ascii="Calibri" w:eastAsia="Calibri" w:hAnsi="Calibri" w:cs="Calibri"/>
          <w:color w:val="595959"/>
        </w:rPr>
        <w:t xml:space="preserve"> </w:t>
      </w:r>
      <w:r>
        <w:rPr>
          <w:rFonts w:ascii="Calibri" w:eastAsia="Calibri" w:hAnsi="Calibri" w:cs="Calibri"/>
          <w:noProof/>
          <w:color w:val="595959"/>
        </w:rPr>
        <w:drawing>
          <wp:inline distT="114300" distB="114300" distL="114300" distR="114300" wp14:anchorId="7D89EE90" wp14:editId="2F91FCCE">
            <wp:extent cx="2913698" cy="2380704"/>
            <wp:effectExtent l="0" t="0" r="0" b="0"/>
            <wp:docPr id="1079"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2"/>
                    <a:srcRect/>
                    <a:stretch>
                      <a:fillRect/>
                    </a:stretch>
                  </pic:blipFill>
                  <pic:spPr>
                    <a:xfrm>
                      <a:off x="0" y="0"/>
                      <a:ext cx="2913698" cy="2380704"/>
                    </a:xfrm>
                    <a:prstGeom prst="rect">
                      <a:avLst/>
                    </a:prstGeom>
                    <a:ln/>
                  </pic:spPr>
                </pic:pic>
              </a:graphicData>
            </a:graphic>
          </wp:inline>
        </w:drawing>
      </w:r>
    </w:p>
    <w:tbl>
      <w:tblPr>
        <w:tblStyle w:val="afffb"/>
        <w:tblW w:w="754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235"/>
        <w:gridCol w:w="5310"/>
      </w:tblGrid>
      <w:tr w:rsidR="001A73E7" w14:paraId="614A9F1E" w14:textId="77777777">
        <w:trPr>
          <w:trHeight w:val="300"/>
        </w:trPr>
        <w:tc>
          <w:tcPr>
            <w:tcW w:w="2235" w:type="dxa"/>
            <w:tcBorders>
              <w:top w:val="single" w:sz="5" w:space="0" w:color="000000"/>
              <w:left w:val="single" w:sz="5" w:space="0" w:color="000000"/>
              <w:bottom w:val="single" w:sz="5" w:space="0" w:color="000000"/>
              <w:right w:val="single" w:sz="5" w:space="0" w:color="000000"/>
            </w:tcBorders>
            <w:shd w:val="clear" w:color="auto" w:fill="DBDBDB"/>
            <w:tcMar>
              <w:top w:w="0" w:type="dxa"/>
              <w:left w:w="100" w:type="dxa"/>
              <w:bottom w:w="0" w:type="dxa"/>
              <w:right w:w="100" w:type="dxa"/>
            </w:tcMar>
          </w:tcPr>
          <w:p w14:paraId="735BB26D" w14:textId="77777777" w:rsidR="001A73E7" w:rsidRDefault="00000000">
            <w:pPr>
              <w:spacing w:before="240" w:after="240"/>
              <w:ind w:left="0" w:right="100" w:hanging="2"/>
              <w:rPr>
                <w:rFonts w:ascii="Calibri" w:eastAsia="Calibri" w:hAnsi="Calibri" w:cs="Calibri"/>
                <w:b/>
                <w:color w:val="595959"/>
              </w:rPr>
            </w:pPr>
            <w:r>
              <w:rPr>
                <w:rFonts w:ascii="Calibri" w:eastAsia="Calibri" w:hAnsi="Calibri" w:cs="Calibri"/>
                <w:b/>
                <w:color w:val="595959"/>
              </w:rPr>
              <w:t>ID Ref.:</w:t>
            </w:r>
          </w:p>
        </w:tc>
        <w:tc>
          <w:tcPr>
            <w:tcW w:w="5310"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1FD8F563" w14:textId="77777777" w:rsidR="001A73E7" w:rsidRDefault="00000000">
            <w:pPr>
              <w:spacing w:before="240" w:after="240"/>
              <w:ind w:left="0" w:right="100" w:hanging="2"/>
              <w:rPr>
                <w:rFonts w:ascii="Calibri" w:eastAsia="Calibri" w:hAnsi="Calibri" w:cs="Calibri"/>
                <w:color w:val="595959"/>
              </w:rPr>
            </w:pPr>
            <w:r>
              <w:rPr>
                <w:rFonts w:ascii="Calibri" w:eastAsia="Calibri" w:hAnsi="Calibri" w:cs="Calibri"/>
                <w:color w:val="595959"/>
              </w:rPr>
              <w:t>DG-12</w:t>
            </w:r>
          </w:p>
        </w:tc>
      </w:tr>
      <w:tr w:rsidR="001A73E7" w14:paraId="6E33AFC5" w14:textId="77777777">
        <w:trPr>
          <w:trHeight w:val="300"/>
        </w:trPr>
        <w:tc>
          <w:tcPr>
            <w:tcW w:w="2235" w:type="dxa"/>
            <w:tcBorders>
              <w:top w:val="nil"/>
              <w:left w:val="single" w:sz="5" w:space="0" w:color="000000"/>
              <w:bottom w:val="single" w:sz="5" w:space="0" w:color="000000"/>
              <w:right w:val="single" w:sz="5" w:space="0" w:color="000000"/>
            </w:tcBorders>
            <w:shd w:val="clear" w:color="auto" w:fill="DBDBDB"/>
            <w:tcMar>
              <w:top w:w="0" w:type="dxa"/>
              <w:left w:w="100" w:type="dxa"/>
              <w:bottom w:w="0" w:type="dxa"/>
              <w:right w:w="100" w:type="dxa"/>
            </w:tcMar>
          </w:tcPr>
          <w:p w14:paraId="06C73F08" w14:textId="77777777" w:rsidR="001A73E7" w:rsidRDefault="00000000">
            <w:pPr>
              <w:spacing w:before="240" w:after="240"/>
              <w:ind w:left="0" w:right="100" w:hanging="2"/>
              <w:rPr>
                <w:rFonts w:ascii="Calibri" w:eastAsia="Calibri" w:hAnsi="Calibri" w:cs="Calibri"/>
                <w:b/>
                <w:color w:val="595959"/>
              </w:rPr>
            </w:pPr>
            <w:r>
              <w:rPr>
                <w:rFonts w:ascii="Calibri" w:eastAsia="Calibri" w:hAnsi="Calibri" w:cs="Calibri"/>
                <w:b/>
                <w:color w:val="595959"/>
              </w:rPr>
              <w:t>Descripción:</w:t>
            </w:r>
          </w:p>
        </w:tc>
        <w:tc>
          <w:tcPr>
            <w:tcW w:w="5310" w:type="dxa"/>
            <w:tcBorders>
              <w:top w:val="nil"/>
              <w:left w:val="nil"/>
              <w:bottom w:val="single" w:sz="5" w:space="0" w:color="000000"/>
              <w:right w:val="single" w:sz="5" w:space="0" w:color="000000"/>
            </w:tcBorders>
            <w:tcMar>
              <w:top w:w="0" w:type="dxa"/>
              <w:left w:w="100" w:type="dxa"/>
              <w:bottom w:w="0" w:type="dxa"/>
              <w:right w:w="100" w:type="dxa"/>
            </w:tcMar>
          </w:tcPr>
          <w:p w14:paraId="24C9D66C" w14:textId="77777777" w:rsidR="001A73E7" w:rsidRDefault="00000000">
            <w:pPr>
              <w:spacing w:before="240" w:after="240"/>
              <w:ind w:left="0" w:right="100" w:hanging="2"/>
              <w:rPr>
                <w:rFonts w:ascii="Calibri" w:eastAsia="Calibri" w:hAnsi="Calibri" w:cs="Calibri"/>
                <w:color w:val="595959"/>
              </w:rPr>
            </w:pPr>
            <w:r>
              <w:rPr>
                <w:rFonts w:ascii="Calibri" w:eastAsia="Calibri" w:hAnsi="Calibri" w:cs="Calibri"/>
                <w:color w:val="595959"/>
              </w:rPr>
              <w:t>Asistencia técnica exitosa en el sistema.</w:t>
            </w:r>
          </w:p>
        </w:tc>
      </w:tr>
      <w:tr w:rsidR="001A73E7" w14:paraId="67AD67C8" w14:textId="77777777">
        <w:trPr>
          <w:trHeight w:val="300"/>
        </w:trPr>
        <w:tc>
          <w:tcPr>
            <w:tcW w:w="2235" w:type="dxa"/>
            <w:tcBorders>
              <w:top w:val="nil"/>
              <w:left w:val="single" w:sz="5" w:space="0" w:color="000000"/>
              <w:bottom w:val="single" w:sz="5" w:space="0" w:color="000000"/>
              <w:right w:val="single" w:sz="5" w:space="0" w:color="000000"/>
            </w:tcBorders>
            <w:shd w:val="clear" w:color="auto" w:fill="DBDBDB"/>
            <w:tcMar>
              <w:top w:w="0" w:type="dxa"/>
              <w:left w:w="100" w:type="dxa"/>
              <w:bottom w:w="0" w:type="dxa"/>
              <w:right w:w="100" w:type="dxa"/>
            </w:tcMar>
          </w:tcPr>
          <w:p w14:paraId="4FEAFDCB" w14:textId="77777777" w:rsidR="001A73E7" w:rsidRDefault="00000000">
            <w:pPr>
              <w:spacing w:before="240" w:after="240"/>
              <w:ind w:left="0" w:right="100" w:hanging="2"/>
              <w:rPr>
                <w:rFonts w:ascii="Calibri" w:eastAsia="Calibri" w:hAnsi="Calibri" w:cs="Calibri"/>
                <w:b/>
                <w:color w:val="595959"/>
              </w:rPr>
            </w:pPr>
            <w:r>
              <w:rPr>
                <w:rFonts w:ascii="Calibri" w:eastAsia="Calibri" w:hAnsi="Calibri" w:cs="Calibri"/>
                <w:b/>
                <w:color w:val="595959"/>
              </w:rPr>
              <w:t>Reqs. asociados:</w:t>
            </w:r>
          </w:p>
        </w:tc>
        <w:tc>
          <w:tcPr>
            <w:tcW w:w="5310" w:type="dxa"/>
            <w:tcBorders>
              <w:top w:val="nil"/>
              <w:left w:val="nil"/>
              <w:bottom w:val="single" w:sz="5" w:space="0" w:color="000000"/>
              <w:right w:val="single" w:sz="5" w:space="0" w:color="000000"/>
            </w:tcBorders>
            <w:tcMar>
              <w:top w:w="0" w:type="dxa"/>
              <w:left w:w="100" w:type="dxa"/>
              <w:bottom w:w="0" w:type="dxa"/>
              <w:right w:w="100" w:type="dxa"/>
            </w:tcMar>
          </w:tcPr>
          <w:p w14:paraId="05173DE0" w14:textId="77777777" w:rsidR="001A73E7" w:rsidRDefault="00000000">
            <w:pPr>
              <w:spacing w:before="240" w:after="240"/>
              <w:ind w:left="0" w:right="100" w:hanging="2"/>
              <w:rPr>
                <w:rFonts w:ascii="Calibri" w:eastAsia="Calibri" w:hAnsi="Calibri" w:cs="Calibri"/>
                <w:color w:val="595959"/>
              </w:rPr>
            </w:pPr>
            <w:r>
              <w:rPr>
                <w:rFonts w:ascii="Calibri" w:eastAsia="Calibri" w:hAnsi="Calibri" w:cs="Calibri"/>
                <w:color w:val="595959"/>
              </w:rPr>
              <w:t>SAFRF - 028</w:t>
            </w:r>
          </w:p>
        </w:tc>
      </w:tr>
      <w:tr w:rsidR="001A73E7" w14:paraId="11EB5070" w14:textId="77777777">
        <w:trPr>
          <w:trHeight w:val="300"/>
        </w:trPr>
        <w:tc>
          <w:tcPr>
            <w:tcW w:w="2235" w:type="dxa"/>
            <w:tcBorders>
              <w:top w:val="nil"/>
              <w:left w:val="single" w:sz="5" w:space="0" w:color="000000"/>
              <w:bottom w:val="single" w:sz="5" w:space="0" w:color="000000"/>
              <w:right w:val="single" w:sz="5" w:space="0" w:color="000000"/>
            </w:tcBorders>
            <w:shd w:val="clear" w:color="auto" w:fill="DBDBDB"/>
            <w:tcMar>
              <w:top w:w="0" w:type="dxa"/>
              <w:left w:w="100" w:type="dxa"/>
              <w:bottom w:w="0" w:type="dxa"/>
              <w:right w:w="100" w:type="dxa"/>
            </w:tcMar>
          </w:tcPr>
          <w:p w14:paraId="02734059" w14:textId="77777777" w:rsidR="001A73E7" w:rsidRDefault="00000000">
            <w:pPr>
              <w:spacing w:before="240" w:after="240"/>
              <w:ind w:left="0" w:right="100" w:hanging="2"/>
              <w:rPr>
                <w:rFonts w:ascii="Calibri" w:eastAsia="Calibri" w:hAnsi="Calibri" w:cs="Calibri"/>
                <w:b/>
                <w:color w:val="595959"/>
              </w:rPr>
            </w:pPr>
            <w:r>
              <w:rPr>
                <w:rFonts w:ascii="Calibri" w:eastAsia="Calibri" w:hAnsi="Calibri" w:cs="Calibri"/>
                <w:b/>
                <w:color w:val="595959"/>
              </w:rPr>
              <w:t>CU asociados:</w:t>
            </w:r>
          </w:p>
        </w:tc>
        <w:tc>
          <w:tcPr>
            <w:tcW w:w="5310" w:type="dxa"/>
            <w:tcBorders>
              <w:top w:val="nil"/>
              <w:left w:val="nil"/>
              <w:bottom w:val="single" w:sz="5" w:space="0" w:color="000000"/>
              <w:right w:val="single" w:sz="5" w:space="0" w:color="000000"/>
            </w:tcBorders>
            <w:tcMar>
              <w:top w:w="0" w:type="dxa"/>
              <w:left w:w="100" w:type="dxa"/>
              <w:bottom w:w="0" w:type="dxa"/>
              <w:right w:w="100" w:type="dxa"/>
            </w:tcMar>
          </w:tcPr>
          <w:p w14:paraId="1A783DE6" w14:textId="77777777" w:rsidR="001A73E7" w:rsidRDefault="00000000">
            <w:pPr>
              <w:spacing w:before="240" w:after="240"/>
              <w:ind w:left="0" w:right="100" w:hanging="2"/>
              <w:rPr>
                <w:rFonts w:ascii="Calibri" w:eastAsia="Calibri" w:hAnsi="Calibri" w:cs="Calibri"/>
                <w:color w:val="595959"/>
              </w:rPr>
            </w:pPr>
            <w:r>
              <w:rPr>
                <w:rFonts w:ascii="Calibri" w:eastAsia="Calibri" w:hAnsi="Calibri" w:cs="Calibri"/>
                <w:color w:val="595959"/>
              </w:rPr>
              <w:t>CU-19</w:t>
            </w:r>
          </w:p>
        </w:tc>
      </w:tr>
      <w:tr w:rsidR="001A73E7" w14:paraId="4C261275" w14:textId="77777777">
        <w:trPr>
          <w:trHeight w:val="300"/>
        </w:trPr>
        <w:tc>
          <w:tcPr>
            <w:tcW w:w="2235" w:type="dxa"/>
            <w:tcBorders>
              <w:top w:val="nil"/>
              <w:left w:val="single" w:sz="5" w:space="0" w:color="000000"/>
              <w:bottom w:val="single" w:sz="5" w:space="0" w:color="000000"/>
              <w:right w:val="single" w:sz="5" w:space="0" w:color="000000"/>
            </w:tcBorders>
            <w:shd w:val="clear" w:color="auto" w:fill="DBDBDB"/>
            <w:tcMar>
              <w:top w:w="0" w:type="dxa"/>
              <w:left w:w="100" w:type="dxa"/>
              <w:bottom w:w="0" w:type="dxa"/>
              <w:right w:w="100" w:type="dxa"/>
            </w:tcMar>
          </w:tcPr>
          <w:p w14:paraId="0B79A5CB" w14:textId="77777777" w:rsidR="001A73E7" w:rsidRDefault="00000000">
            <w:pPr>
              <w:spacing w:before="240" w:after="240"/>
              <w:ind w:left="0" w:right="100" w:hanging="2"/>
              <w:rPr>
                <w:rFonts w:ascii="Calibri" w:eastAsia="Calibri" w:hAnsi="Calibri" w:cs="Calibri"/>
                <w:b/>
                <w:color w:val="595959"/>
              </w:rPr>
            </w:pPr>
            <w:r>
              <w:rPr>
                <w:rFonts w:ascii="Calibri" w:eastAsia="Calibri" w:hAnsi="Calibri" w:cs="Calibri"/>
                <w:b/>
                <w:color w:val="595959"/>
              </w:rPr>
              <w:t>Esc. Asociados:</w:t>
            </w:r>
          </w:p>
        </w:tc>
        <w:tc>
          <w:tcPr>
            <w:tcW w:w="5310" w:type="dxa"/>
            <w:tcBorders>
              <w:top w:val="nil"/>
              <w:left w:val="nil"/>
              <w:bottom w:val="single" w:sz="5" w:space="0" w:color="000000"/>
              <w:right w:val="single" w:sz="5" w:space="0" w:color="000000"/>
            </w:tcBorders>
            <w:tcMar>
              <w:top w:w="0" w:type="dxa"/>
              <w:left w:w="100" w:type="dxa"/>
              <w:bottom w:w="0" w:type="dxa"/>
              <w:right w:w="100" w:type="dxa"/>
            </w:tcMar>
          </w:tcPr>
          <w:p w14:paraId="54DA0CB3" w14:textId="77777777" w:rsidR="001A73E7" w:rsidRDefault="00000000">
            <w:pPr>
              <w:spacing w:before="240" w:after="240"/>
              <w:ind w:left="0" w:right="100" w:hanging="2"/>
              <w:rPr>
                <w:rFonts w:ascii="Calibri" w:eastAsia="Calibri" w:hAnsi="Calibri" w:cs="Calibri"/>
                <w:color w:val="595959"/>
              </w:rPr>
            </w:pPr>
            <w:r>
              <w:rPr>
                <w:rFonts w:ascii="Calibri" w:eastAsia="Calibri" w:hAnsi="Calibri" w:cs="Calibri"/>
                <w:color w:val="595959"/>
              </w:rPr>
              <w:t>ES-DG-19</w:t>
            </w:r>
          </w:p>
        </w:tc>
      </w:tr>
    </w:tbl>
    <w:p w14:paraId="6B9EEDC4" w14:textId="77777777" w:rsidR="001A73E7" w:rsidRDefault="00000000">
      <w:pPr>
        <w:spacing w:before="240" w:after="240"/>
        <w:ind w:left="0" w:hanging="2"/>
        <w:jc w:val="center"/>
        <w:rPr>
          <w:rFonts w:ascii="Calibri" w:eastAsia="Calibri" w:hAnsi="Calibri" w:cs="Calibri"/>
          <w:color w:val="595959"/>
        </w:rPr>
      </w:pPr>
      <w:r>
        <w:rPr>
          <w:rFonts w:ascii="Calibri" w:eastAsia="Calibri" w:hAnsi="Calibri" w:cs="Calibri"/>
          <w:color w:val="595959"/>
        </w:rPr>
        <w:lastRenderedPageBreak/>
        <w:t xml:space="preserve"> </w:t>
      </w:r>
      <w:r>
        <w:rPr>
          <w:rFonts w:ascii="Calibri" w:eastAsia="Calibri" w:hAnsi="Calibri" w:cs="Calibri"/>
          <w:noProof/>
          <w:color w:val="595959"/>
        </w:rPr>
        <w:drawing>
          <wp:inline distT="114300" distB="114300" distL="114300" distR="114300" wp14:anchorId="0E9C334C" wp14:editId="19689087">
            <wp:extent cx="2589848" cy="2163111"/>
            <wp:effectExtent l="0" t="0" r="0" b="0"/>
            <wp:docPr id="1078"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3"/>
                    <a:srcRect/>
                    <a:stretch>
                      <a:fillRect/>
                    </a:stretch>
                  </pic:blipFill>
                  <pic:spPr>
                    <a:xfrm>
                      <a:off x="0" y="0"/>
                      <a:ext cx="2589848" cy="2163111"/>
                    </a:xfrm>
                    <a:prstGeom prst="rect">
                      <a:avLst/>
                    </a:prstGeom>
                    <a:ln/>
                  </pic:spPr>
                </pic:pic>
              </a:graphicData>
            </a:graphic>
          </wp:inline>
        </w:drawing>
      </w:r>
    </w:p>
    <w:p w14:paraId="4B145B2F" w14:textId="77777777" w:rsidR="001A73E7" w:rsidRDefault="00000000">
      <w:pPr>
        <w:spacing w:before="240" w:after="240"/>
        <w:ind w:left="0" w:hanging="2"/>
        <w:jc w:val="center"/>
        <w:rPr>
          <w:rFonts w:ascii="Calibri" w:eastAsia="Calibri" w:hAnsi="Calibri" w:cs="Calibri"/>
          <w:color w:val="595959"/>
        </w:rPr>
      </w:pPr>
      <w:r>
        <w:rPr>
          <w:rFonts w:ascii="Calibri" w:eastAsia="Calibri" w:hAnsi="Calibri" w:cs="Calibri"/>
          <w:color w:val="595959"/>
        </w:rPr>
        <w:t xml:space="preserve"> </w:t>
      </w:r>
    </w:p>
    <w:tbl>
      <w:tblPr>
        <w:tblStyle w:val="afffc"/>
        <w:tblW w:w="754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235"/>
        <w:gridCol w:w="5310"/>
      </w:tblGrid>
      <w:tr w:rsidR="001A73E7" w14:paraId="51611071" w14:textId="77777777">
        <w:trPr>
          <w:trHeight w:val="300"/>
        </w:trPr>
        <w:tc>
          <w:tcPr>
            <w:tcW w:w="2235" w:type="dxa"/>
            <w:tcBorders>
              <w:top w:val="single" w:sz="5" w:space="0" w:color="000000"/>
              <w:left w:val="single" w:sz="5" w:space="0" w:color="000000"/>
              <w:bottom w:val="single" w:sz="5" w:space="0" w:color="000000"/>
              <w:right w:val="single" w:sz="5" w:space="0" w:color="000000"/>
            </w:tcBorders>
            <w:shd w:val="clear" w:color="auto" w:fill="DBDBDB"/>
            <w:tcMar>
              <w:top w:w="0" w:type="dxa"/>
              <w:left w:w="100" w:type="dxa"/>
              <w:bottom w:w="0" w:type="dxa"/>
              <w:right w:w="100" w:type="dxa"/>
            </w:tcMar>
          </w:tcPr>
          <w:p w14:paraId="66FAF1F7" w14:textId="77777777" w:rsidR="001A73E7" w:rsidRDefault="00000000">
            <w:pPr>
              <w:spacing w:before="240" w:after="240"/>
              <w:ind w:left="0" w:right="100" w:hanging="2"/>
              <w:rPr>
                <w:rFonts w:ascii="Calibri" w:eastAsia="Calibri" w:hAnsi="Calibri" w:cs="Calibri"/>
                <w:b/>
                <w:color w:val="595959"/>
              </w:rPr>
            </w:pPr>
            <w:r>
              <w:rPr>
                <w:rFonts w:ascii="Calibri" w:eastAsia="Calibri" w:hAnsi="Calibri" w:cs="Calibri"/>
                <w:b/>
                <w:color w:val="595959"/>
              </w:rPr>
              <w:t>ID Ref.:</w:t>
            </w:r>
          </w:p>
        </w:tc>
        <w:tc>
          <w:tcPr>
            <w:tcW w:w="5310"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44216D0B" w14:textId="77777777" w:rsidR="001A73E7" w:rsidRDefault="00000000">
            <w:pPr>
              <w:spacing w:before="240" w:after="240"/>
              <w:ind w:left="0" w:right="100" w:hanging="2"/>
              <w:rPr>
                <w:rFonts w:ascii="Calibri" w:eastAsia="Calibri" w:hAnsi="Calibri" w:cs="Calibri"/>
                <w:color w:val="595959"/>
              </w:rPr>
            </w:pPr>
            <w:r>
              <w:rPr>
                <w:rFonts w:ascii="Calibri" w:eastAsia="Calibri" w:hAnsi="Calibri" w:cs="Calibri"/>
                <w:color w:val="595959"/>
              </w:rPr>
              <w:t>DG-13</w:t>
            </w:r>
          </w:p>
        </w:tc>
      </w:tr>
      <w:tr w:rsidR="001A73E7" w14:paraId="5778D112" w14:textId="77777777">
        <w:trPr>
          <w:trHeight w:val="585"/>
        </w:trPr>
        <w:tc>
          <w:tcPr>
            <w:tcW w:w="2235" w:type="dxa"/>
            <w:tcBorders>
              <w:top w:val="nil"/>
              <w:left w:val="single" w:sz="5" w:space="0" w:color="000000"/>
              <w:bottom w:val="single" w:sz="5" w:space="0" w:color="000000"/>
              <w:right w:val="single" w:sz="5" w:space="0" w:color="000000"/>
            </w:tcBorders>
            <w:shd w:val="clear" w:color="auto" w:fill="DBDBDB"/>
            <w:tcMar>
              <w:top w:w="0" w:type="dxa"/>
              <w:left w:w="100" w:type="dxa"/>
              <w:bottom w:w="0" w:type="dxa"/>
              <w:right w:w="100" w:type="dxa"/>
            </w:tcMar>
          </w:tcPr>
          <w:p w14:paraId="13C0A9E7" w14:textId="77777777" w:rsidR="001A73E7" w:rsidRDefault="00000000">
            <w:pPr>
              <w:spacing w:before="240" w:after="240"/>
              <w:ind w:left="0" w:right="100" w:hanging="2"/>
              <w:rPr>
                <w:rFonts w:ascii="Calibri" w:eastAsia="Calibri" w:hAnsi="Calibri" w:cs="Calibri"/>
                <w:b/>
                <w:color w:val="595959"/>
              </w:rPr>
            </w:pPr>
            <w:r>
              <w:rPr>
                <w:rFonts w:ascii="Calibri" w:eastAsia="Calibri" w:hAnsi="Calibri" w:cs="Calibri"/>
                <w:b/>
                <w:color w:val="595959"/>
              </w:rPr>
              <w:t>Descripción:</w:t>
            </w:r>
          </w:p>
        </w:tc>
        <w:tc>
          <w:tcPr>
            <w:tcW w:w="5310" w:type="dxa"/>
            <w:tcBorders>
              <w:top w:val="nil"/>
              <w:left w:val="nil"/>
              <w:bottom w:val="single" w:sz="5" w:space="0" w:color="000000"/>
              <w:right w:val="single" w:sz="5" w:space="0" w:color="000000"/>
            </w:tcBorders>
            <w:tcMar>
              <w:top w:w="0" w:type="dxa"/>
              <w:left w:w="100" w:type="dxa"/>
              <w:bottom w:w="0" w:type="dxa"/>
              <w:right w:w="100" w:type="dxa"/>
            </w:tcMar>
          </w:tcPr>
          <w:p w14:paraId="6142B724" w14:textId="77777777" w:rsidR="001A73E7" w:rsidRDefault="00000000">
            <w:pPr>
              <w:spacing w:before="240" w:after="240"/>
              <w:ind w:left="0" w:right="100" w:hanging="2"/>
              <w:rPr>
                <w:rFonts w:ascii="Calibri" w:eastAsia="Calibri" w:hAnsi="Calibri" w:cs="Calibri"/>
                <w:color w:val="595959"/>
              </w:rPr>
            </w:pPr>
            <w:r>
              <w:rPr>
                <w:rFonts w:ascii="Calibri" w:eastAsia="Calibri" w:hAnsi="Calibri" w:cs="Calibri"/>
                <w:color w:val="595959"/>
              </w:rPr>
              <w:t>Revisión exitosa de historial de pagos de las reparaciones.</w:t>
            </w:r>
          </w:p>
        </w:tc>
      </w:tr>
      <w:tr w:rsidR="001A73E7" w14:paraId="189643D9" w14:textId="77777777">
        <w:trPr>
          <w:trHeight w:val="300"/>
        </w:trPr>
        <w:tc>
          <w:tcPr>
            <w:tcW w:w="2235" w:type="dxa"/>
            <w:tcBorders>
              <w:top w:val="nil"/>
              <w:left w:val="single" w:sz="5" w:space="0" w:color="000000"/>
              <w:bottom w:val="single" w:sz="5" w:space="0" w:color="000000"/>
              <w:right w:val="single" w:sz="5" w:space="0" w:color="000000"/>
            </w:tcBorders>
            <w:shd w:val="clear" w:color="auto" w:fill="DBDBDB"/>
            <w:tcMar>
              <w:top w:w="0" w:type="dxa"/>
              <w:left w:w="100" w:type="dxa"/>
              <w:bottom w:w="0" w:type="dxa"/>
              <w:right w:w="100" w:type="dxa"/>
            </w:tcMar>
          </w:tcPr>
          <w:p w14:paraId="50F97615" w14:textId="77777777" w:rsidR="001A73E7" w:rsidRDefault="00000000">
            <w:pPr>
              <w:spacing w:before="240" w:after="240"/>
              <w:ind w:left="0" w:right="100" w:hanging="2"/>
              <w:rPr>
                <w:rFonts w:ascii="Calibri" w:eastAsia="Calibri" w:hAnsi="Calibri" w:cs="Calibri"/>
                <w:b/>
                <w:color w:val="595959"/>
              </w:rPr>
            </w:pPr>
            <w:r>
              <w:rPr>
                <w:rFonts w:ascii="Calibri" w:eastAsia="Calibri" w:hAnsi="Calibri" w:cs="Calibri"/>
                <w:b/>
                <w:color w:val="595959"/>
              </w:rPr>
              <w:t>Reqs. asociados:</w:t>
            </w:r>
          </w:p>
        </w:tc>
        <w:tc>
          <w:tcPr>
            <w:tcW w:w="5310" w:type="dxa"/>
            <w:tcBorders>
              <w:top w:val="nil"/>
              <w:left w:val="nil"/>
              <w:bottom w:val="single" w:sz="5" w:space="0" w:color="000000"/>
              <w:right w:val="single" w:sz="5" w:space="0" w:color="000000"/>
            </w:tcBorders>
            <w:tcMar>
              <w:top w:w="0" w:type="dxa"/>
              <w:left w:w="100" w:type="dxa"/>
              <w:bottom w:w="0" w:type="dxa"/>
              <w:right w:w="100" w:type="dxa"/>
            </w:tcMar>
          </w:tcPr>
          <w:p w14:paraId="0D33D59B" w14:textId="77777777" w:rsidR="001A73E7" w:rsidRDefault="00000000">
            <w:pPr>
              <w:spacing w:before="240" w:after="240"/>
              <w:ind w:left="0" w:right="100" w:hanging="2"/>
              <w:rPr>
                <w:rFonts w:ascii="Calibri" w:eastAsia="Calibri" w:hAnsi="Calibri" w:cs="Calibri"/>
                <w:color w:val="595959"/>
              </w:rPr>
            </w:pPr>
            <w:r>
              <w:rPr>
                <w:rFonts w:ascii="Calibri" w:eastAsia="Calibri" w:hAnsi="Calibri" w:cs="Calibri"/>
                <w:color w:val="595959"/>
              </w:rPr>
              <w:t>SAFRF - 012</w:t>
            </w:r>
          </w:p>
        </w:tc>
      </w:tr>
      <w:tr w:rsidR="001A73E7" w14:paraId="38CF0FEC" w14:textId="77777777">
        <w:trPr>
          <w:trHeight w:val="300"/>
        </w:trPr>
        <w:tc>
          <w:tcPr>
            <w:tcW w:w="2235" w:type="dxa"/>
            <w:tcBorders>
              <w:top w:val="nil"/>
              <w:left w:val="single" w:sz="5" w:space="0" w:color="000000"/>
              <w:bottom w:val="single" w:sz="5" w:space="0" w:color="000000"/>
              <w:right w:val="single" w:sz="5" w:space="0" w:color="000000"/>
            </w:tcBorders>
            <w:shd w:val="clear" w:color="auto" w:fill="DBDBDB"/>
            <w:tcMar>
              <w:top w:w="0" w:type="dxa"/>
              <w:left w:w="100" w:type="dxa"/>
              <w:bottom w:w="0" w:type="dxa"/>
              <w:right w:w="100" w:type="dxa"/>
            </w:tcMar>
          </w:tcPr>
          <w:p w14:paraId="57B59992" w14:textId="77777777" w:rsidR="001A73E7" w:rsidRDefault="00000000">
            <w:pPr>
              <w:spacing w:before="240" w:after="240"/>
              <w:ind w:left="0" w:right="100" w:hanging="2"/>
              <w:rPr>
                <w:rFonts w:ascii="Calibri" w:eastAsia="Calibri" w:hAnsi="Calibri" w:cs="Calibri"/>
                <w:b/>
                <w:color w:val="595959"/>
              </w:rPr>
            </w:pPr>
            <w:r>
              <w:rPr>
                <w:rFonts w:ascii="Calibri" w:eastAsia="Calibri" w:hAnsi="Calibri" w:cs="Calibri"/>
                <w:b/>
                <w:color w:val="595959"/>
              </w:rPr>
              <w:t>CU asociados:</w:t>
            </w:r>
          </w:p>
        </w:tc>
        <w:tc>
          <w:tcPr>
            <w:tcW w:w="5310" w:type="dxa"/>
            <w:tcBorders>
              <w:top w:val="nil"/>
              <w:left w:val="nil"/>
              <w:bottom w:val="single" w:sz="5" w:space="0" w:color="000000"/>
              <w:right w:val="single" w:sz="5" w:space="0" w:color="000000"/>
            </w:tcBorders>
            <w:tcMar>
              <w:top w:w="0" w:type="dxa"/>
              <w:left w:w="100" w:type="dxa"/>
              <w:bottom w:w="0" w:type="dxa"/>
              <w:right w:w="100" w:type="dxa"/>
            </w:tcMar>
          </w:tcPr>
          <w:p w14:paraId="6CD169A7" w14:textId="77777777" w:rsidR="001A73E7" w:rsidRDefault="00000000">
            <w:pPr>
              <w:spacing w:before="240" w:after="240"/>
              <w:ind w:left="0" w:right="100" w:hanging="2"/>
              <w:rPr>
                <w:rFonts w:ascii="Calibri" w:eastAsia="Calibri" w:hAnsi="Calibri" w:cs="Calibri"/>
                <w:color w:val="595959"/>
              </w:rPr>
            </w:pPr>
            <w:r>
              <w:rPr>
                <w:rFonts w:ascii="Calibri" w:eastAsia="Calibri" w:hAnsi="Calibri" w:cs="Calibri"/>
                <w:color w:val="595959"/>
              </w:rPr>
              <w:t>CU-7</w:t>
            </w:r>
          </w:p>
        </w:tc>
      </w:tr>
      <w:tr w:rsidR="001A73E7" w14:paraId="77A84740" w14:textId="77777777">
        <w:trPr>
          <w:trHeight w:val="300"/>
        </w:trPr>
        <w:tc>
          <w:tcPr>
            <w:tcW w:w="2235" w:type="dxa"/>
            <w:tcBorders>
              <w:top w:val="nil"/>
              <w:left w:val="single" w:sz="5" w:space="0" w:color="000000"/>
              <w:bottom w:val="single" w:sz="5" w:space="0" w:color="000000"/>
              <w:right w:val="single" w:sz="5" w:space="0" w:color="000000"/>
            </w:tcBorders>
            <w:shd w:val="clear" w:color="auto" w:fill="DBDBDB"/>
            <w:tcMar>
              <w:top w:w="0" w:type="dxa"/>
              <w:left w:w="100" w:type="dxa"/>
              <w:bottom w:w="0" w:type="dxa"/>
              <w:right w:w="100" w:type="dxa"/>
            </w:tcMar>
          </w:tcPr>
          <w:p w14:paraId="7AA2AC12" w14:textId="77777777" w:rsidR="001A73E7" w:rsidRDefault="00000000">
            <w:pPr>
              <w:spacing w:before="240" w:after="240"/>
              <w:ind w:left="0" w:right="100" w:hanging="2"/>
              <w:rPr>
                <w:rFonts w:ascii="Calibri" w:eastAsia="Calibri" w:hAnsi="Calibri" w:cs="Calibri"/>
                <w:b/>
                <w:color w:val="595959"/>
              </w:rPr>
            </w:pPr>
            <w:r>
              <w:rPr>
                <w:rFonts w:ascii="Calibri" w:eastAsia="Calibri" w:hAnsi="Calibri" w:cs="Calibri"/>
                <w:b/>
                <w:color w:val="595959"/>
              </w:rPr>
              <w:t>Esc. Asociados:</w:t>
            </w:r>
          </w:p>
        </w:tc>
        <w:tc>
          <w:tcPr>
            <w:tcW w:w="5310" w:type="dxa"/>
            <w:tcBorders>
              <w:top w:val="nil"/>
              <w:left w:val="nil"/>
              <w:bottom w:val="single" w:sz="5" w:space="0" w:color="000000"/>
              <w:right w:val="single" w:sz="5" w:space="0" w:color="000000"/>
            </w:tcBorders>
            <w:tcMar>
              <w:top w:w="0" w:type="dxa"/>
              <w:left w:w="100" w:type="dxa"/>
              <w:bottom w:w="0" w:type="dxa"/>
              <w:right w:w="100" w:type="dxa"/>
            </w:tcMar>
          </w:tcPr>
          <w:p w14:paraId="4DB0187D" w14:textId="77777777" w:rsidR="001A73E7" w:rsidRDefault="00000000">
            <w:pPr>
              <w:spacing w:before="240" w:after="240"/>
              <w:ind w:left="0" w:right="100" w:hanging="2"/>
              <w:rPr>
                <w:rFonts w:ascii="Calibri" w:eastAsia="Calibri" w:hAnsi="Calibri" w:cs="Calibri"/>
                <w:color w:val="595959"/>
              </w:rPr>
            </w:pPr>
            <w:r>
              <w:rPr>
                <w:rFonts w:ascii="Calibri" w:eastAsia="Calibri" w:hAnsi="Calibri" w:cs="Calibri"/>
                <w:color w:val="595959"/>
              </w:rPr>
              <w:t>ES-DG-7</w:t>
            </w:r>
          </w:p>
        </w:tc>
      </w:tr>
    </w:tbl>
    <w:p w14:paraId="0DC26C45" w14:textId="77777777" w:rsidR="001A73E7" w:rsidRDefault="00000000">
      <w:pPr>
        <w:spacing w:before="240" w:after="240"/>
        <w:ind w:left="0" w:hanging="2"/>
        <w:rPr>
          <w:rFonts w:ascii="Calibri" w:eastAsia="Calibri" w:hAnsi="Calibri" w:cs="Calibri"/>
          <w:color w:val="595959"/>
        </w:rPr>
      </w:pPr>
      <w:r>
        <w:rPr>
          <w:rFonts w:ascii="Calibri" w:eastAsia="Calibri" w:hAnsi="Calibri" w:cs="Calibri"/>
          <w:color w:val="595959"/>
        </w:rPr>
        <w:t xml:space="preserve"> </w:t>
      </w:r>
    </w:p>
    <w:p w14:paraId="76C05D05" w14:textId="77777777" w:rsidR="001A73E7" w:rsidRDefault="00000000">
      <w:pPr>
        <w:spacing w:before="240" w:after="240"/>
        <w:ind w:left="0" w:hanging="2"/>
        <w:rPr>
          <w:rFonts w:ascii="Calibri" w:eastAsia="Calibri" w:hAnsi="Calibri" w:cs="Calibri"/>
          <w:color w:val="595959"/>
        </w:rPr>
      </w:pPr>
      <w:r>
        <w:rPr>
          <w:rFonts w:ascii="Calibri" w:eastAsia="Calibri" w:hAnsi="Calibri" w:cs="Calibri"/>
          <w:color w:val="595959"/>
        </w:rPr>
        <w:t xml:space="preserve"> </w:t>
      </w:r>
    </w:p>
    <w:p w14:paraId="4CBD6D5F" w14:textId="77777777" w:rsidR="001A73E7" w:rsidRDefault="00000000">
      <w:pPr>
        <w:spacing w:before="240" w:after="240"/>
        <w:ind w:left="0" w:hanging="2"/>
        <w:jc w:val="center"/>
        <w:rPr>
          <w:rFonts w:ascii="Calibri" w:eastAsia="Calibri" w:hAnsi="Calibri" w:cs="Calibri"/>
          <w:color w:val="595959"/>
        </w:rPr>
      </w:pPr>
      <w:r>
        <w:rPr>
          <w:rFonts w:ascii="Calibri" w:eastAsia="Calibri" w:hAnsi="Calibri" w:cs="Calibri"/>
          <w:color w:val="595959"/>
        </w:rPr>
        <w:t xml:space="preserve"> </w:t>
      </w:r>
      <w:r>
        <w:rPr>
          <w:rFonts w:ascii="Calibri" w:eastAsia="Calibri" w:hAnsi="Calibri" w:cs="Calibri"/>
          <w:noProof/>
          <w:color w:val="595959"/>
        </w:rPr>
        <w:drawing>
          <wp:inline distT="114300" distB="114300" distL="114300" distR="114300" wp14:anchorId="5B7D3B12" wp14:editId="6E500BEF">
            <wp:extent cx="2739863" cy="2289348"/>
            <wp:effectExtent l="0" t="0" r="0" b="0"/>
            <wp:docPr id="104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4"/>
                    <a:srcRect/>
                    <a:stretch>
                      <a:fillRect/>
                    </a:stretch>
                  </pic:blipFill>
                  <pic:spPr>
                    <a:xfrm>
                      <a:off x="0" y="0"/>
                      <a:ext cx="2739863" cy="2289348"/>
                    </a:xfrm>
                    <a:prstGeom prst="rect">
                      <a:avLst/>
                    </a:prstGeom>
                    <a:ln/>
                  </pic:spPr>
                </pic:pic>
              </a:graphicData>
            </a:graphic>
          </wp:inline>
        </w:drawing>
      </w:r>
      <w:r>
        <w:rPr>
          <w:rFonts w:ascii="Calibri" w:eastAsia="Calibri" w:hAnsi="Calibri" w:cs="Calibri"/>
          <w:color w:val="595959"/>
        </w:rPr>
        <w:t xml:space="preserve"> </w:t>
      </w:r>
    </w:p>
    <w:tbl>
      <w:tblPr>
        <w:tblStyle w:val="afffd"/>
        <w:tblW w:w="754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235"/>
        <w:gridCol w:w="5310"/>
      </w:tblGrid>
      <w:tr w:rsidR="001A73E7" w14:paraId="2F9909A9" w14:textId="77777777">
        <w:trPr>
          <w:trHeight w:val="300"/>
        </w:trPr>
        <w:tc>
          <w:tcPr>
            <w:tcW w:w="2235" w:type="dxa"/>
            <w:tcBorders>
              <w:top w:val="single" w:sz="5" w:space="0" w:color="000000"/>
              <w:left w:val="single" w:sz="5" w:space="0" w:color="000000"/>
              <w:bottom w:val="single" w:sz="5" w:space="0" w:color="000000"/>
              <w:right w:val="single" w:sz="5" w:space="0" w:color="000000"/>
            </w:tcBorders>
            <w:shd w:val="clear" w:color="auto" w:fill="DBDBDB"/>
            <w:tcMar>
              <w:top w:w="0" w:type="dxa"/>
              <w:left w:w="100" w:type="dxa"/>
              <w:bottom w:w="0" w:type="dxa"/>
              <w:right w:w="100" w:type="dxa"/>
            </w:tcMar>
          </w:tcPr>
          <w:p w14:paraId="1A19A65D" w14:textId="77777777" w:rsidR="001A73E7" w:rsidRDefault="00000000">
            <w:pPr>
              <w:spacing w:before="240" w:after="240"/>
              <w:ind w:left="0" w:right="100" w:hanging="2"/>
              <w:rPr>
                <w:rFonts w:ascii="Calibri" w:eastAsia="Calibri" w:hAnsi="Calibri" w:cs="Calibri"/>
                <w:b/>
                <w:color w:val="595959"/>
              </w:rPr>
            </w:pPr>
            <w:r>
              <w:rPr>
                <w:rFonts w:ascii="Calibri" w:eastAsia="Calibri" w:hAnsi="Calibri" w:cs="Calibri"/>
                <w:b/>
                <w:color w:val="595959"/>
              </w:rPr>
              <w:lastRenderedPageBreak/>
              <w:t>ID Ref.:</w:t>
            </w:r>
          </w:p>
        </w:tc>
        <w:tc>
          <w:tcPr>
            <w:tcW w:w="5310"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650FF0E2" w14:textId="77777777" w:rsidR="001A73E7" w:rsidRDefault="00000000">
            <w:pPr>
              <w:spacing w:before="240" w:after="240"/>
              <w:ind w:left="0" w:right="100" w:hanging="2"/>
              <w:rPr>
                <w:rFonts w:ascii="Calibri" w:eastAsia="Calibri" w:hAnsi="Calibri" w:cs="Calibri"/>
                <w:color w:val="595959"/>
              </w:rPr>
            </w:pPr>
            <w:r>
              <w:rPr>
                <w:rFonts w:ascii="Calibri" w:eastAsia="Calibri" w:hAnsi="Calibri" w:cs="Calibri"/>
                <w:color w:val="595959"/>
              </w:rPr>
              <w:t>DG-14</w:t>
            </w:r>
          </w:p>
        </w:tc>
      </w:tr>
      <w:tr w:rsidR="001A73E7" w14:paraId="7D26068C" w14:textId="77777777">
        <w:trPr>
          <w:trHeight w:val="585"/>
        </w:trPr>
        <w:tc>
          <w:tcPr>
            <w:tcW w:w="2235" w:type="dxa"/>
            <w:tcBorders>
              <w:top w:val="nil"/>
              <w:left w:val="single" w:sz="5" w:space="0" w:color="000000"/>
              <w:bottom w:val="single" w:sz="5" w:space="0" w:color="000000"/>
              <w:right w:val="single" w:sz="5" w:space="0" w:color="000000"/>
            </w:tcBorders>
            <w:shd w:val="clear" w:color="auto" w:fill="DBDBDB"/>
            <w:tcMar>
              <w:top w:w="0" w:type="dxa"/>
              <w:left w:w="100" w:type="dxa"/>
              <w:bottom w:w="0" w:type="dxa"/>
              <w:right w:w="100" w:type="dxa"/>
            </w:tcMar>
          </w:tcPr>
          <w:p w14:paraId="1D146007" w14:textId="77777777" w:rsidR="001A73E7" w:rsidRDefault="00000000">
            <w:pPr>
              <w:spacing w:before="240" w:after="240"/>
              <w:ind w:left="0" w:right="100" w:hanging="2"/>
              <w:rPr>
                <w:rFonts w:ascii="Calibri" w:eastAsia="Calibri" w:hAnsi="Calibri" w:cs="Calibri"/>
                <w:b/>
                <w:color w:val="595959"/>
              </w:rPr>
            </w:pPr>
            <w:r>
              <w:rPr>
                <w:rFonts w:ascii="Calibri" w:eastAsia="Calibri" w:hAnsi="Calibri" w:cs="Calibri"/>
                <w:b/>
                <w:color w:val="595959"/>
              </w:rPr>
              <w:t>Descripción:</w:t>
            </w:r>
          </w:p>
        </w:tc>
        <w:tc>
          <w:tcPr>
            <w:tcW w:w="5310" w:type="dxa"/>
            <w:tcBorders>
              <w:top w:val="nil"/>
              <w:left w:val="nil"/>
              <w:bottom w:val="single" w:sz="5" w:space="0" w:color="000000"/>
              <w:right w:val="single" w:sz="5" w:space="0" w:color="000000"/>
            </w:tcBorders>
            <w:tcMar>
              <w:top w:w="0" w:type="dxa"/>
              <w:left w:w="100" w:type="dxa"/>
              <w:bottom w:w="0" w:type="dxa"/>
              <w:right w:w="100" w:type="dxa"/>
            </w:tcMar>
          </w:tcPr>
          <w:p w14:paraId="31B4B8E5" w14:textId="77777777" w:rsidR="001A73E7" w:rsidRDefault="00000000">
            <w:pPr>
              <w:spacing w:before="240" w:after="240"/>
              <w:ind w:left="0" w:right="100" w:hanging="2"/>
              <w:rPr>
                <w:rFonts w:ascii="Calibri" w:eastAsia="Calibri" w:hAnsi="Calibri" w:cs="Calibri"/>
                <w:color w:val="595959"/>
              </w:rPr>
            </w:pPr>
            <w:r>
              <w:rPr>
                <w:rFonts w:ascii="Calibri" w:eastAsia="Calibri" w:hAnsi="Calibri" w:cs="Calibri"/>
                <w:color w:val="595959"/>
              </w:rPr>
              <w:t>Integración exitosa de software de contabilidad en el sistema.</w:t>
            </w:r>
          </w:p>
        </w:tc>
      </w:tr>
      <w:tr w:rsidR="001A73E7" w14:paraId="74E72427" w14:textId="77777777">
        <w:trPr>
          <w:trHeight w:val="300"/>
        </w:trPr>
        <w:tc>
          <w:tcPr>
            <w:tcW w:w="2235" w:type="dxa"/>
            <w:tcBorders>
              <w:top w:val="nil"/>
              <w:left w:val="single" w:sz="5" w:space="0" w:color="000000"/>
              <w:bottom w:val="single" w:sz="5" w:space="0" w:color="000000"/>
              <w:right w:val="single" w:sz="5" w:space="0" w:color="000000"/>
            </w:tcBorders>
            <w:shd w:val="clear" w:color="auto" w:fill="DBDBDB"/>
            <w:tcMar>
              <w:top w:w="0" w:type="dxa"/>
              <w:left w:w="100" w:type="dxa"/>
              <w:bottom w:w="0" w:type="dxa"/>
              <w:right w:w="100" w:type="dxa"/>
            </w:tcMar>
          </w:tcPr>
          <w:p w14:paraId="36D63580" w14:textId="77777777" w:rsidR="001A73E7" w:rsidRDefault="00000000">
            <w:pPr>
              <w:spacing w:before="240" w:after="240"/>
              <w:ind w:left="0" w:right="100" w:hanging="2"/>
              <w:rPr>
                <w:rFonts w:ascii="Calibri" w:eastAsia="Calibri" w:hAnsi="Calibri" w:cs="Calibri"/>
                <w:b/>
                <w:color w:val="595959"/>
              </w:rPr>
            </w:pPr>
            <w:r>
              <w:rPr>
                <w:rFonts w:ascii="Calibri" w:eastAsia="Calibri" w:hAnsi="Calibri" w:cs="Calibri"/>
                <w:b/>
                <w:color w:val="595959"/>
              </w:rPr>
              <w:t>Reqs. asociados:</w:t>
            </w:r>
          </w:p>
        </w:tc>
        <w:tc>
          <w:tcPr>
            <w:tcW w:w="5310" w:type="dxa"/>
            <w:tcBorders>
              <w:top w:val="nil"/>
              <w:left w:val="nil"/>
              <w:bottom w:val="single" w:sz="5" w:space="0" w:color="000000"/>
              <w:right w:val="single" w:sz="5" w:space="0" w:color="000000"/>
            </w:tcBorders>
            <w:tcMar>
              <w:top w:w="0" w:type="dxa"/>
              <w:left w:w="100" w:type="dxa"/>
              <w:bottom w:w="0" w:type="dxa"/>
              <w:right w:w="100" w:type="dxa"/>
            </w:tcMar>
          </w:tcPr>
          <w:p w14:paraId="52CF4717" w14:textId="77777777" w:rsidR="001A73E7" w:rsidRDefault="00000000">
            <w:pPr>
              <w:spacing w:before="240" w:after="240"/>
              <w:ind w:left="0" w:right="100" w:hanging="2"/>
              <w:rPr>
                <w:rFonts w:ascii="Calibri" w:eastAsia="Calibri" w:hAnsi="Calibri" w:cs="Calibri"/>
                <w:color w:val="595959"/>
              </w:rPr>
            </w:pPr>
            <w:r>
              <w:rPr>
                <w:rFonts w:ascii="Calibri" w:eastAsia="Calibri" w:hAnsi="Calibri" w:cs="Calibri"/>
                <w:color w:val="595959"/>
              </w:rPr>
              <w:t>SAFRF - 020</w:t>
            </w:r>
          </w:p>
        </w:tc>
      </w:tr>
      <w:tr w:rsidR="001A73E7" w14:paraId="599AD286" w14:textId="77777777">
        <w:trPr>
          <w:trHeight w:val="300"/>
        </w:trPr>
        <w:tc>
          <w:tcPr>
            <w:tcW w:w="2235" w:type="dxa"/>
            <w:tcBorders>
              <w:top w:val="nil"/>
              <w:left w:val="single" w:sz="5" w:space="0" w:color="000000"/>
              <w:bottom w:val="single" w:sz="5" w:space="0" w:color="000000"/>
              <w:right w:val="single" w:sz="5" w:space="0" w:color="000000"/>
            </w:tcBorders>
            <w:shd w:val="clear" w:color="auto" w:fill="DBDBDB"/>
            <w:tcMar>
              <w:top w:w="0" w:type="dxa"/>
              <w:left w:w="100" w:type="dxa"/>
              <w:bottom w:w="0" w:type="dxa"/>
              <w:right w:w="100" w:type="dxa"/>
            </w:tcMar>
          </w:tcPr>
          <w:p w14:paraId="6262F476" w14:textId="77777777" w:rsidR="001A73E7" w:rsidRDefault="00000000">
            <w:pPr>
              <w:spacing w:before="240" w:after="240"/>
              <w:ind w:left="0" w:right="100" w:hanging="2"/>
              <w:rPr>
                <w:rFonts w:ascii="Calibri" w:eastAsia="Calibri" w:hAnsi="Calibri" w:cs="Calibri"/>
                <w:b/>
                <w:color w:val="595959"/>
              </w:rPr>
            </w:pPr>
            <w:r>
              <w:rPr>
                <w:rFonts w:ascii="Calibri" w:eastAsia="Calibri" w:hAnsi="Calibri" w:cs="Calibri"/>
                <w:b/>
                <w:color w:val="595959"/>
              </w:rPr>
              <w:t>CU asociados:</w:t>
            </w:r>
          </w:p>
        </w:tc>
        <w:tc>
          <w:tcPr>
            <w:tcW w:w="5310" w:type="dxa"/>
            <w:tcBorders>
              <w:top w:val="nil"/>
              <w:left w:val="nil"/>
              <w:bottom w:val="single" w:sz="5" w:space="0" w:color="000000"/>
              <w:right w:val="single" w:sz="5" w:space="0" w:color="000000"/>
            </w:tcBorders>
            <w:tcMar>
              <w:top w:w="0" w:type="dxa"/>
              <w:left w:w="100" w:type="dxa"/>
              <w:bottom w:w="0" w:type="dxa"/>
              <w:right w:w="100" w:type="dxa"/>
            </w:tcMar>
          </w:tcPr>
          <w:p w14:paraId="09493C4C" w14:textId="77777777" w:rsidR="001A73E7" w:rsidRDefault="00000000">
            <w:pPr>
              <w:spacing w:before="240" w:after="240"/>
              <w:ind w:left="0" w:right="100" w:hanging="2"/>
              <w:rPr>
                <w:rFonts w:ascii="Calibri" w:eastAsia="Calibri" w:hAnsi="Calibri" w:cs="Calibri"/>
                <w:color w:val="595959"/>
              </w:rPr>
            </w:pPr>
            <w:r>
              <w:rPr>
                <w:rFonts w:ascii="Calibri" w:eastAsia="Calibri" w:hAnsi="Calibri" w:cs="Calibri"/>
                <w:color w:val="595959"/>
              </w:rPr>
              <w:t>CU-13</w:t>
            </w:r>
          </w:p>
        </w:tc>
      </w:tr>
      <w:tr w:rsidR="001A73E7" w14:paraId="71DD9E37" w14:textId="77777777">
        <w:trPr>
          <w:trHeight w:val="300"/>
        </w:trPr>
        <w:tc>
          <w:tcPr>
            <w:tcW w:w="2235" w:type="dxa"/>
            <w:tcBorders>
              <w:top w:val="nil"/>
              <w:left w:val="single" w:sz="5" w:space="0" w:color="000000"/>
              <w:bottom w:val="single" w:sz="5" w:space="0" w:color="000000"/>
              <w:right w:val="single" w:sz="5" w:space="0" w:color="000000"/>
            </w:tcBorders>
            <w:shd w:val="clear" w:color="auto" w:fill="DBDBDB"/>
            <w:tcMar>
              <w:top w:w="0" w:type="dxa"/>
              <w:left w:w="100" w:type="dxa"/>
              <w:bottom w:w="0" w:type="dxa"/>
              <w:right w:w="100" w:type="dxa"/>
            </w:tcMar>
          </w:tcPr>
          <w:p w14:paraId="238B513F" w14:textId="77777777" w:rsidR="001A73E7" w:rsidRDefault="00000000">
            <w:pPr>
              <w:spacing w:before="240" w:after="240"/>
              <w:ind w:left="0" w:right="100" w:hanging="2"/>
              <w:rPr>
                <w:rFonts w:ascii="Calibri" w:eastAsia="Calibri" w:hAnsi="Calibri" w:cs="Calibri"/>
                <w:b/>
                <w:color w:val="595959"/>
              </w:rPr>
            </w:pPr>
            <w:r>
              <w:rPr>
                <w:rFonts w:ascii="Calibri" w:eastAsia="Calibri" w:hAnsi="Calibri" w:cs="Calibri"/>
                <w:b/>
                <w:color w:val="595959"/>
              </w:rPr>
              <w:t>Esc. Asociados:</w:t>
            </w:r>
          </w:p>
        </w:tc>
        <w:tc>
          <w:tcPr>
            <w:tcW w:w="5310" w:type="dxa"/>
            <w:tcBorders>
              <w:top w:val="nil"/>
              <w:left w:val="nil"/>
              <w:bottom w:val="single" w:sz="5" w:space="0" w:color="000000"/>
              <w:right w:val="single" w:sz="5" w:space="0" w:color="000000"/>
            </w:tcBorders>
            <w:tcMar>
              <w:top w:w="0" w:type="dxa"/>
              <w:left w:w="100" w:type="dxa"/>
              <w:bottom w:w="0" w:type="dxa"/>
              <w:right w:w="100" w:type="dxa"/>
            </w:tcMar>
          </w:tcPr>
          <w:p w14:paraId="32B8AD50" w14:textId="77777777" w:rsidR="001A73E7" w:rsidRDefault="00000000">
            <w:pPr>
              <w:spacing w:before="240" w:after="240"/>
              <w:ind w:left="0" w:right="100" w:hanging="2"/>
              <w:rPr>
                <w:rFonts w:ascii="Calibri" w:eastAsia="Calibri" w:hAnsi="Calibri" w:cs="Calibri"/>
                <w:color w:val="595959"/>
              </w:rPr>
            </w:pPr>
            <w:r>
              <w:rPr>
                <w:rFonts w:ascii="Calibri" w:eastAsia="Calibri" w:hAnsi="Calibri" w:cs="Calibri"/>
                <w:color w:val="595959"/>
              </w:rPr>
              <w:t>ES-DG-13</w:t>
            </w:r>
          </w:p>
        </w:tc>
      </w:tr>
    </w:tbl>
    <w:p w14:paraId="5E0BA11C" w14:textId="77777777" w:rsidR="001A73E7" w:rsidRDefault="00000000">
      <w:pPr>
        <w:spacing w:before="240" w:after="240"/>
        <w:ind w:left="0" w:hanging="2"/>
        <w:jc w:val="center"/>
        <w:rPr>
          <w:rFonts w:ascii="Calibri" w:eastAsia="Calibri" w:hAnsi="Calibri" w:cs="Calibri"/>
          <w:color w:val="595959"/>
        </w:rPr>
      </w:pPr>
      <w:r>
        <w:rPr>
          <w:rFonts w:ascii="Calibri" w:eastAsia="Calibri" w:hAnsi="Calibri" w:cs="Calibri"/>
          <w:color w:val="595959"/>
        </w:rPr>
        <w:t xml:space="preserve"> </w:t>
      </w:r>
      <w:r>
        <w:rPr>
          <w:rFonts w:ascii="Calibri" w:eastAsia="Calibri" w:hAnsi="Calibri" w:cs="Calibri"/>
          <w:noProof/>
          <w:color w:val="595959"/>
        </w:rPr>
        <w:drawing>
          <wp:inline distT="114300" distB="114300" distL="114300" distR="114300" wp14:anchorId="0FE6CD55" wp14:editId="245FF2F3">
            <wp:extent cx="2856548" cy="2454578"/>
            <wp:effectExtent l="0" t="0" r="0" b="0"/>
            <wp:docPr id="105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5"/>
                    <a:srcRect/>
                    <a:stretch>
                      <a:fillRect/>
                    </a:stretch>
                  </pic:blipFill>
                  <pic:spPr>
                    <a:xfrm>
                      <a:off x="0" y="0"/>
                      <a:ext cx="2856548" cy="2454578"/>
                    </a:xfrm>
                    <a:prstGeom prst="rect">
                      <a:avLst/>
                    </a:prstGeom>
                    <a:ln/>
                  </pic:spPr>
                </pic:pic>
              </a:graphicData>
            </a:graphic>
          </wp:inline>
        </w:drawing>
      </w:r>
    </w:p>
    <w:p w14:paraId="7F309632" w14:textId="77777777" w:rsidR="001A73E7" w:rsidRDefault="00000000">
      <w:pPr>
        <w:spacing w:before="240" w:after="240"/>
        <w:ind w:left="0" w:hanging="2"/>
        <w:rPr>
          <w:rFonts w:ascii="Calibri" w:eastAsia="Calibri" w:hAnsi="Calibri" w:cs="Calibri"/>
          <w:color w:val="595959"/>
        </w:rPr>
      </w:pPr>
      <w:r>
        <w:rPr>
          <w:rFonts w:ascii="Calibri" w:eastAsia="Calibri" w:hAnsi="Calibri" w:cs="Calibri"/>
          <w:color w:val="595959"/>
        </w:rPr>
        <w:t xml:space="preserve">                                                      </w:t>
      </w:r>
      <w:r>
        <w:rPr>
          <w:rFonts w:ascii="Calibri" w:eastAsia="Calibri" w:hAnsi="Calibri" w:cs="Calibri"/>
          <w:color w:val="595959"/>
        </w:rPr>
        <w:tab/>
      </w:r>
    </w:p>
    <w:tbl>
      <w:tblPr>
        <w:tblStyle w:val="afffe"/>
        <w:tblW w:w="754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235"/>
        <w:gridCol w:w="5310"/>
      </w:tblGrid>
      <w:tr w:rsidR="001A73E7" w14:paraId="13202417" w14:textId="77777777">
        <w:trPr>
          <w:trHeight w:val="300"/>
        </w:trPr>
        <w:tc>
          <w:tcPr>
            <w:tcW w:w="2235" w:type="dxa"/>
            <w:tcBorders>
              <w:top w:val="single" w:sz="5" w:space="0" w:color="000000"/>
              <w:left w:val="single" w:sz="5" w:space="0" w:color="000000"/>
              <w:bottom w:val="single" w:sz="5" w:space="0" w:color="000000"/>
              <w:right w:val="single" w:sz="5" w:space="0" w:color="000000"/>
            </w:tcBorders>
            <w:shd w:val="clear" w:color="auto" w:fill="DBDBDB"/>
            <w:tcMar>
              <w:top w:w="0" w:type="dxa"/>
              <w:left w:w="100" w:type="dxa"/>
              <w:bottom w:w="0" w:type="dxa"/>
              <w:right w:w="100" w:type="dxa"/>
            </w:tcMar>
          </w:tcPr>
          <w:p w14:paraId="05FEF301" w14:textId="77777777" w:rsidR="001A73E7" w:rsidRDefault="00000000">
            <w:pPr>
              <w:spacing w:before="240" w:after="240"/>
              <w:ind w:left="0" w:right="100" w:hanging="2"/>
              <w:rPr>
                <w:rFonts w:ascii="Calibri" w:eastAsia="Calibri" w:hAnsi="Calibri" w:cs="Calibri"/>
                <w:b/>
                <w:color w:val="595959"/>
              </w:rPr>
            </w:pPr>
            <w:r>
              <w:rPr>
                <w:rFonts w:ascii="Calibri" w:eastAsia="Calibri" w:hAnsi="Calibri" w:cs="Calibri"/>
                <w:b/>
                <w:color w:val="595959"/>
              </w:rPr>
              <w:t>ID Ref.:</w:t>
            </w:r>
          </w:p>
        </w:tc>
        <w:tc>
          <w:tcPr>
            <w:tcW w:w="5310"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20BD2423" w14:textId="77777777" w:rsidR="001A73E7" w:rsidRDefault="00000000">
            <w:pPr>
              <w:spacing w:before="240" w:after="240"/>
              <w:ind w:left="0" w:right="100" w:hanging="2"/>
              <w:rPr>
                <w:rFonts w:ascii="Calibri" w:eastAsia="Calibri" w:hAnsi="Calibri" w:cs="Calibri"/>
                <w:color w:val="595959"/>
              </w:rPr>
            </w:pPr>
            <w:r>
              <w:rPr>
                <w:rFonts w:ascii="Calibri" w:eastAsia="Calibri" w:hAnsi="Calibri" w:cs="Calibri"/>
                <w:color w:val="595959"/>
              </w:rPr>
              <w:t>DG-15</w:t>
            </w:r>
          </w:p>
        </w:tc>
      </w:tr>
      <w:tr w:rsidR="001A73E7" w14:paraId="44F7A376" w14:textId="77777777">
        <w:trPr>
          <w:trHeight w:val="300"/>
        </w:trPr>
        <w:tc>
          <w:tcPr>
            <w:tcW w:w="2235" w:type="dxa"/>
            <w:tcBorders>
              <w:top w:val="nil"/>
              <w:left w:val="single" w:sz="5" w:space="0" w:color="000000"/>
              <w:bottom w:val="single" w:sz="5" w:space="0" w:color="000000"/>
              <w:right w:val="single" w:sz="5" w:space="0" w:color="000000"/>
            </w:tcBorders>
            <w:shd w:val="clear" w:color="auto" w:fill="DBDBDB"/>
            <w:tcMar>
              <w:top w:w="0" w:type="dxa"/>
              <w:left w:w="100" w:type="dxa"/>
              <w:bottom w:w="0" w:type="dxa"/>
              <w:right w:w="100" w:type="dxa"/>
            </w:tcMar>
          </w:tcPr>
          <w:p w14:paraId="531543DF" w14:textId="77777777" w:rsidR="001A73E7" w:rsidRDefault="00000000">
            <w:pPr>
              <w:spacing w:before="240" w:after="240"/>
              <w:ind w:left="0" w:right="100" w:hanging="2"/>
              <w:rPr>
                <w:rFonts w:ascii="Calibri" w:eastAsia="Calibri" w:hAnsi="Calibri" w:cs="Calibri"/>
                <w:b/>
                <w:color w:val="595959"/>
              </w:rPr>
            </w:pPr>
            <w:r>
              <w:rPr>
                <w:rFonts w:ascii="Calibri" w:eastAsia="Calibri" w:hAnsi="Calibri" w:cs="Calibri"/>
                <w:b/>
                <w:color w:val="595959"/>
              </w:rPr>
              <w:t>Descripción:</w:t>
            </w:r>
          </w:p>
        </w:tc>
        <w:tc>
          <w:tcPr>
            <w:tcW w:w="5310" w:type="dxa"/>
            <w:tcBorders>
              <w:top w:val="nil"/>
              <w:left w:val="nil"/>
              <w:bottom w:val="single" w:sz="5" w:space="0" w:color="000000"/>
              <w:right w:val="single" w:sz="5" w:space="0" w:color="000000"/>
            </w:tcBorders>
            <w:tcMar>
              <w:top w:w="0" w:type="dxa"/>
              <w:left w:w="100" w:type="dxa"/>
              <w:bottom w:w="0" w:type="dxa"/>
              <w:right w:w="100" w:type="dxa"/>
            </w:tcMar>
          </w:tcPr>
          <w:p w14:paraId="71D9A0B8" w14:textId="77777777" w:rsidR="001A73E7" w:rsidRDefault="00000000">
            <w:pPr>
              <w:spacing w:before="240" w:after="240"/>
              <w:ind w:left="0" w:right="100" w:hanging="2"/>
              <w:rPr>
                <w:rFonts w:ascii="Calibri" w:eastAsia="Calibri" w:hAnsi="Calibri" w:cs="Calibri"/>
                <w:color w:val="595959"/>
              </w:rPr>
            </w:pPr>
            <w:r>
              <w:rPr>
                <w:rFonts w:ascii="Calibri" w:eastAsia="Calibri" w:hAnsi="Calibri" w:cs="Calibri"/>
                <w:color w:val="595959"/>
              </w:rPr>
              <w:t>Generación exitosa de facturación en el sistema.</w:t>
            </w:r>
          </w:p>
        </w:tc>
      </w:tr>
      <w:tr w:rsidR="001A73E7" w14:paraId="160E5AB4" w14:textId="77777777">
        <w:trPr>
          <w:trHeight w:val="300"/>
        </w:trPr>
        <w:tc>
          <w:tcPr>
            <w:tcW w:w="2235" w:type="dxa"/>
            <w:tcBorders>
              <w:top w:val="nil"/>
              <w:left w:val="single" w:sz="5" w:space="0" w:color="000000"/>
              <w:bottom w:val="single" w:sz="5" w:space="0" w:color="000000"/>
              <w:right w:val="single" w:sz="5" w:space="0" w:color="000000"/>
            </w:tcBorders>
            <w:shd w:val="clear" w:color="auto" w:fill="DBDBDB"/>
            <w:tcMar>
              <w:top w:w="0" w:type="dxa"/>
              <w:left w:w="100" w:type="dxa"/>
              <w:bottom w:w="0" w:type="dxa"/>
              <w:right w:w="100" w:type="dxa"/>
            </w:tcMar>
          </w:tcPr>
          <w:p w14:paraId="6B46C001" w14:textId="77777777" w:rsidR="001A73E7" w:rsidRDefault="00000000">
            <w:pPr>
              <w:spacing w:before="240" w:after="240"/>
              <w:ind w:left="0" w:right="100" w:hanging="2"/>
              <w:rPr>
                <w:rFonts w:ascii="Calibri" w:eastAsia="Calibri" w:hAnsi="Calibri" w:cs="Calibri"/>
                <w:b/>
                <w:color w:val="595959"/>
              </w:rPr>
            </w:pPr>
            <w:r>
              <w:rPr>
                <w:rFonts w:ascii="Calibri" w:eastAsia="Calibri" w:hAnsi="Calibri" w:cs="Calibri"/>
                <w:b/>
                <w:color w:val="595959"/>
              </w:rPr>
              <w:t>Reqs. asociados:</w:t>
            </w:r>
          </w:p>
        </w:tc>
        <w:tc>
          <w:tcPr>
            <w:tcW w:w="5310" w:type="dxa"/>
            <w:tcBorders>
              <w:top w:val="nil"/>
              <w:left w:val="nil"/>
              <w:bottom w:val="single" w:sz="5" w:space="0" w:color="000000"/>
              <w:right w:val="single" w:sz="5" w:space="0" w:color="000000"/>
            </w:tcBorders>
            <w:tcMar>
              <w:top w:w="0" w:type="dxa"/>
              <w:left w:w="100" w:type="dxa"/>
              <w:bottom w:w="0" w:type="dxa"/>
              <w:right w:w="100" w:type="dxa"/>
            </w:tcMar>
          </w:tcPr>
          <w:p w14:paraId="1440D3E9" w14:textId="77777777" w:rsidR="001A73E7" w:rsidRDefault="00000000">
            <w:pPr>
              <w:spacing w:before="240" w:after="240"/>
              <w:ind w:left="0" w:right="100" w:hanging="2"/>
              <w:rPr>
                <w:rFonts w:ascii="Calibri" w:eastAsia="Calibri" w:hAnsi="Calibri" w:cs="Calibri"/>
                <w:color w:val="595959"/>
              </w:rPr>
            </w:pPr>
            <w:r>
              <w:rPr>
                <w:rFonts w:ascii="Calibri" w:eastAsia="Calibri" w:hAnsi="Calibri" w:cs="Calibri"/>
                <w:color w:val="595959"/>
              </w:rPr>
              <w:t>SAFRF - 013</w:t>
            </w:r>
          </w:p>
        </w:tc>
      </w:tr>
      <w:tr w:rsidR="001A73E7" w14:paraId="0CDC079B" w14:textId="77777777">
        <w:trPr>
          <w:trHeight w:val="300"/>
        </w:trPr>
        <w:tc>
          <w:tcPr>
            <w:tcW w:w="2235" w:type="dxa"/>
            <w:tcBorders>
              <w:top w:val="nil"/>
              <w:left w:val="single" w:sz="5" w:space="0" w:color="000000"/>
              <w:bottom w:val="single" w:sz="5" w:space="0" w:color="000000"/>
              <w:right w:val="single" w:sz="5" w:space="0" w:color="000000"/>
            </w:tcBorders>
            <w:shd w:val="clear" w:color="auto" w:fill="DBDBDB"/>
            <w:tcMar>
              <w:top w:w="0" w:type="dxa"/>
              <w:left w:w="100" w:type="dxa"/>
              <w:bottom w:w="0" w:type="dxa"/>
              <w:right w:w="100" w:type="dxa"/>
            </w:tcMar>
          </w:tcPr>
          <w:p w14:paraId="3FBA62B0" w14:textId="77777777" w:rsidR="001A73E7" w:rsidRDefault="00000000">
            <w:pPr>
              <w:spacing w:before="240" w:after="240"/>
              <w:ind w:left="0" w:right="100" w:hanging="2"/>
              <w:rPr>
                <w:rFonts w:ascii="Calibri" w:eastAsia="Calibri" w:hAnsi="Calibri" w:cs="Calibri"/>
                <w:b/>
                <w:color w:val="595959"/>
              </w:rPr>
            </w:pPr>
            <w:r>
              <w:rPr>
                <w:rFonts w:ascii="Calibri" w:eastAsia="Calibri" w:hAnsi="Calibri" w:cs="Calibri"/>
                <w:b/>
                <w:color w:val="595959"/>
              </w:rPr>
              <w:t>CU asociados:</w:t>
            </w:r>
          </w:p>
        </w:tc>
        <w:tc>
          <w:tcPr>
            <w:tcW w:w="5310" w:type="dxa"/>
            <w:tcBorders>
              <w:top w:val="nil"/>
              <w:left w:val="nil"/>
              <w:bottom w:val="single" w:sz="5" w:space="0" w:color="000000"/>
              <w:right w:val="single" w:sz="5" w:space="0" w:color="000000"/>
            </w:tcBorders>
            <w:tcMar>
              <w:top w:w="0" w:type="dxa"/>
              <w:left w:w="100" w:type="dxa"/>
              <w:bottom w:w="0" w:type="dxa"/>
              <w:right w:w="100" w:type="dxa"/>
            </w:tcMar>
          </w:tcPr>
          <w:p w14:paraId="6C68D5B9" w14:textId="77777777" w:rsidR="001A73E7" w:rsidRDefault="00000000">
            <w:pPr>
              <w:spacing w:before="240" w:after="240"/>
              <w:ind w:left="0" w:right="100" w:hanging="2"/>
              <w:rPr>
                <w:rFonts w:ascii="Calibri" w:eastAsia="Calibri" w:hAnsi="Calibri" w:cs="Calibri"/>
                <w:color w:val="595959"/>
              </w:rPr>
            </w:pPr>
            <w:r>
              <w:rPr>
                <w:rFonts w:ascii="Calibri" w:eastAsia="Calibri" w:hAnsi="Calibri" w:cs="Calibri"/>
                <w:color w:val="595959"/>
              </w:rPr>
              <w:t>CU-23</w:t>
            </w:r>
          </w:p>
        </w:tc>
      </w:tr>
      <w:tr w:rsidR="001A73E7" w14:paraId="7FD424E7" w14:textId="77777777">
        <w:trPr>
          <w:trHeight w:val="300"/>
        </w:trPr>
        <w:tc>
          <w:tcPr>
            <w:tcW w:w="2235" w:type="dxa"/>
            <w:tcBorders>
              <w:top w:val="nil"/>
              <w:left w:val="single" w:sz="5" w:space="0" w:color="000000"/>
              <w:bottom w:val="single" w:sz="5" w:space="0" w:color="000000"/>
              <w:right w:val="single" w:sz="5" w:space="0" w:color="000000"/>
            </w:tcBorders>
            <w:shd w:val="clear" w:color="auto" w:fill="DBDBDB"/>
            <w:tcMar>
              <w:top w:w="0" w:type="dxa"/>
              <w:left w:w="100" w:type="dxa"/>
              <w:bottom w:w="0" w:type="dxa"/>
              <w:right w:w="100" w:type="dxa"/>
            </w:tcMar>
          </w:tcPr>
          <w:p w14:paraId="701C8046" w14:textId="77777777" w:rsidR="001A73E7" w:rsidRDefault="00000000">
            <w:pPr>
              <w:spacing w:before="240" w:after="240"/>
              <w:ind w:left="0" w:right="100" w:hanging="2"/>
              <w:rPr>
                <w:rFonts w:ascii="Calibri" w:eastAsia="Calibri" w:hAnsi="Calibri" w:cs="Calibri"/>
                <w:b/>
                <w:color w:val="595959"/>
              </w:rPr>
            </w:pPr>
            <w:r>
              <w:rPr>
                <w:rFonts w:ascii="Calibri" w:eastAsia="Calibri" w:hAnsi="Calibri" w:cs="Calibri"/>
                <w:b/>
                <w:color w:val="595959"/>
              </w:rPr>
              <w:t>Esc. Asociados:</w:t>
            </w:r>
          </w:p>
        </w:tc>
        <w:tc>
          <w:tcPr>
            <w:tcW w:w="5310" w:type="dxa"/>
            <w:tcBorders>
              <w:top w:val="nil"/>
              <w:left w:val="nil"/>
              <w:bottom w:val="single" w:sz="5" w:space="0" w:color="000000"/>
              <w:right w:val="single" w:sz="5" w:space="0" w:color="000000"/>
            </w:tcBorders>
            <w:tcMar>
              <w:top w:w="0" w:type="dxa"/>
              <w:left w:w="100" w:type="dxa"/>
              <w:bottom w:w="0" w:type="dxa"/>
              <w:right w:w="100" w:type="dxa"/>
            </w:tcMar>
          </w:tcPr>
          <w:p w14:paraId="1071FBC3" w14:textId="77777777" w:rsidR="001A73E7" w:rsidRDefault="00000000">
            <w:pPr>
              <w:spacing w:before="240" w:after="240"/>
              <w:ind w:left="0" w:right="100" w:hanging="2"/>
              <w:rPr>
                <w:rFonts w:ascii="Calibri" w:eastAsia="Calibri" w:hAnsi="Calibri" w:cs="Calibri"/>
                <w:color w:val="595959"/>
              </w:rPr>
            </w:pPr>
            <w:r>
              <w:rPr>
                <w:rFonts w:ascii="Calibri" w:eastAsia="Calibri" w:hAnsi="Calibri" w:cs="Calibri"/>
                <w:color w:val="595959"/>
              </w:rPr>
              <w:t>ES-DG-23</w:t>
            </w:r>
          </w:p>
        </w:tc>
      </w:tr>
    </w:tbl>
    <w:p w14:paraId="0898B38C" w14:textId="77777777" w:rsidR="001A73E7" w:rsidRDefault="00000000">
      <w:pPr>
        <w:spacing w:before="240" w:after="240"/>
        <w:ind w:left="0" w:hanging="2"/>
        <w:jc w:val="center"/>
        <w:rPr>
          <w:rFonts w:ascii="Calibri" w:eastAsia="Calibri" w:hAnsi="Calibri" w:cs="Calibri"/>
          <w:color w:val="595959"/>
        </w:rPr>
      </w:pPr>
      <w:r>
        <w:rPr>
          <w:rFonts w:ascii="Calibri" w:eastAsia="Calibri" w:hAnsi="Calibri" w:cs="Calibri"/>
          <w:color w:val="595959"/>
        </w:rPr>
        <w:lastRenderedPageBreak/>
        <w:t xml:space="preserve"> </w:t>
      </w:r>
      <w:r>
        <w:rPr>
          <w:rFonts w:ascii="Calibri" w:eastAsia="Calibri" w:hAnsi="Calibri" w:cs="Calibri"/>
          <w:noProof/>
          <w:color w:val="595959"/>
        </w:rPr>
        <w:drawing>
          <wp:inline distT="114300" distB="114300" distL="114300" distR="114300" wp14:anchorId="0FF8092E" wp14:editId="3984E654">
            <wp:extent cx="2751773" cy="2374740"/>
            <wp:effectExtent l="0" t="0" r="0" b="0"/>
            <wp:docPr id="1069"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6"/>
                    <a:srcRect/>
                    <a:stretch>
                      <a:fillRect/>
                    </a:stretch>
                  </pic:blipFill>
                  <pic:spPr>
                    <a:xfrm>
                      <a:off x="0" y="0"/>
                      <a:ext cx="2751773" cy="2374740"/>
                    </a:xfrm>
                    <a:prstGeom prst="rect">
                      <a:avLst/>
                    </a:prstGeom>
                    <a:ln/>
                  </pic:spPr>
                </pic:pic>
              </a:graphicData>
            </a:graphic>
          </wp:inline>
        </w:drawing>
      </w:r>
    </w:p>
    <w:p w14:paraId="652CBEA0" w14:textId="77777777" w:rsidR="001A73E7" w:rsidRDefault="00000000">
      <w:pPr>
        <w:spacing w:before="240" w:after="240"/>
        <w:ind w:left="0" w:hanging="2"/>
        <w:rPr>
          <w:rFonts w:ascii="Calibri" w:eastAsia="Calibri" w:hAnsi="Calibri" w:cs="Calibri"/>
          <w:color w:val="595959"/>
        </w:rPr>
      </w:pPr>
      <w:r>
        <w:rPr>
          <w:rFonts w:ascii="Calibri" w:eastAsia="Calibri" w:hAnsi="Calibri" w:cs="Calibri"/>
          <w:color w:val="595959"/>
        </w:rPr>
        <w:t xml:space="preserve"> </w:t>
      </w:r>
    </w:p>
    <w:tbl>
      <w:tblPr>
        <w:tblStyle w:val="affff"/>
        <w:tblW w:w="754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235"/>
        <w:gridCol w:w="5310"/>
      </w:tblGrid>
      <w:tr w:rsidR="001A73E7" w14:paraId="5490CF6C" w14:textId="77777777">
        <w:trPr>
          <w:trHeight w:val="300"/>
        </w:trPr>
        <w:tc>
          <w:tcPr>
            <w:tcW w:w="2235" w:type="dxa"/>
            <w:tcBorders>
              <w:top w:val="single" w:sz="5" w:space="0" w:color="000000"/>
              <w:left w:val="single" w:sz="5" w:space="0" w:color="000000"/>
              <w:bottom w:val="single" w:sz="5" w:space="0" w:color="000000"/>
              <w:right w:val="single" w:sz="5" w:space="0" w:color="000000"/>
            </w:tcBorders>
            <w:shd w:val="clear" w:color="auto" w:fill="DBDBDB"/>
            <w:tcMar>
              <w:top w:w="0" w:type="dxa"/>
              <w:left w:w="100" w:type="dxa"/>
              <w:bottom w:w="0" w:type="dxa"/>
              <w:right w:w="100" w:type="dxa"/>
            </w:tcMar>
          </w:tcPr>
          <w:p w14:paraId="0099E5E2" w14:textId="77777777" w:rsidR="001A73E7" w:rsidRDefault="00000000">
            <w:pPr>
              <w:spacing w:before="240" w:after="240"/>
              <w:ind w:left="0" w:right="100" w:hanging="2"/>
              <w:rPr>
                <w:rFonts w:ascii="Calibri" w:eastAsia="Calibri" w:hAnsi="Calibri" w:cs="Calibri"/>
                <w:b/>
                <w:color w:val="595959"/>
              </w:rPr>
            </w:pPr>
            <w:r>
              <w:rPr>
                <w:rFonts w:ascii="Calibri" w:eastAsia="Calibri" w:hAnsi="Calibri" w:cs="Calibri"/>
                <w:b/>
                <w:color w:val="595959"/>
              </w:rPr>
              <w:t>ID Ref.:</w:t>
            </w:r>
          </w:p>
        </w:tc>
        <w:tc>
          <w:tcPr>
            <w:tcW w:w="5310"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2B14B5D7" w14:textId="77777777" w:rsidR="001A73E7" w:rsidRDefault="00000000">
            <w:pPr>
              <w:spacing w:before="240" w:after="240"/>
              <w:ind w:left="0" w:right="100" w:hanging="2"/>
              <w:rPr>
                <w:rFonts w:ascii="Calibri" w:eastAsia="Calibri" w:hAnsi="Calibri" w:cs="Calibri"/>
                <w:color w:val="595959"/>
              </w:rPr>
            </w:pPr>
            <w:r>
              <w:rPr>
                <w:rFonts w:ascii="Calibri" w:eastAsia="Calibri" w:hAnsi="Calibri" w:cs="Calibri"/>
                <w:color w:val="595959"/>
              </w:rPr>
              <w:t>DG-16</w:t>
            </w:r>
          </w:p>
        </w:tc>
      </w:tr>
      <w:tr w:rsidR="001A73E7" w14:paraId="5B7B9EF3" w14:textId="77777777">
        <w:trPr>
          <w:trHeight w:val="300"/>
        </w:trPr>
        <w:tc>
          <w:tcPr>
            <w:tcW w:w="2235" w:type="dxa"/>
            <w:tcBorders>
              <w:top w:val="nil"/>
              <w:left w:val="single" w:sz="5" w:space="0" w:color="000000"/>
              <w:bottom w:val="single" w:sz="5" w:space="0" w:color="000000"/>
              <w:right w:val="single" w:sz="5" w:space="0" w:color="000000"/>
            </w:tcBorders>
            <w:shd w:val="clear" w:color="auto" w:fill="DBDBDB"/>
            <w:tcMar>
              <w:top w:w="0" w:type="dxa"/>
              <w:left w:w="100" w:type="dxa"/>
              <w:bottom w:w="0" w:type="dxa"/>
              <w:right w:w="100" w:type="dxa"/>
            </w:tcMar>
          </w:tcPr>
          <w:p w14:paraId="5272512A" w14:textId="77777777" w:rsidR="001A73E7" w:rsidRDefault="00000000">
            <w:pPr>
              <w:spacing w:before="240" w:after="240"/>
              <w:ind w:left="0" w:right="100" w:hanging="2"/>
              <w:rPr>
                <w:rFonts w:ascii="Calibri" w:eastAsia="Calibri" w:hAnsi="Calibri" w:cs="Calibri"/>
                <w:b/>
                <w:color w:val="595959"/>
              </w:rPr>
            </w:pPr>
            <w:r>
              <w:rPr>
                <w:rFonts w:ascii="Calibri" w:eastAsia="Calibri" w:hAnsi="Calibri" w:cs="Calibri"/>
                <w:b/>
                <w:color w:val="595959"/>
              </w:rPr>
              <w:t>Descripción:</w:t>
            </w:r>
          </w:p>
        </w:tc>
        <w:tc>
          <w:tcPr>
            <w:tcW w:w="5310" w:type="dxa"/>
            <w:tcBorders>
              <w:top w:val="nil"/>
              <w:left w:val="nil"/>
              <w:bottom w:val="single" w:sz="5" w:space="0" w:color="000000"/>
              <w:right w:val="single" w:sz="5" w:space="0" w:color="000000"/>
            </w:tcBorders>
            <w:tcMar>
              <w:top w:w="0" w:type="dxa"/>
              <w:left w:w="100" w:type="dxa"/>
              <w:bottom w:w="0" w:type="dxa"/>
              <w:right w:w="100" w:type="dxa"/>
            </w:tcMar>
          </w:tcPr>
          <w:p w14:paraId="06A0A236" w14:textId="77777777" w:rsidR="001A73E7" w:rsidRDefault="00000000">
            <w:pPr>
              <w:spacing w:before="240" w:after="240"/>
              <w:ind w:left="0" w:right="100" w:hanging="2"/>
              <w:rPr>
                <w:rFonts w:ascii="Calibri" w:eastAsia="Calibri" w:hAnsi="Calibri" w:cs="Calibri"/>
                <w:color w:val="595959"/>
              </w:rPr>
            </w:pPr>
            <w:r>
              <w:rPr>
                <w:rFonts w:ascii="Calibri" w:eastAsia="Calibri" w:hAnsi="Calibri" w:cs="Calibri"/>
                <w:color w:val="595959"/>
              </w:rPr>
              <w:t>Respaldo exitoso de los datos del sistema.</w:t>
            </w:r>
          </w:p>
        </w:tc>
      </w:tr>
      <w:tr w:rsidR="001A73E7" w14:paraId="5CE88471" w14:textId="77777777">
        <w:trPr>
          <w:trHeight w:val="300"/>
        </w:trPr>
        <w:tc>
          <w:tcPr>
            <w:tcW w:w="2235" w:type="dxa"/>
            <w:tcBorders>
              <w:top w:val="nil"/>
              <w:left w:val="single" w:sz="5" w:space="0" w:color="000000"/>
              <w:bottom w:val="single" w:sz="5" w:space="0" w:color="000000"/>
              <w:right w:val="single" w:sz="5" w:space="0" w:color="000000"/>
            </w:tcBorders>
            <w:shd w:val="clear" w:color="auto" w:fill="DBDBDB"/>
            <w:tcMar>
              <w:top w:w="0" w:type="dxa"/>
              <w:left w:w="100" w:type="dxa"/>
              <w:bottom w:w="0" w:type="dxa"/>
              <w:right w:w="100" w:type="dxa"/>
            </w:tcMar>
          </w:tcPr>
          <w:p w14:paraId="308DA5FF" w14:textId="77777777" w:rsidR="001A73E7" w:rsidRDefault="00000000">
            <w:pPr>
              <w:spacing w:before="240" w:after="240"/>
              <w:ind w:left="0" w:right="100" w:hanging="2"/>
              <w:rPr>
                <w:rFonts w:ascii="Calibri" w:eastAsia="Calibri" w:hAnsi="Calibri" w:cs="Calibri"/>
                <w:b/>
                <w:color w:val="595959"/>
              </w:rPr>
            </w:pPr>
            <w:r>
              <w:rPr>
                <w:rFonts w:ascii="Calibri" w:eastAsia="Calibri" w:hAnsi="Calibri" w:cs="Calibri"/>
                <w:b/>
                <w:color w:val="595959"/>
              </w:rPr>
              <w:t>Reqs. asociados:</w:t>
            </w:r>
          </w:p>
        </w:tc>
        <w:tc>
          <w:tcPr>
            <w:tcW w:w="5310" w:type="dxa"/>
            <w:tcBorders>
              <w:top w:val="nil"/>
              <w:left w:val="nil"/>
              <w:bottom w:val="single" w:sz="5" w:space="0" w:color="000000"/>
              <w:right w:val="single" w:sz="5" w:space="0" w:color="000000"/>
            </w:tcBorders>
            <w:tcMar>
              <w:top w:w="0" w:type="dxa"/>
              <w:left w:w="100" w:type="dxa"/>
              <w:bottom w:w="0" w:type="dxa"/>
              <w:right w:w="100" w:type="dxa"/>
            </w:tcMar>
          </w:tcPr>
          <w:p w14:paraId="4525F9AF" w14:textId="77777777" w:rsidR="001A73E7" w:rsidRDefault="00000000">
            <w:pPr>
              <w:spacing w:before="240" w:after="240"/>
              <w:ind w:left="0" w:right="100" w:hanging="2"/>
              <w:rPr>
                <w:rFonts w:ascii="Calibri" w:eastAsia="Calibri" w:hAnsi="Calibri" w:cs="Calibri"/>
                <w:color w:val="595959"/>
              </w:rPr>
            </w:pPr>
            <w:r>
              <w:rPr>
                <w:rFonts w:ascii="Calibri" w:eastAsia="Calibri" w:hAnsi="Calibri" w:cs="Calibri"/>
                <w:color w:val="595959"/>
              </w:rPr>
              <w:t>SAFRF - 021</w:t>
            </w:r>
          </w:p>
        </w:tc>
      </w:tr>
      <w:tr w:rsidR="001A73E7" w14:paraId="5C01BCC1" w14:textId="77777777">
        <w:trPr>
          <w:trHeight w:val="825"/>
        </w:trPr>
        <w:tc>
          <w:tcPr>
            <w:tcW w:w="2235" w:type="dxa"/>
            <w:tcBorders>
              <w:top w:val="nil"/>
              <w:left w:val="single" w:sz="5" w:space="0" w:color="000000"/>
              <w:bottom w:val="single" w:sz="5" w:space="0" w:color="000000"/>
              <w:right w:val="single" w:sz="5" w:space="0" w:color="000000"/>
            </w:tcBorders>
            <w:shd w:val="clear" w:color="auto" w:fill="DBDBDB"/>
            <w:tcMar>
              <w:top w:w="0" w:type="dxa"/>
              <w:left w:w="100" w:type="dxa"/>
              <w:bottom w:w="0" w:type="dxa"/>
              <w:right w:w="100" w:type="dxa"/>
            </w:tcMar>
          </w:tcPr>
          <w:p w14:paraId="5F2DC308" w14:textId="77777777" w:rsidR="001A73E7" w:rsidRDefault="00000000">
            <w:pPr>
              <w:spacing w:before="240" w:after="240"/>
              <w:ind w:left="0" w:right="100" w:hanging="2"/>
              <w:rPr>
                <w:rFonts w:ascii="Calibri" w:eastAsia="Calibri" w:hAnsi="Calibri" w:cs="Calibri"/>
                <w:b/>
                <w:color w:val="595959"/>
              </w:rPr>
            </w:pPr>
            <w:r>
              <w:rPr>
                <w:rFonts w:ascii="Calibri" w:eastAsia="Calibri" w:hAnsi="Calibri" w:cs="Calibri"/>
                <w:b/>
                <w:color w:val="595959"/>
              </w:rPr>
              <w:t>CU asociados:</w:t>
            </w:r>
          </w:p>
        </w:tc>
        <w:tc>
          <w:tcPr>
            <w:tcW w:w="5310" w:type="dxa"/>
            <w:tcBorders>
              <w:top w:val="nil"/>
              <w:left w:val="nil"/>
              <w:bottom w:val="single" w:sz="5" w:space="0" w:color="000000"/>
              <w:right w:val="single" w:sz="5" w:space="0" w:color="000000"/>
            </w:tcBorders>
            <w:tcMar>
              <w:top w:w="0" w:type="dxa"/>
              <w:left w:w="100" w:type="dxa"/>
              <w:bottom w:w="0" w:type="dxa"/>
              <w:right w:w="100" w:type="dxa"/>
            </w:tcMar>
          </w:tcPr>
          <w:p w14:paraId="799FFDE4" w14:textId="77777777" w:rsidR="001A73E7" w:rsidRDefault="00000000">
            <w:pPr>
              <w:spacing w:before="240" w:after="240"/>
              <w:ind w:left="0" w:right="100" w:hanging="2"/>
              <w:rPr>
                <w:rFonts w:ascii="Calibri" w:eastAsia="Calibri" w:hAnsi="Calibri" w:cs="Calibri"/>
                <w:color w:val="595959"/>
              </w:rPr>
            </w:pPr>
            <w:r>
              <w:rPr>
                <w:rFonts w:ascii="Calibri" w:eastAsia="Calibri" w:hAnsi="Calibri" w:cs="Calibri"/>
                <w:color w:val="595959"/>
              </w:rPr>
              <w:t>CU-20</w:t>
            </w:r>
          </w:p>
          <w:p w14:paraId="09DC1AED" w14:textId="77777777" w:rsidR="001A73E7" w:rsidRDefault="00000000">
            <w:pPr>
              <w:spacing w:before="240" w:after="240"/>
              <w:ind w:left="0" w:right="100" w:hanging="2"/>
              <w:rPr>
                <w:rFonts w:ascii="Calibri" w:eastAsia="Calibri" w:hAnsi="Calibri" w:cs="Calibri"/>
                <w:color w:val="595959"/>
              </w:rPr>
            </w:pPr>
            <w:r>
              <w:rPr>
                <w:rFonts w:ascii="Calibri" w:eastAsia="Calibri" w:hAnsi="Calibri" w:cs="Calibri"/>
                <w:color w:val="595959"/>
              </w:rPr>
              <w:t>CU-16</w:t>
            </w:r>
          </w:p>
        </w:tc>
      </w:tr>
      <w:tr w:rsidR="001A73E7" w14:paraId="63299761" w14:textId="77777777">
        <w:trPr>
          <w:trHeight w:val="300"/>
        </w:trPr>
        <w:tc>
          <w:tcPr>
            <w:tcW w:w="2235" w:type="dxa"/>
            <w:tcBorders>
              <w:top w:val="nil"/>
              <w:left w:val="single" w:sz="5" w:space="0" w:color="000000"/>
              <w:bottom w:val="single" w:sz="5" w:space="0" w:color="000000"/>
              <w:right w:val="single" w:sz="5" w:space="0" w:color="000000"/>
            </w:tcBorders>
            <w:shd w:val="clear" w:color="auto" w:fill="DBDBDB"/>
            <w:tcMar>
              <w:top w:w="0" w:type="dxa"/>
              <w:left w:w="100" w:type="dxa"/>
              <w:bottom w:w="0" w:type="dxa"/>
              <w:right w:w="100" w:type="dxa"/>
            </w:tcMar>
          </w:tcPr>
          <w:p w14:paraId="49B31CF7" w14:textId="77777777" w:rsidR="001A73E7" w:rsidRDefault="00000000">
            <w:pPr>
              <w:spacing w:before="240" w:after="240"/>
              <w:ind w:left="0" w:right="100" w:hanging="2"/>
              <w:rPr>
                <w:rFonts w:ascii="Calibri" w:eastAsia="Calibri" w:hAnsi="Calibri" w:cs="Calibri"/>
                <w:b/>
                <w:color w:val="595959"/>
              </w:rPr>
            </w:pPr>
            <w:r>
              <w:rPr>
                <w:rFonts w:ascii="Calibri" w:eastAsia="Calibri" w:hAnsi="Calibri" w:cs="Calibri"/>
                <w:b/>
                <w:color w:val="595959"/>
              </w:rPr>
              <w:t>Esc. Asociados:</w:t>
            </w:r>
          </w:p>
        </w:tc>
        <w:tc>
          <w:tcPr>
            <w:tcW w:w="5310" w:type="dxa"/>
            <w:tcBorders>
              <w:top w:val="nil"/>
              <w:left w:val="nil"/>
              <w:bottom w:val="single" w:sz="5" w:space="0" w:color="000000"/>
              <w:right w:val="single" w:sz="5" w:space="0" w:color="000000"/>
            </w:tcBorders>
            <w:tcMar>
              <w:top w:w="0" w:type="dxa"/>
              <w:left w:w="100" w:type="dxa"/>
              <w:bottom w:w="0" w:type="dxa"/>
              <w:right w:w="100" w:type="dxa"/>
            </w:tcMar>
          </w:tcPr>
          <w:p w14:paraId="776B1C4C" w14:textId="77777777" w:rsidR="001A73E7" w:rsidRDefault="00000000">
            <w:pPr>
              <w:spacing w:before="240" w:after="240"/>
              <w:ind w:left="0" w:right="100" w:hanging="2"/>
              <w:rPr>
                <w:rFonts w:ascii="Calibri" w:eastAsia="Calibri" w:hAnsi="Calibri" w:cs="Calibri"/>
                <w:color w:val="595959"/>
              </w:rPr>
            </w:pPr>
            <w:r>
              <w:rPr>
                <w:rFonts w:ascii="Calibri" w:eastAsia="Calibri" w:hAnsi="Calibri" w:cs="Calibri"/>
                <w:color w:val="595959"/>
              </w:rPr>
              <w:t>ES-DG-16</w:t>
            </w:r>
          </w:p>
        </w:tc>
      </w:tr>
    </w:tbl>
    <w:p w14:paraId="4DA1432C" w14:textId="77777777" w:rsidR="001A73E7" w:rsidRDefault="00000000">
      <w:pPr>
        <w:spacing w:before="240" w:after="240"/>
        <w:ind w:left="0" w:hanging="2"/>
        <w:jc w:val="center"/>
        <w:rPr>
          <w:rFonts w:ascii="Calibri" w:eastAsia="Calibri" w:hAnsi="Calibri" w:cs="Calibri"/>
          <w:color w:val="595959"/>
        </w:rPr>
      </w:pPr>
      <w:r>
        <w:rPr>
          <w:rFonts w:ascii="Calibri" w:eastAsia="Calibri" w:hAnsi="Calibri" w:cs="Calibri"/>
          <w:color w:val="595959"/>
        </w:rPr>
        <w:t xml:space="preserve"> </w:t>
      </w:r>
      <w:r>
        <w:rPr>
          <w:rFonts w:ascii="Calibri" w:eastAsia="Calibri" w:hAnsi="Calibri" w:cs="Calibri"/>
          <w:noProof/>
          <w:color w:val="595959"/>
        </w:rPr>
        <w:drawing>
          <wp:inline distT="114300" distB="114300" distL="114300" distR="114300" wp14:anchorId="3A84FC55" wp14:editId="1AD11E3A">
            <wp:extent cx="3130388" cy="2536990"/>
            <wp:effectExtent l="0" t="0" r="0" b="0"/>
            <wp:docPr id="106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7"/>
                    <a:srcRect/>
                    <a:stretch>
                      <a:fillRect/>
                    </a:stretch>
                  </pic:blipFill>
                  <pic:spPr>
                    <a:xfrm>
                      <a:off x="0" y="0"/>
                      <a:ext cx="3130388" cy="2536990"/>
                    </a:xfrm>
                    <a:prstGeom prst="rect">
                      <a:avLst/>
                    </a:prstGeom>
                    <a:ln/>
                  </pic:spPr>
                </pic:pic>
              </a:graphicData>
            </a:graphic>
          </wp:inline>
        </w:drawing>
      </w:r>
    </w:p>
    <w:tbl>
      <w:tblPr>
        <w:tblStyle w:val="affff0"/>
        <w:tblW w:w="754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235"/>
        <w:gridCol w:w="5310"/>
      </w:tblGrid>
      <w:tr w:rsidR="001A73E7" w14:paraId="4D945FC7" w14:textId="77777777">
        <w:trPr>
          <w:trHeight w:val="300"/>
        </w:trPr>
        <w:tc>
          <w:tcPr>
            <w:tcW w:w="2235" w:type="dxa"/>
            <w:tcBorders>
              <w:top w:val="single" w:sz="5" w:space="0" w:color="000000"/>
              <w:left w:val="single" w:sz="5" w:space="0" w:color="000000"/>
              <w:bottom w:val="single" w:sz="5" w:space="0" w:color="000000"/>
              <w:right w:val="single" w:sz="5" w:space="0" w:color="000000"/>
            </w:tcBorders>
            <w:shd w:val="clear" w:color="auto" w:fill="DBDBDB"/>
            <w:tcMar>
              <w:top w:w="0" w:type="dxa"/>
              <w:left w:w="100" w:type="dxa"/>
              <w:bottom w:w="0" w:type="dxa"/>
              <w:right w:w="100" w:type="dxa"/>
            </w:tcMar>
          </w:tcPr>
          <w:p w14:paraId="3E9ACE25" w14:textId="77777777" w:rsidR="001A73E7" w:rsidRDefault="00000000">
            <w:pPr>
              <w:spacing w:before="240" w:after="240"/>
              <w:ind w:left="0" w:right="100" w:hanging="2"/>
              <w:rPr>
                <w:rFonts w:ascii="Calibri" w:eastAsia="Calibri" w:hAnsi="Calibri" w:cs="Calibri"/>
                <w:b/>
                <w:color w:val="595959"/>
              </w:rPr>
            </w:pPr>
            <w:r>
              <w:rPr>
                <w:rFonts w:ascii="Calibri" w:eastAsia="Calibri" w:hAnsi="Calibri" w:cs="Calibri"/>
                <w:b/>
                <w:color w:val="595959"/>
              </w:rPr>
              <w:lastRenderedPageBreak/>
              <w:t>ID Ref.:</w:t>
            </w:r>
          </w:p>
        </w:tc>
        <w:tc>
          <w:tcPr>
            <w:tcW w:w="5310"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53E32F24" w14:textId="77777777" w:rsidR="001A73E7" w:rsidRDefault="00000000">
            <w:pPr>
              <w:spacing w:before="240" w:after="240"/>
              <w:ind w:left="0" w:right="100" w:hanging="2"/>
              <w:rPr>
                <w:rFonts w:ascii="Calibri" w:eastAsia="Calibri" w:hAnsi="Calibri" w:cs="Calibri"/>
                <w:color w:val="595959"/>
              </w:rPr>
            </w:pPr>
            <w:r>
              <w:rPr>
                <w:rFonts w:ascii="Calibri" w:eastAsia="Calibri" w:hAnsi="Calibri" w:cs="Calibri"/>
                <w:color w:val="595959"/>
              </w:rPr>
              <w:t>DG-17</w:t>
            </w:r>
          </w:p>
        </w:tc>
      </w:tr>
      <w:tr w:rsidR="001A73E7" w14:paraId="24E962B4" w14:textId="77777777">
        <w:trPr>
          <w:trHeight w:val="585"/>
        </w:trPr>
        <w:tc>
          <w:tcPr>
            <w:tcW w:w="2235" w:type="dxa"/>
            <w:tcBorders>
              <w:top w:val="nil"/>
              <w:left w:val="single" w:sz="5" w:space="0" w:color="000000"/>
              <w:bottom w:val="single" w:sz="5" w:space="0" w:color="000000"/>
              <w:right w:val="single" w:sz="5" w:space="0" w:color="000000"/>
            </w:tcBorders>
            <w:shd w:val="clear" w:color="auto" w:fill="DBDBDB"/>
            <w:tcMar>
              <w:top w:w="0" w:type="dxa"/>
              <w:left w:w="100" w:type="dxa"/>
              <w:bottom w:w="0" w:type="dxa"/>
              <w:right w:w="100" w:type="dxa"/>
            </w:tcMar>
          </w:tcPr>
          <w:p w14:paraId="502B3E1E" w14:textId="77777777" w:rsidR="001A73E7" w:rsidRDefault="00000000">
            <w:pPr>
              <w:spacing w:before="240" w:after="240"/>
              <w:ind w:left="0" w:right="100" w:hanging="2"/>
              <w:rPr>
                <w:rFonts w:ascii="Calibri" w:eastAsia="Calibri" w:hAnsi="Calibri" w:cs="Calibri"/>
                <w:b/>
                <w:color w:val="595959"/>
              </w:rPr>
            </w:pPr>
            <w:r>
              <w:rPr>
                <w:rFonts w:ascii="Calibri" w:eastAsia="Calibri" w:hAnsi="Calibri" w:cs="Calibri"/>
                <w:b/>
                <w:color w:val="595959"/>
              </w:rPr>
              <w:t>Descripción:</w:t>
            </w:r>
          </w:p>
        </w:tc>
        <w:tc>
          <w:tcPr>
            <w:tcW w:w="5310" w:type="dxa"/>
            <w:tcBorders>
              <w:top w:val="nil"/>
              <w:left w:val="nil"/>
              <w:bottom w:val="single" w:sz="5" w:space="0" w:color="000000"/>
              <w:right w:val="single" w:sz="5" w:space="0" w:color="000000"/>
            </w:tcBorders>
            <w:tcMar>
              <w:top w:w="0" w:type="dxa"/>
              <w:left w:w="100" w:type="dxa"/>
              <w:bottom w:w="0" w:type="dxa"/>
              <w:right w:w="100" w:type="dxa"/>
            </w:tcMar>
          </w:tcPr>
          <w:p w14:paraId="25FAE329" w14:textId="77777777" w:rsidR="001A73E7" w:rsidRDefault="00000000">
            <w:pPr>
              <w:spacing w:before="240" w:after="240"/>
              <w:ind w:left="0" w:right="100" w:hanging="2"/>
              <w:rPr>
                <w:rFonts w:ascii="Calibri" w:eastAsia="Calibri" w:hAnsi="Calibri" w:cs="Calibri"/>
                <w:color w:val="595959"/>
              </w:rPr>
            </w:pPr>
            <w:r>
              <w:rPr>
                <w:rFonts w:ascii="Calibri" w:eastAsia="Calibri" w:hAnsi="Calibri" w:cs="Calibri"/>
                <w:color w:val="595959"/>
              </w:rPr>
              <w:t>Informe de cambios en reparaciones o repuestos a través del sistema.</w:t>
            </w:r>
          </w:p>
        </w:tc>
      </w:tr>
      <w:tr w:rsidR="001A73E7" w14:paraId="53366175" w14:textId="77777777">
        <w:trPr>
          <w:trHeight w:val="825"/>
        </w:trPr>
        <w:tc>
          <w:tcPr>
            <w:tcW w:w="2235" w:type="dxa"/>
            <w:tcBorders>
              <w:top w:val="nil"/>
              <w:left w:val="single" w:sz="5" w:space="0" w:color="000000"/>
              <w:bottom w:val="single" w:sz="5" w:space="0" w:color="000000"/>
              <w:right w:val="single" w:sz="5" w:space="0" w:color="000000"/>
            </w:tcBorders>
            <w:shd w:val="clear" w:color="auto" w:fill="DBDBDB"/>
            <w:tcMar>
              <w:top w:w="0" w:type="dxa"/>
              <w:left w:w="100" w:type="dxa"/>
              <w:bottom w:w="0" w:type="dxa"/>
              <w:right w:w="100" w:type="dxa"/>
            </w:tcMar>
          </w:tcPr>
          <w:p w14:paraId="287C5FD2" w14:textId="77777777" w:rsidR="001A73E7" w:rsidRDefault="00000000">
            <w:pPr>
              <w:spacing w:before="240" w:after="240"/>
              <w:ind w:left="0" w:right="100" w:hanging="2"/>
              <w:rPr>
                <w:rFonts w:ascii="Calibri" w:eastAsia="Calibri" w:hAnsi="Calibri" w:cs="Calibri"/>
                <w:b/>
                <w:color w:val="595959"/>
              </w:rPr>
            </w:pPr>
            <w:r>
              <w:rPr>
                <w:rFonts w:ascii="Calibri" w:eastAsia="Calibri" w:hAnsi="Calibri" w:cs="Calibri"/>
                <w:b/>
                <w:color w:val="595959"/>
              </w:rPr>
              <w:t>Reqs. asociados:</w:t>
            </w:r>
          </w:p>
        </w:tc>
        <w:tc>
          <w:tcPr>
            <w:tcW w:w="5310" w:type="dxa"/>
            <w:tcBorders>
              <w:top w:val="nil"/>
              <w:left w:val="nil"/>
              <w:bottom w:val="single" w:sz="5" w:space="0" w:color="000000"/>
              <w:right w:val="single" w:sz="5" w:space="0" w:color="000000"/>
            </w:tcBorders>
            <w:tcMar>
              <w:top w:w="0" w:type="dxa"/>
              <w:left w:w="100" w:type="dxa"/>
              <w:bottom w:w="0" w:type="dxa"/>
              <w:right w:w="100" w:type="dxa"/>
            </w:tcMar>
          </w:tcPr>
          <w:p w14:paraId="4674B941" w14:textId="77777777" w:rsidR="001A73E7" w:rsidRDefault="00000000">
            <w:pPr>
              <w:spacing w:before="240" w:after="240"/>
              <w:ind w:left="0" w:right="100" w:hanging="2"/>
              <w:rPr>
                <w:rFonts w:ascii="Calibri" w:eastAsia="Calibri" w:hAnsi="Calibri" w:cs="Calibri"/>
                <w:color w:val="595959"/>
              </w:rPr>
            </w:pPr>
            <w:r>
              <w:rPr>
                <w:rFonts w:ascii="Calibri" w:eastAsia="Calibri" w:hAnsi="Calibri" w:cs="Calibri"/>
                <w:color w:val="595959"/>
              </w:rPr>
              <w:t>SAFRNF – 010</w:t>
            </w:r>
          </w:p>
          <w:p w14:paraId="06F3D4C6" w14:textId="77777777" w:rsidR="001A73E7" w:rsidRDefault="00000000">
            <w:pPr>
              <w:spacing w:before="240" w:after="240"/>
              <w:ind w:left="0" w:right="100" w:hanging="2"/>
              <w:rPr>
                <w:rFonts w:ascii="Calibri" w:eastAsia="Calibri" w:hAnsi="Calibri" w:cs="Calibri"/>
                <w:color w:val="595959"/>
              </w:rPr>
            </w:pPr>
            <w:r>
              <w:rPr>
                <w:rFonts w:ascii="Calibri" w:eastAsia="Calibri" w:hAnsi="Calibri" w:cs="Calibri"/>
                <w:color w:val="595959"/>
              </w:rPr>
              <w:t>SAFRF - 014</w:t>
            </w:r>
          </w:p>
        </w:tc>
      </w:tr>
      <w:tr w:rsidR="001A73E7" w14:paraId="6CDE475B" w14:textId="77777777">
        <w:trPr>
          <w:trHeight w:val="300"/>
        </w:trPr>
        <w:tc>
          <w:tcPr>
            <w:tcW w:w="2235" w:type="dxa"/>
            <w:tcBorders>
              <w:top w:val="nil"/>
              <w:left w:val="single" w:sz="5" w:space="0" w:color="000000"/>
              <w:bottom w:val="single" w:sz="5" w:space="0" w:color="000000"/>
              <w:right w:val="single" w:sz="5" w:space="0" w:color="000000"/>
            </w:tcBorders>
            <w:shd w:val="clear" w:color="auto" w:fill="DBDBDB"/>
            <w:tcMar>
              <w:top w:w="0" w:type="dxa"/>
              <w:left w:w="100" w:type="dxa"/>
              <w:bottom w:w="0" w:type="dxa"/>
              <w:right w:w="100" w:type="dxa"/>
            </w:tcMar>
          </w:tcPr>
          <w:p w14:paraId="6845A1D0" w14:textId="77777777" w:rsidR="001A73E7" w:rsidRDefault="00000000">
            <w:pPr>
              <w:spacing w:before="240" w:after="240"/>
              <w:ind w:left="0" w:right="100" w:hanging="2"/>
              <w:rPr>
                <w:rFonts w:ascii="Calibri" w:eastAsia="Calibri" w:hAnsi="Calibri" w:cs="Calibri"/>
                <w:b/>
                <w:color w:val="595959"/>
              </w:rPr>
            </w:pPr>
            <w:r>
              <w:rPr>
                <w:rFonts w:ascii="Calibri" w:eastAsia="Calibri" w:hAnsi="Calibri" w:cs="Calibri"/>
                <w:b/>
                <w:color w:val="595959"/>
              </w:rPr>
              <w:t>CU asociados:</w:t>
            </w:r>
          </w:p>
        </w:tc>
        <w:tc>
          <w:tcPr>
            <w:tcW w:w="5310" w:type="dxa"/>
            <w:tcBorders>
              <w:top w:val="nil"/>
              <w:left w:val="nil"/>
              <w:bottom w:val="single" w:sz="5" w:space="0" w:color="000000"/>
              <w:right w:val="single" w:sz="5" w:space="0" w:color="000000"/>
            </w:tcBorders>
            <w:tcMar>
              <w:top w:w="0" w:type="dxa"/>
              <w:left w:w="100" w:type="dxa"/>
              <w:bottom w:w="0" w:type="dxa"/>
              <w:right w:w="100" w:type="dxa"/>
            </w:tcMar>
          </w:tcPr>
          <w:p w14:paraId="525DA05F" w14:textId="77777777" w:rsidR="001A73E7" w:rsidRDefault="00000000">
            <w:pPr>
              <w:spacing w:before="240" w:after="240"/>
              <w:ind w:left="0" w:right="100" w:hanging="2"/>
              <w:rPr>
                <w:rFonts w:ascii="Calibri" w:eastAsia="Calibri" w:hAnsi="Calibri" w:cs="Calibri"/>
                <w:color w:val="595959"/>
              </w:rPr>
            </w:pPr>
            <w:r>
              <w:rPr>
                <w:rFonts w:ascii="Calibri" w:eastAsia="Calibri" w:hAnsi="Calibri" w:cs="Calibri"/>
                <w:color w:val="595959"/>
              </w:rPr>
              <w:t>CU-12</w:t>
            </w:r>
          </w:p>
        </w:tc>
      </w:tr>
      <w:tr w:rsidR="001A73E7" w14:paraId="01D69943" w14:textId="77777777">
        <w:trPr>
          <w:trHeight w:val="300"/>
        </w:trPr>
        <w:tc>
          <w:tcPr>
            <w:tcW w:w="2235" w:type="dxa"/>
            <w:tcBorders>
              <w:top w:val="nil"/>
              <w:left w:val="single" w:sz="5" w:space="0" w:color="000000"/>
              <w:bottom w:val="single" w:sz="5" w:space="0" w:color="000000"/>
              <w:right w:val="single" w:sz="5" w:space="0" w:color="000000"/>
            </w:tcBorders>
            <w:shd w:val="clear" w:color="auto" w:fill="DBDBDB"/>
            <w:tcMar>
              <w:top w:w="0" w:type="dxa"/>
              <w:left w:w="100" w:type="dxa"/>
              <w:bottom w:w="0" w:type="dxa"/>
              <w:right w:w="100" w:type="dxa"/>
            </w:tcMar>
          </w:tcPr>
          <w:p w14:paraId="26646F03" w14:textId="77777777" w:rsidR="001A73E7" w:rsidRDefault="00000000">
            <w:pPr>
              <w:spacing w:before="240" w:after="240"/>
              <w:ind w:left="0" w:right="100" w:hanging="2"/>
              <w:rPr>
                <w:rFonts w:ascii="Calibri" w:eastAsia="Calibri" w:hAnsi="Calibri" w:cs="Calibri"/>
                <w:b/>
                <w:color w:val="595959"/>
              </w:rPr>
            </w:pPr>
            <w:r>
              <w:rPr>
                <w:rFonts w:ascii="Calibri" w:eastAsia="Calibri" w:hAnsi="Calibri" w:cs="Calibri"/>
                <w:b/>
                <w:color w:val="595959"/>
              </w:rPr>
              <w:t>Esc. Asociados:</w:t>
            </w:r>
          </w:p>
        </w:tc>
        <w:tc>
          <w:tcPr>
            <w:tcW w:w="5310" w:type="dxa"/>
            <w:tcBorders>
              <w:top w:val="nil"/>
              <w:left w:val="nil"/>
              <w:bottom w:val="single" w:sz="5" w:space="0" w:color="000000"/>
              <w:right w:val="single" w:sz="5" w:space="0" w:color="000000"/>
            </w:tcBorders>
            <w:tcMar>
              <w:top w:w="0" w:type="dxa"/>
              <w:left w:w="100" w:type="dxa"/>
              <w:bottom w:w="0" w:type="dxa"/>
              <w:right w:w="100" w:type="dxa"/>
            </w:tcMar>
          </w:tcPr>
          <w:p w14:paraId="760390CA" w14:textId="77777777" w:rsidR="001A73E7" w:rsidRDefault="00000000">
            <w:pPr>
              <w:spacing w:before="240" w:after="240"/>
              <w:ind w:left="0" w:right="100" w:hanging="2"/>
              <w:rPr>
                <w:rFonts w:ascii="Calibri" w:eastAsia="Calibri" w:hAnsi="Calibri" w:cs="Calibri"/>
                <w:color w:val="595959"/>
              </w:rPr>
            </w:pPr>
            <w:r>
              <w:rPr>
                <w:rFonts w:ascii="Calibri" w:eastAsia="Calibri" w:hAnsi="Calibri" w:cs="Calibri"/>
                <w:color w:val="595959"/>
              </w:rPr>
              <w:t>ES-DG-12</w:t>
            </w:r>
          </w:p>
        </w:tc>
      </w:tr>
    </w:tbl>
    <w:p w14:paraId="20C246D4" w14:textId="77777777" w:rsidR="001A73E7" w:rsidRDefault="00000000">
      <w:pPr>
        <w:spacing w:before="240" w:after="240"/>
        <w:ind w:left="0" w:hanging="2"/>
        <w:jc w:val="center"/>
        <w:rPr>
          <w:rFonts w:ascii="Calibri" w:eastAsia="Calibri" w:hAnsi="Calibri" w:cs="Calibri"/>
          <w:color w:val="595959"/>
        </w:rPr>
      </w:pPr>
      <w:r>
        <w:rPr>
          <w:rFonts w:ascii="Calibri" w:eastAsia="Calibri" w:hAnsi="Calibri" w:cs="Calibri"/>
          <w:color w:val="595959"/>
        </w:rPr>
        <w:t xml:space="preserve"> </w:t>
      </w:r>
      <w:r>
        <w:rPr>
          <w:rFonts w:ascii="Calibri" w:eastAsia="Calibri" w:hAnsi="Calibri" w:cs="Calibri"/>
          <w:noProof/>
          <w:color w:val="595959"/>
        </w:rPr>
        <w:drawing>
          <wp:inline distT="114300" distB="114300" distL="114300" distR="114300" wp14:anchorId="63814646" wp14:editId="7171D5E6">
            <wp:extent cx="2801775" cy="2400218"/>
            <wp:effectExtent l="0" t="0" r="0" b="0"/>
            <wp:docPr id="107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8"/>
                    <a:srcRect/>
                    <a:stretch>
                      <a:fillRect/>
                    </a:stretch>
                  </pic:blipFill>
                  <pic:spPr>
                    <a:xfrm>
                      <a:off x="0" y="0"/>
                      <a:ext cx="2801775" cy="2400218"/>
                    </a:xfrm>
                    <a:prstGeom prst="rect">
                      <a:avLst/>
                    </a:prstGeom>
                    <a:ln/>
                  </pic:spPr>
                </pic:pic>
              </a:graphicData>
            </a:graphic>
          </wp:inline>
        </w:drawing>
      </w:r>
      <w:r>
        <w:rPr>
          <w:rFonts w:ascii="Calibri" w:eastAsia="Calibri" w:hAnsi="Calibri" w:cs="Calibri"/>
          <w:color w:val="595959"/>
        </w:rPr>
        <w:t xml:space="preserve">                          </w:t>
      </w:r>
    </w:p>
    <w:p w14:paraId="5824024A" w14:textId="77777777" w:rsidR="001A73E7" w:rsidRDefault="00000000">
      <w:pPr>
        <w:spacing w:before="240" w:after="240"/>
        <w:ind w:left="0" w:hanging="2"/>
        <w:jc w:val="center"/>
        <w:rPr>
          <w:rFonts w:ascii="Calibri" w:eastAsia="Calibri" w:hAnsi="Calibri" w:cs="Calibri"/>
          <w:color w:val="595959"/>
        </w:rPr>
      </w:pPr>
      <w:r>
        <w:rPr>
          <w:rFonts w:ascii="Calibri" w:eastAsia="Calibri" w:hAnsi="Calibri" w:cs="Calibri"/>
          <w:color w:val="595959"/>
        </w:rPr>
        <w:t xml:space="preserve">                                </w:t>
      </w:r>
      <w:r>
        <w:rPr>
          <w:rFonts w:ascii="Calibri" w:eastAsia="Calibri" w:hAnsi="Calibri" w:cs="Calibri"/>
          <w:color w:val="595959"/>
        </w:rPr>
        <w:tab/>
      </w:r>
    </w:p>
    <w:tbl>
      <w:tblPr>
        <w:tblStyle w:val="affff1"/>
        <w:tblW w:w="754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235"/>
        <w:gridCol w:w="5310"/>
      </w:tblGrid>
      <w:tr w:rsidR="001A73E7" w14:paraId="02D663CD" w14:textId="77777777">
        <w:trPr>
          <w:trHeight w:val="300"/>
        </w:trPr>
        <w:tc>
          <w:tcPr>
            <w:tcW w:w="2235" w:type="dxa"/>
            <w:tcBorders>
              <w:top w:val="single" w:sz="5" w:space="0" w:color="000000"/>
              <w:left w:val="single" w:sz="5" w:space="0" w:color="000000"/>
              <w:bottom w:val="single" w:sz="5" w:space="0" w:color="000000"/>
              <w:right w:val="single" w:sz="5" w:space="0" w:color="000000"/>
            </w:tcBorders>
            <w:shd w:val="clear" w:color="auto" w:fill="DBDBDB"/>
            <w:tcMar>
              <w:top w:w="0" w:type="dxa"/>
              <w:left w:w="100" w:type="dxa"/>
              <w:bottom w:w="0" w:type="dxa"/>
              <w:right w:w="100" w:type="dxa"/>
            </w:tcMar>
          </w:tcPr>
          <w:p w14:paraId="7878C877" w14:textId="77777777" w:rsidR="001A73E7" w:rsidRDefault="00000000">
            <w:pPr>
              <w:spacing w:before="240" w:after="240"/>
              <w:ind w:left="0" w:right="100" w:hanging="2"/>
              <w:rPr>
                <w:rFonts w:ascii="Calibri" w:eastAsia="Calibri" w:hAnsi="Calibri" w:cs="Calibri"/>
                <w:b/>
                <w:color w:val="595959"/>
              </w:rPr>
            </w:pPr>
            <w:r>
              <w:rPr>
                <w:rFonts w:ascii="Calibri" w:eastAsia="Calibri" w:hAnsi="Calibri" w:cs="Calibri"/>
                <w:b/>
                <w:color w:val="595959"/>
              </w:rPr>
              <w:t>ID Ref.:</w:t>
            </w:r>
          </w:p>
        </w:tc>
        <w:tc>
          <w:tcPr>
            <w:tcW w:w="5310"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4CAF7989" w14:textId="77777777" w:rsidR="001A73E7" w:rsidRDefault="00000000">
            <w:pPr>
              <w:spacing w:before="240" w:after="240"/>
              <w:ind w:left="0" w:right="100" w:hanging="2"/>
              <w:rPr>
                <w:rFonts w:ascii="Calibri" w:eastAsia="Calibri" w:hAnsi="Calibri" w:cs="Calibri"/>
                <w:color w:val="595959"/>
              </w:rPr>
            </w:pPr>
            <w:r>
              <w:rPr>
                <w:rFonts w:ascii="Calibri" w:eastAsia="Calibri" w:hAnsi="Calibri" w:cs="Calibri"/>
                <w:color w:val="595959"/>
              </w:rPr>
              <w:t>DG-18</w:t>
            </w:r>
          </w:p>
        </w:tc>
      </w:tr>
      <w:tr w:rsidR="001A73E7" w14:paraId="4F120756" w14:textId="77777777">
        <w:trPr>
          <w:trHeight w:val="300"/>
        </w:trPr>
        <w:tc>
          <w:tcPr>
            <w:tcW w:w="2235" w:type="dxa"/>
            <w:tcBorders>
              <w:top w:val="nil"/>
              <w:left w:val="single" w:sz="5" w:space="0" w:color="000000"/>
              <w:bottom w:val="single" w:sz="5" w:space="0" w:color="000000"/>
              <w:right w:val="single" w:sz="5" w:space="0" w:color="000000"/>
            </w:tcBorders>
            <w:shd w:val="clear" w:color="auto" w:fill="DBDBDB"/>
            <w:tcMar>
              <w:top w:w="0" w:type="dxa"/>
              <w:left w:w="100" w:type="dxa"/>
              <w:bottom w:w="0" w:type="dxa"/>
              <w:right w:w="100" w:type="dxa"/>
            </w:tcMar>
          </w:tcPr>
          <w:p w14:paraId="75BF5994" w14:textId="77777777" w:rsidR="001A73E7" w:rsidRDefault="00000000">
            <w:pPr>
              <w:spacing w:before="240" w:after="240"/>
              <w:ind w:left="0" w:right="100" w:hanging="2"/>
              <w:rPr>
                <w:rFonts w:ascii="Calibri" w:eastAsia="Calibri" w:hAnsi="Calibri" w:cs="Calibri"/>
                <w:b/>
                <w:color w:val="595959"/>
              </w:rPr>
            </w:pPr>
            <w:r>
              <w:rPr>
                <w:rFonts w:ascii="Calibri" w:eastAsia="Calibri" w:hAnsi="Calibri" w:cs="Calibri"/>
                <w:b/>
                <w:color w:val="595959"/>
              </w:rPr>
              <w:t>Descripción:</w:t>
            </w:r>
          </w:p>
        </w:tc>
        <w:tc>
          <w:tcPr>
            <w:tcW w:w="5310" w:type="dxa"/>
            <w:tcBorders>
              <w:top w:val="nil"/>
              <w:left w:val="nil"/>
              <w:bottom w:val="single" w:sz="5" w:space="0" w:color="000000"/>
              <w:right w:val="single" w:sz="5" w:space="0" w:color="000000"/>
            </w:tcBorders>
            <w:tcMar>
              <w:top w:w="0" w:type="dxa"/>
              <w:left w:w="100" w:type="dxa"/>
              <w:bottom w:w="0" w:type="dxa"/>
              <w:right w:w="100" w:type="dxa"/>
            </w:tcMar>
          </w:tcPr>
          <w:p w14:paraId="48DC861E" w14:textId="77777777" w:rsidR="001A73E7" w:rsidRDefault="00000000">
            <w:pPr>
              <w:spacing w:before="240" w:after="240"/>
              <w:ind w:left="0" w:right="100" w:hanging="2"/>
              <w:rPr>
                <w:rFonts w:ascii="Calibri" w:eastAsia="Calibri" w:hAnsi="Calibri" w:cs="Calibri"/>
                <w:color w:val="595959"/>
              </w:rPr>
            </w:pPr>
            <w:r>
              <w:rPr>
                <w:rFonts w:ascii="Calibri" w:eastAsia="Calibri" w:hAnsi="Calibri" w:cs="Calibri"/>
                <w:color w:val="595959"/>
              </w:rPr>
              <w:t>Reserva exitosa de repuestos</w:t>
            </w:r>
          </w:p>
        </w:tc>
      </w:tr>
      <w:tr w:rsidR="001A73E7" w14:paraId="7AF486EA" w14:textId="77777777">
        <w:trPr>
          <w:trHeight w:val="300"/>
        </w:trPr>
        <w:tc>
          <w:tcPr>
            <w:tcW w:w="2235" w:type="dxa"/>
            <w:tcBorders>
              <w:top w:val="nil"/>
              <w:left w:val="single" w:sz="5" w:space="0" w:color="000000"/>
              <w:bottom w:val="single" w:sz="5" w:space="0" w:color="000000"/>
              <w:right w:val="single" w:sz="5" w:space="0" w:color="000000"/>
            </w:tcBorders>
            <w:shd w:val="clear" w:color="auto" w:fill="DBDBDB"/>
            <w:tcMar>
              <w:top w:w="0" w:type="dxa"/>
              <w:left w:w="100" w:type="dxa"/>
              <w:bottom w:w="0" w:type="dxa"/>
              <w:right w:w="100" w:type="dxa"/>
            </w:tcMar>
          </w:tcPr>
          <w:p w14:paraId="01B0514D" w14:textId="77777777" w:rsidR="001A73E7" w:rsidRDefault="00000000">
            <w:pPr>
              <w:spacing w:before="240" w:after="240"/>
              <w:ind w:left="0" w:right="100" w:hanging="2"/>
              <w:rPr>
                <w:rFonts w:ascii="Calibri" w:eastAsia="Calibri" w:hAnsi="Calibri" w:cs="Calibri"/>
                <w:b/>
                <w:color w:val="595959"/>
              </w:rPr>
            </w:pPr>
            <w:r>
              <w:rPr>
                <w:rFonts w:ascii="Calibri" w:eastAsia="Calibri" w:hAnsi="Calibri" w:cs="Calibri"/>
                <w:b/>
                <w:color w:val="595959"/>
              </w:rPr>
              <w:t>Reqs. asociados:</w:t>
            </w:r>
          </w:p>
        </w:tc>
        <w:tc>
          <w:tcPr>
            <w:tcW w:w="5310" w:type="dxa"/>
            <w:tcBorders>
              <w:top w:val="nil"/>
              <w:left w:val="nil"/>
              <w:bottom w:val="single" w:sz="5" w:space="0" w:color="000000"/>
              <w:right w:val="single" w:sz="5" w:space="0" w:color="000000"/>
            </w:tcBorders>
            <w:tcMar>
              <w:top w:w="0" w:type="dxa"/>
              <w:left w:w="100" w:type="dxa"/>
              <w:bottom w:w="0" w:type="dxa"/>
              <w:right w:w="100" w:type="dxa"/>
            </w:tcMar>
          </w:tcPr>
          <w:p w14:paraId="642BAF64" w14:textId="77777777" w:rsidR="001A73E7" w:rsidRDefault="00000000">
            <w:pPr>
              <w:spacing w:before="240" w:after="240"/>
              <w:ind w:left="0" w:right="100" w:hanging="2"/>
              <w:rPr>
                <w:rFonts w:ascii="Calibri" w:eastAsia="Calibri" w:hAnsi="Calibri" w:cs="Calibri"/>
                <w:color w:val="595959"/>
              </w:rPr>
            </w:pPr>
            <w:r>
              <w:rPr>
                <w:rFonts w:ascii="Calibri" w:eastAsia="Calibri" w:hAnsi="Calibri" w:cs="Calibri"/>
                <w:color w:val="595959"/>
              </w:rPr>
              <w:t>SAFRF - 015</w:t>
            </w:r>
          </w:p>
        </w:tc>
      </w:tr>
      <w:tr w:rsidR="001A73E7" w14:paraId="3D5CFE1D" w14:textId="77777777">
        <w:trPr>
          <w:trHeight w:val="300"/>
        </w:trPr>
        <w:tc>
          <w:tcPr>
            <w:tcW w:w="2235" w:type="dxa"/>
            <w:tcBorders>
              <w:top w:val="nil"/>
              <w:left w:val="single" w:sz="5" w:space="0" w:color="000000"/>
              <w:bottom w:val="single" w:sz="5" w:space="0" w:color="000000"/>
              <w:right w:val="single" w:sz="5" w:space="0" w:color="000000"/>
            </w:tcBorders>
            <w:shd w:val="clear" w:color="auto" w:fill="DBDBDB"/>
            <w:tcMar>
              <w:top w:w="0" w:type="dxa"/>
              <w:left w:w="100" w:type="dxa"/>
              <w:bottom w:w="0" w:type="dxa"/>
              <w:right w:w="100" w:type="dxa"/>
            </w:tcMar>
          </w:tcPr>
          <w:p w14:paraId="11E8ABF5" w14:textId="77777777" w:rsidR="001A73E7" w:rsidRDefault="00000000">
            <w:pPr>
              <w:spacing w:before="240" w:after="240"/>
              <w:ind w:left="0" w:right="100" w:hanging="2"/>
              <w:rPr>
                <w:rFonts w:ascii="Calibri" w:eastAsia="Calibri" w:hAnsi="Calibri" w:cs="Calibri"/>
                <w:b/>
                <w:color w:val="595959"/>
              </w:rPr>
            </w:pPr>
            <w:r>
              <w:rPr>
                <w:rFonts w:ascii="Calibri" w:eastAsia="Calibri" w:hAnsi="Calibri" w:cs="Calibri"/>
                <w:b/>
                <w:color w:val="595959"/>
              </w:rPr>
              <w:t>CU asociados:</w:t>
            </w:r>
          </w:p>
        </w:tc>
        <w:tc>
          <w:tcPr>
            <w:tcW w:w="5310" w:type="dxa"/>
            <w:tcBorders>
              <w:top w:val="nil"/>
              <w:left w:val="nil"/>
              <w:bottom w:val="single" w:sz="5" w:space="0" w:color="000000"/>
              <w:right w:val="single" w:sz="5" w:space="0" w:color="000000"/>
            </w:tcBorders>
            <w:tcMar>
              <w:top w:w="0" w:type="dxa"/>
              <w:left w:w="100" w:type="dxa"/>
              <w:bottom w:w="0" w:type="dxa"/>
              <w:right w:w="100" w:type="dxa"/>
            </w:tcMar>
          </w:tcPr>
          <w:p w14:paraId="26198DAD" w14:textId="77777777" w:rsidR="001A73E7" w:rsidRDefault="00000000">
            <w:pPr>
              <w:spacing w:before="240" w:after="240"/>
              <w:ind w:left="0" w:right="100" w:hanging="2"/>
              <w:rPr>
                <w:rFonts w:ascii="Calibri" w:eastAsia="Calibri" w:hAnsi="Calibri" w:cs="Calibri"/>
                <w:color w:val="595959"/>
              </w:rPr>
            </w:pPr>
            <w:r>
              <w:rPr>
                <w:rFonts w:ascii="Calibri" w:eastAsia="Calibri" w:hAnsi="Calibri" w:cs="Calibri"/>
                <w:color w:val="595959"/>
              </w:rPr>
              <w:t>CU-28</w:t>
            </w:r>
          </w:p>
        </w:tc>
      </w:tr>
      <w:tr w:rsidR="001A73E7" w14:paraId="698D25C7" w14:textId="77777777">
        <w:trPr>
          <w:trHeight w:val="300"/>
        </w:trPr>
        <w:tc>
          <w:tcPr>
            <w:tcW w:w="2235" w:type="dxa"/>
            <w:tcBorders>
              <w:top w:val="nil"/>
              <w:left w:val="single" w:sz="5" w:space="0" w:color="000000"/>
              <w:bottom w:val="single" w:sz="5" w:space="0" w:color="000000"/>
              <w:right w:val="single" w:sz="5" w:space="0" w:color="000000"/>
            </w:tcBorders>
            <w:shd w:val="clear" w:color="auto" w:fill="DBDBDB"/>
            <w:tcMar>
              <w:top w:w="0" w:type="dxa"/>
              <w:left w:w="100" w:type="dxa"/>
              <w:bottom w:w="0" w:type="dxa"/>
              <w:right w:w="100" w:type="dxa"/>
            </w:tcMar>
          </w:tcPr>
          <w:p w14:paraId="338D7754" w14:textId="77777777" w:rsidR="001A73E7" w:rsidRDefault="00000000">
            <w:pPr>
              <w:spacing w:before="240" w:after="240"/>
              <w:ind w:left="0" w:right="100" w:hanging="2"/>
              <w:rPr>
                <w:rFonts w:ascii="Calibri" w:eastAsia="Calibri" w:hAnsi="Calibri" w:cs="Calibri"/>
                <w:b/>
                <w:color w:val="595959"/>
              </w:rPr>
            </w:pPr>
            <w:r>
              <w:rPr>
                <w:rFonts w:ascii="Calibri" w:eastAsia="Calibri" w:hAnsi="Calibri" w:cs="Calibri"/>
                <w:b/>
                <w:color w:val="595959"/>
              </w:rPr>
              <w:t>Esc. Asociados:</w:t>
            </w:r>
          </w:p>
        </w:tc>
        <w:tc>
          <w:tcPr>
            <w:tcW w:w="5310" w:type="dxa"/>
            <w:tcBorders>
              <w:top w:val="nil"/>
              <w:left w:val="nil"/>
              <w:bottom w:val="single" w:sz="5" w:space="0" w:color="000000"/>
              <w:right w:val="single" w:sz="5" w:space="0" w:color="000000"/>
            </w:tcBorders>
            <w:tcMar>
              <w:top w:w="0" w:type="dxa"/>
              <w:left w:w="100" w:type="dxa"/>
              <w:bottom w:w="0" w:type="dxa"/>
              <w:right w:w="100" w:type="dxa"/>
            </w:tcMar>
          </w:tcPr>
          <w:p w14:paraId="55278E5B" w14:textId="77777777" w:rsidR="001A73E7" w:rsidRDefault="00000000">
            <w:pPr>
              <w:spacing w:before="240" w:after="240"/>
              <w:ind w:left="0" w:right="100" w:hanging="2"/>
              <w:rPr>
                <w:rFonts w:ascii="Calibri" w:eastAsia="Calibri" w:hAnsi="Calibri" w:cs="Calibri"/>
                <w:color w:val="595959"/>
              </w:rPr>
            </w:pPr>
            <w:r>
              <w:rPr>
                <w:rFonts w:ascii="Calibri" w:eastAsia="Calibri" w:hAnsi="Calibri" w:cs="Calibri"/>
                <w:color w:val="595959"/>
              </w:rPr>
              <w:t>ES-DG-28</w:t>
            </w:r>
          </w:p>
        </w:tc>
      </w:tr>
    </w:tbl>
    <w:p w14:paraId="66EF32A2" w14:textId="77777777" w:rsidR="001A73E7" w:rsidRDefault="00000000">
      <w:pPr>
        <w:spacing w:before="240" w:after="240"/>
        <w:ind w:left="0" w:hanging="2"/>
        <w:jc w:val="center"/>
        <w:rPr>
          <w:rFonts w:ascii="Calibri" w:eastAsia="Calibri" w:hAnsi="Calibri" w:cs="Calibri"/>
          <w:color w:val="595959"/>
        </w:rPr>
      </w:pPr>
      <w:r>
        <w:rPr>
          <w:rFonts w:ascii="Calibri" w:eastAsia="Calibri" w:hAnsi="Calibri" w:cs="Calibri"/>
          <w:color w:val="595959"/>
        </w:rPr>
        <w:lastRenderedPageBreak/>
        <w:t xml:space="preserve"> </w:t>
      </w:r>
      <w:r>
        <w:rPr>
          <w:rFonts w:ascii="Calibri" w:eastAsia="Calibri" w:hAnsi="Calibri" w:cs="Calibri"/>
          <w:noProof/>
          <w:color w:val="595959"/>
        </w:rPr>
        <w:drawing>
          <wp:inline distT="114300" distB="114300" distL="114300" distR="114300" wp14:anchorId="3727DD07" wp14:editId="0F5734C8">
            <wp:extent cx="2649375" cy="2279442"/>
            <wp:effectExtent l="0" t="0" r="0" b="0"/>
            <wp:docPr id="1061"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9"/>
                    <a:srcRect/>
                    <a:stretch>
                      <a:fillRect/>
                    </a:stretch>
                  </pic:blipFill>
                  <pic:spPr>
                    <a:xfrm>
                      <a:off x="0" y="0"/>
                      <a:ext cx="2649375" cy="2279442"/>
                    </a:xfrm>
                    <a:prstGeom prst="rect">
                      <a:avLst/>
                    </a:prstGeom>
                    <a:ln/>
                  </pic:spPr>
                </pic:pic>
              </a:graphicData>
            </a:graphic>
          </wp:inline>
        </w:drawing>
      </w:r>
    </w:p>
    <w:tbl>
      <w:tblPr>
        <w:tblStyle w:val="affff2"/>
        <w:tblW w:w="754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235"/>
        <w:gridCol w:w="5310"/>
      </w:tblGrid>
      <w:tr w:rsidR="001A73E7" w14:paraId="752F4775" w14:textId="77777777">
        <w:trPr>
          <w:trHeight w:val="300"/>
        </w:trPr>
        <w:tc>
          <w:tcPr>
            <w:tcW w:w="2235" w:type="dxa"/>
            <w:tcBorders>
              <w:top w:val="single" w:sz="5" w:space="0" w:color="000000"/>
              <w:left w:val="single" w:sz="5" w:space="0" w:color="000000"/>
              <w:bottom w:val="single" w:sz="5" w:space="0" w:color="000000"/>
              <w:right w:val="single" w:sz="5" w:space="0" w:color="000000"/>
            </w:tcBorders>
            <w:shd w:val="clear" w:color="auto" w:fill="DBDBDB"/>
            <w:tcMar>
              <w:top w:w="0" w:type="dxa"/>
              <w:left w:w="100" w:type="dxa"/>
              <w:bottom w:w="0" w:type="dxa"/>
              <w:right w:w="100" w:type="dxa"/>
            </w:tcMar>
          </w:tcPr>
          <w:p w14:paraId="01766DE9" w14:textId="77777777" w:rsidR="001A73E7" w:rsidRDefault="00000000">
            <w:pPr>
              <w:spacing w:before="240" w:after="240"/>
              <w:ind w:left="0" w:right="100" w:hanging="2"/>
              <w:rPr>
                <w:rFonts w:ascii="Calibri" w:eastAsia="Calibri" w:hAnsi="Calibri" w:cs="Calibri"/>
                <w:b/>
                <w:color w:val="595959"/>
              </w:rPr>
            </w:pPr>
            <w:r>
              <w:rPr>
                <w:rFonts w:ascii="Calibri" w:eastAsia="Calibri" w:hAnsi="Calibri" w:cs="Calibri"/>
                <w:b/>
                <w:color w:val="595959"/>
              </w:rPr>
              <w:t>ID Ref.:</w:t>
            </w:r>
          </w:p>
        </w:tc>
        <w:tc>
          <w:tcPr>
            <w:tcW w:w="5310"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37633D31" w14:textId="77777777" w:rsidR="001A73E7" w:rsidRDefault="00000000">
            <w:pPr>
              <w:spacing w:before="240" w:after="240"/>
              <w:ind w:left="0" w:right="100" w:hanging="2"/>
              <w:rPr>
                <w:rFonts w:ascii="Calibri" w:eastAsia="Calibri" w:hAnsi="Calibri" w:cs="Calibri"/>
                <w:color w:val="595959"/>
              </w:rPr>
            </w:pPr>
            <w:r>
              <w:rPr>
                <w:rFonts w:ascii="Calibri" w:eastAsia="Calibri" w:hAnsi="Calibri" w:cs="Calibri"/>
                <w:color w:val="595959"/>
              </w:rPr>
              <w:t>DG-19</w:t>
            </w:r>
          </w:p>
        </w:tc>
      </w:tr>
      <w:tr w:rsidR="001A73E7" w14:paraId="1FDE160A" w14:textId="77777777">
        <w:trPr>
          <w:trHeight w:val="300"/>
        </w:trPr>
        <w:tc>
          <w:tcPr>
            <w:tcW w:w="2235" w:type="dxa"/>
            <w:tcBorders>
              <w:top w:val="nil"/>
              <w:left w:val="single" w:sz="5" w:space="0" w:color="000000"/>
              <w:bottom w:val="single" w:sz="5" w:space="0" w:color="000000"/>
              <w:right w:val="single" w:sz="5" w:space="0" w:color="000000"/>
            </w:tcBorders>
            <w:shd w:val="clear" w:color="auto" w:fill="DBDBDB"/>
            <w:tcMar>
              <w:top w:w="0" w:type="dxa"/>
              <w:left w:w="100" w:type="dxa"/>
              <w:bottom w:w="0" w:type="dxa"/>
              <w:right w:w="100" w:type="dxa"/>
            </w:tcMar>
          </w:tcPr>
          <w:p w14:paraId="31D543D3" w14:textId="77777777" w:rsidR="001A73E7" w:rsidRDefault="00000000">
            <w:pPr>
              <w:spacing w:before="240" w:after="240"/>
              <w:ind w:left="0" w:right="100" w:hanging="2"/>
              <w:rPr>
                <w:rFonts w:ascii="Calibri" w:eastAsia="Calibri" w:hAnsi="Calibri" w:cs="Calibri"/>
                <w:b/>
                <w:color w:val="595959"/>
              </w:rPr>
            </w:pPr>
            <w:r>
              <w:rPr>
                <w:rFonts w:ascii="Calibri" w:eastAsia="Calibri" w:hAnsi="Calibri" w:cs="Calibri"/>
                <w:b/>
                <w:color w:val="595959"/>
              </w:rPr>
              <w:t>Descripción:</w:t>
            </w:r>
          </w:p>
        </w:tc>
        <w:tc>
          <w:tcPr>
            <w:tcW w:w="5310" w:type="dxa"/>
            <w:tcBorders>
              <w:top w:val="nil"/>
              <w:left w:val="nil"/>
              <w:bottom w:val="single" w:sz="5" w:space="0" w:color="000000"/>
              <w:right w:val="single" w:sz="5" w:space="0" w:color="000000"/>
            </w:tcBorders>
            <w:tcMar>
              <w:top w:w="0" w:type="dxa"/>
              <w:left w:w="100" w:type="dxa"/>
              <w:bottom w:w="0" w:type="dxa"/>
              <w:right w:w="100" w:type="dxa"/>
            </w:tcMar>
          </w:tcPr>
          <w:p w14:paraId="5D97B3EB" w14:textId="77777777" w:rsidR="001A73E7" w:rsidRDefault="00000000">
            <w:pPr>
              <w:spacing w:before="240" w:after="240"/>
              <w:ind w:left="0" w:right="100" w:hanging="2"/>
              <w:rPr>
                <w:rFonts w:ascii="Calibri" w:eastAsia="Calibri" w:hAnsi="Calibri" w:cs="Calibri"/>
                <w:color w:val="595959"/>
              </w:rPr>
            </w:pPr>
            <w:r>
              <w:rPr>
                <w:rFonts w:ascii="Calibri" w:eastAsia="Calibri" w:hAnsi="Calibri" w:cs="Calibri"/>
                <w:color w:val="595959"/>
              </w:rPr>
              <w:t>Recepción de reportes de fallos en el sistema.</w:t>
            </w:r>
          </w:p>
        </w:tc>
      </w:tr>
      <w:tr w:rsidR="001A73E7" w14:paraId="154ACEC7" w14:textId="77777777">
        <w:trPr>
          <w:trHeight w:val="300"/>
        </w:trPr>
        <w:tc>
          <w:tcPr>
            <w:tcW w:w="2235" w:type="dxa"/>
            <w:tcBorders>
              <w:top w:val="nil"/>
              <w:left w:val="single" w:sz="5" w:space="0" w:color="000000"/>
              <w:bottom w:val="single" w:sz="5" w:space="0" w:color="000000"/>
              <w:right w:val="single" w:sz="5" w:space="0" w:color="000000"/>
            </w:tcBorders>
            <w:shd w:val="clear" w:color="auto" w:fill="DBDBDB"/>
            <w:tcMar>
              <w:top w:w="0" w:type="dxa"/>
              <w:left w:w="100" w:type="dxa"/>
              <w:bottom w:w="0" w:type="dxa"/>
              <w:right w:w="100" w:type="dxa"/>
            </w:tcMar>
          </w:tcPr>
          <w:p w14:paraId="2600450B" w14:textId="77777777" w:rsidR="001A73E7" w:rsidRDefault="00000000">
            <w:pPr>
              <w:spacing w:before="240" w:after="240"/>
              <w:ind w:left="0" w:right="100" w:hanging="2"/>
              <w:rPr>
                <w:rFonts w:ascii="Calibri" w:eastAsia="Calibri" w:hAnsi="Calibri" w:cs="Calibri"/>
                <w:b/>
                <w:color w:val="595959"/>
              </w:rPr>
            </w:pPr>
            <w:r>
              <w:rPr>
                <w:rFonts w:ascii="Calibri" w:eastAsia="Calibri" w:hAnsi="Calibri" w:cs="Calibri"/>
                <w:b/>
                <w:color w:val="595959"/>
              </w:rPr>
              <w:t>Reqs. asociados:</w:t>
            </w:r>
          </w:p>
        </w:tc>
        <w:tc>
          <w:tcPr>
            <w:tcW w:w="5310" w:type="dxa"/>
            <w:tcBorders>
              <w:top w:val="nil"/>
              <w:left w:val="nil"/>
              <w:bottom w:val="single" w:sz="5" w:space="0" w:color="000000"/>
              <w:right w:val="single" w:sz="5" w:space="0" w:color="000000"/>
            </w:tcBorders>
            <w:tcMar>
              <w:top w:w="0" w:type="dxa"/>
              <w:left w:w="100" w:type="dxa"/>
              <w:bottom w:w="0" w:type="dxa"/>
              <w:right w:w="100" w:type="dxa"/>
            </w:tcMar>
          </w:tcPr>
          <w:p w14:paraId="73656E71" w14:textId="77777777" w:rsidR="001A73E7" w:rsidRDefault="00000000">
            <w:pPr>
              <w:spacing w:before="240" w:after="240"/>
              <w:ind w:left="0" w:right="100" w:hanging="2"/>
              <w:rPr>
                <w:rFonts w:ascii="Calibri" w:eastAsia="Calibri" w:hAnsi="Calibri" w:cs="Calibri"/>
                <w:color w:val="595959"/>
              </w:rPr>
            </w:pPr>
            <w:r>
              <w:rPr>
                <w:rFonts w:ascii="Calibri" w:eastAsia="Calibri" w:hAnsi="Calibri" w:cs="Calibri"/>
                <w:color w:val="595959"/>
              </w:rPr>
              <w:t>SAFRF - 023</w:t>
            </w:r>
          </w:p>
        </w:tc>
      </w:tr>
      <w:tr w:rsidR="001A73E7" w14:paraId="5529EB14" w14:textId="77777777">
        <w:trPr>
          <w:trHeight w:val="300"/>
        </w:trPr>
        <w:tc>
          <w:tcPr>
            <w:tcW w:w="2235" w:type="dxa"/>
            <w:tcBorders>
              <w:top w:val="nil"/>
              <w:left w:val="single" w:sz="5" w:space="0" w:color="000000"/>
              <w:bottom w:val="single" w:sz="5" w:space="0" w:color="000000"/>
              <w:right w:val="single" w:sz="5" w:space="0" w:color="000000"/>
            </w:tcBorders>
            <w:shd w:val="clear" w:color="auto" w:fill="DBDBDB"/>
            <w:tcMar>
              <w:top w:w="0" w:type="dxa"/>
              <w:left w:w="100" w:type="dxa"/>
              <w:bottom w:w="0" w:type="dxa"/>
              <w:right w:w="100" w:type="dxa"/>
            </w:tcMar>
          </w:tcPr>
          <w:p w14:paraId="71EB6728" w14:textId="77777777" w:rsidR="001A73E7" w:rsidRDefault="00000000">
            <w:pPr>
              <w:spacing w:before="240" w:after="240"/>
              <w:ind w:left="0" w:right="100" w:hanging="2"/>
              <w:rPr>
                <w:rFonts w:ascii="Calibri" w:eastAsia="Calibri" w:hAnsi="Calibri" w:cs="Calibri"/>
                <w:b/>
                <w:color w:val="595959"/>
              </w:rPr>
            </w:pPr>
            <w:r>
              <w:rPr>
                <w:rFonts w:ascii="Calibri" w:eastAsia="Calibri" w:hAnsi="Calibri" w:cs="Calibri"/>
                <w:b/>
                <w:color w:val="595959"/>
              </w:rPr>
              <w:t>CU asociados:</w:t>
            </w:r>
          </w:p>
        </w:tc>
        <w:tc>
          <w:tcPr>
            <w:tcW w:w="5310" w:type="dxa"/>
            <w:tcBorders>
              <w:top w:val="nil"/>
              <w:left w:val="nil"/>
              <w:bottom w:val="single" w:sz="5" w:space="0" w:color="000000"/>
              <w:right w:val="single" w:sz="5" w:space="0" w:color="000000"/>
            </w:tcBorders>
            <w:tcMar>
              <w:top w:w="0" w:type="dxa"/>
              <w:left w:w="100" w:type="dxa"/>
              <w:bottom w:w="0" w:type="dxa"/>
              <w:right w:w="100" w:type="dxa"/>
            </w:tcMar>
          </w:tcPr>
          <w:p w14:paraId="6EE15294" w14:textId="77777777" w:rsidR="001A73E7" w:rsidRDefault="00000000">
            <w:pPr>
              <w:spacing w:before="240" w:after="240"/>
              <w:ind w:left="0" w:right="100" w:hanging="2"/>
              <w:rPr>
                <w:rFonts w:ascii="Calibri" w:eastAsia="Calibri" w:hAnsi="Calibri" w:cs="Calibri"/>
                <w:color w:val="595959"/>
              </w:rPr>
            </w:pPr>
            <w:r>
              <w:rPr>
                <w:rFonts w:ascii="Calibri" w:eastAsia="Calibri" w:hAnsi="Calibri" w:cs="Calibri"/>
                <w:color w:val="595959"/>
              </w:rPr>
              <w:t>CU-19</w:t>
            </w:r>
          </w:p>
        </w:tc>
      </w:tr>
      <w:tr w:rsidR="001A73E7" w14:paraId="02215A76" w14:textId="77777777">
        <w:trPr>
          <w:trHeight w:val="300"/>
        </w:trPr>
        <w:tc>
          <w:tcPr>
            <w:tcW w:w="2235" w:type="dxa"/>
            <w:tcBorders>
              <w:top w:val="nil"/>
              <w:left w:val="single" w:sz="5" w:space="0" w:color="000000"/>
              <w:bottom w:val="single" w:sz="5" w:space="0" w:color="000000"/>
              <w:right w:val="single" w:sz="5" w:space="0" w:color="000000"/>
            </w:tcBorders>
            <w:shd w:val="clear" w:color="auto" w:fill="DBDBDB"/>
            <w:tcMar>
              <w:top w:w="0" w:type="dxa"/>
              <w:left w:w="100" w:type="dxa"/>
              <w:bottom w:w="0" w:type="dxa"/>
              <w:right w:w="100" w:type="dxa"/>
            </w:tcMar>
          </w:tcPr>
          <w:p w14:paraId="442C4D16" w14:textId="77777777" w:rsidR="001A73E7" w:rsidRDefault="00000000">
            <w:pPr>
              <w:spacing w:before="240" w:after="240"/>
              <w:ind w:left="0" w:right="100" w:hanging="2"/>
              <w:rPr>
                <w:rFonts w:ascii="Calibri" w:eastAsia="Calibri" w:hAnsi="Calibri" w:cs="Calibri"/>
                <w:b/>
                <w:color w:val="595959"/>
              </w:rPr>
            </w:pPr>
            <w:r>
              <w:rPr>
                <w:rFonts w:ascii="Calibri" w:eastAsia="Calibri" w:hAnsi="Calibri" w:cs="Calibri"/>
                <w:b/>
                <w:color w:val="595959"/>
              </w:rPr>
              <w:t>Esc. Asociados:</w:t>
            </w:r>
          </w:p>
        </w:tc>
        <w:tc>
          <w:tcPr>
            <w:tcW w:w="5310" w:type="dxa"/>
            <w:tcBorders>
              <w:top w:val="nil"/>
              <w:left w:val="nil"/>
              <w:bottom w:val="single" w:sz="5" w:space="0" w:color="000000"/>
              <w:right w:val="single" w:sz="5" w:space="0" w:color="000000"/>
            </w:tcBorders>
            <w:tcMar>
              <w:top w:w="0" w:type="dxa"/>
              <w:left w:w="100" w:type="dxa"/>
              <w:bottom w:w="0" w:type="dxa"/>
              <w:right w:w="100" w:type="dxa"/>
            </w:tcMar>
          </w:tcPr>
          <w:p w14:paraId="72961144" w14:textId="77777777" w:rsidR="001A73E7" w:rsidRDefault="00000000">
            <w:pPr>
              <w:spacing w:before="240" w:after="240"/>
              <w:ind w:left="0" w:right="100" w:hanging="2"/>
              <w:rPr>
                <w:rFonts w:ascii="Calibri" w:eastAsia="Calibri" w:hAnsi="Calibri" w:cs="Calibri"/>
                <w:color w:val="595959"/>
              </w:rPr>
            </w:pPr>
            <w:r>
              <w:rPr>
                <w:rFonts w:ascii="Calibri" w:eastAsia="Calibri" w:hAnsi="Calibri" w:cs="Calibri"/>
                <w:color w:val="595959"/>
              </w:rPr>
              <w:t>ES-DG-19</w:t>
            </w:r>
          </w:p>
        </w:tc>
      </w:tr>
    </w:tbl>
    <w:p w14:paraId="549824FA" w14:textId="77777777" w:rsidR="001A73E7" w:rsidRDefault="00000000">
      <w:pPr>
        <w:spacing w:before="240" w:after="240"/>
        <w:ind w:left="0" w:hanging="2"/>
        <w:rPr>
          <w:rFonts w:ascii="Calibri" w:eastAsia="Calibri" w:hAnsi="Calibri" w:cs="Calibri"/>
          <w:color w:val="595959"/>
        </w:rPr>
      </w:pPr>
      <w:r>
        <w:rPr>
          <w:rFonts w:ascii="Calibri" w:eastAsia="Calibri" w:hAnsi="Calibri" w:cs="Calibri"/>
          <w:color w:val="595959"/>
        </w:rPr>
        <w:t xml:space="preserve"> </w:t>
      </w:r>
    </w:p>
    <w:p w14:paraId="6BCF68EE" w14:textId="77777777" w:rsidR="001A73E7" w:rsidRDefault="00000000">
      <w:pPr>
        <w:spacing w:before="240" w:after="240"/>
        <w:ind w:left="0" w:hanging="2"/>
        <w:rPr>
          <w:rFonts w:ascii="Calibri" w:eastAsia="Calibri" w:hAnsi="Calibri" w:cs="Calibri"/>
          <w:color w:val="595959"/>
        </w:rPr>
      </w:pPr>
      <w:r>
        <w:rPr>
          <w:rFonts w:ascii="Calibri" w:eastAsia="Calibri" w:hAnsi="Calibri" w:cs="Calibri"/>
          <w:color w:val="595959"/>
        </w:rPr>
        <w:t xml:space="preserve"> </w:t>
      </w:r>
    </w:p>
    <w:p w14:paraId="0EF968B3" w14:textId="77777777" w:rsidR="001A73E7" w:rsidRDefault="00000000">
      <w:pPr>
        <w:spacing w:before="240" w:after="240"/>
        <w:ind w:left="0" w:hanging="2"/>
        <w:jc w:val="center"/>
        <w:rPr>
          <w:rFonts w:ascii="Calibri" w:eastAsia="Calibri" w:hAnsi="Calibri" w:cs="Calibri"/>
          <w:color w:val="595959"/>
        </w:rPr>
      </w:pPr>
      <w:r>
        <w:rPr>
          <w:rFonts w:ascii="Calibri" w:eastAsia="Calibri" w:hAnsi="Calibri" w:cs="Calibri"/>
          <w:color w:val="595959"/>
        </w:rPr>
        <w:t xml:space="preserve"> </w:t>
      </w:r>
      <w:r>
        <w:rPr>
          <w:rFonts w:ascii="Calibri" w:eastAsia="Calibri" w:hAnsi="Calibri" w:cs="Calibri"/>
          <w:noProof/>
          <w:color w:val="595959"/>
        </w:rPr>
        <w:drawing>
          <wp:inline distT="114300" distB="114300" distL="114300" distR="114300" wp14:anchorId="1F908AF7" wp14:editId="072FE2F3">
            <wp:extent cx="2747935" cy="2320479"/>
            <wp:effectExtent l="0" t="0" r="0" b="0"/>
            <wp:docPr id="106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0"/>
                    <a:srcRect/>
                    <a:stretch>
                      <a:fillRect/>
                    </a:stretch>
                  </pic:blipFill>
                  <pic:spPr>
                    <a:xfrm>
                      <a:off x="0" y="0"/>
                      <a:ext cx="2747935" cy="2320479"/>
                    </a:xfrm>
                    <a:prstGeom prst="rect">
                      <a:avLst/>
                    </a:prstGeom>
                    <a:ln/>
                  </pic:spPr>
                </pic:pic>
              </a:graphicData>
            </a:graphic>
          </wp:inline>
        </w:drawing>
      </w:r>
    </w:p>
    <w:tbl>
      <w:tblPr>
        <w:tblStyle w:val="affff3"/>
        <w:tblW w:w="754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235"/>
        <w:gridCol w:w="5310"/>
      </w:tblGrid>
      <w:tr w:rsidR="001A73E7" w14:paraId="22A671BC" w14:textId="77777777">
        <w:trPr>
          <w:trHeight w:val="300"/>
        </w:trPr>
        <w:tc>
          <w:tcPr>
            <w:tcW w:w="2235" w:type="dxa"/>
            <w:tcBorders>
              <w:top w:val="single" w:sz="5" w:space="0" w:color="000000"/>
              <w:left w:val="single" w:sz="5" w:space="0" w:color="000000"/>
              <w:bottom w:val="single" w:sz="5" w:space="0" w:color="000000"/>
              <w:right w:val="single" w:sz="5" w:space="0" w:color="000000"/>
            </w:tcBorders>
            <w:shd w:val="clear" w:color="auto" w:fill="DBDBDB"/>
            <w:tcMar>
              <w:top w:w="0" w:type="dxa"/>
              <w:left w:w="100" w:type="dxa"/>
              <w:bottom w:w="0" w:type="dxa"/>
              <w:right w:w="100" w:type="dxa"/>
            </w:tcMar>
          </w:tcPr>
          <w:p w14:paraId="113266C8" w14:textId="77777777" w:rsidR="001A73E7" w:rsidRDefault="00000000">
            <w:pPr>
              <w:spacing w:before="240" w:after="240"/>
              <w:ind w:left="0" w:right="100" w:hanging="2"/>
              <w:rPr>
                <w:rFonts w:ascii="Calibri" w:eastAsia="Calibri" w:hAnsi="Calibri" w:cs="Calibri"/>
                <w:b/>
                <w:color w:val="595959"/>
              </w:rPr>
            </w:pPr>
            <w:r>
              <w:rPr>
                <w:rFonts w:ascii="Calibri" w:eastAsia="Calibri" w:hAnsi="Calibri" w:cs="Calibri"/>
                <w:b/>
                <w:color w:val="595959"/>
              </w:rPr>
              <w:t>ID Ref.:</w:t>
            </w:r>
          </w:p>
        </w:tc>
        <w:tc>
          <w:tcPr>
            <w:tcW w:w="5310"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559DD2A2" w14:textId="77777777" w:rsidR="001A73E7" w:rsidRDefault="00000000">
            <w:pPr>
              <w:spacing w:before="240" w:after="240"/>
              <w:ind w:left="0" w:right="100" w:hanging="2"/>
              <w:rPr>
                <w:rFonts w:ascii="Calibri" w:eastAsia="Calibri" w:hAnsi="Calibri" w:cs="Calibri"/>
                <w:color w:val="595959"/>
              </w:rPr>
            </w:pPr>
            <w:r>
              <w:rPr>
                <w:rFonts w:ascii="Calibri" w:eastAsia="Calibri" w:hAnsi="Calibri" w:cs="Calibri"/>
                <w:color w:val="595959"/>
              </w:rPr>
              <w:t>DG-20</w:t>
            </w:r>
          </w:p>
        </w:tc>
      </w:tr>
      <w:tr w:rsidR="001A73E7" w14:paraId="78B00C1D" w14:textId="77777777">
        <w:trPr>
          <w:trHeight w:val="300"/>
        </w:trPr>
        <w:tc>
          <w:tcPr>
            <w:tcW w:w="2235" w:type="dxa"/>
            <w:tcBorders>
              <w:top w:val="nil"/>
              <w:left w:val="single" w:sz="5" w:space="0" w:color="000000"/>
              <w:bottom w:val="single" w:sz="5" w:space="0" w:color="000000"/>
              <w:right w:val="single" w:sz="5" w:space="0" w:color="000000"/>
            </w:tcBorders>
            <w:shd w:val="clear" w:color="auto" w:fill="DBDBDB"/>
            <w:tcMar>
              <w:top w:w="0" w:type="dxa"/>
              <w:left w:w="100" w:type="dxa"/>
              <w:bottom w:w="0" w:type="dxa"/>
              <w:right w:w="100" w:type="dxa"/>
            </w:tcMar>
          </w:tcPr>
          <w:p w14:paraId="66660DD0" w14:textId="77777777" w:rsidR="001A73E7" w:rsidRDefault="00000000">
            <w:pPr>
              <w:spacing w:before="240" w:after="240"/>
              <w:ind w:left="0" w:right="100" w:hanging="2"/>
              <w:rPr>
                <w:rFonts w:ascii="Calibri" w:eastAsia="Calibri" w:hAnsi="Calibri" w:cs="Calibri"/>
                <w:b/>
                <w:color w:val="595959"/>
              </w:rPr>
            </w:pPr>
            <w:r>
              <w:rPr>
                <w:rFonts w:ascii="Calibri" w:eastAsia="Calibri" w:hAnsi="Calibri" w:cs="Calibri"/>
                <w:b/>
                <w:color w:val="595959"/>
              </w:rPr>
              <w:lastRenderedPageBreak/>
              <w:t>Descripción:</w:t>
            </w:r>
          </w:p>
        </w:tc>
        <w:tc>
          <w:tcPr>
            <w:tcW w:w="5310" w:type="dxa"/>
            <w:tcBorders>
              <w:top w:val="nil"/>
              <w:left w:val="nil"/>
              <w:bottom w:val="single" w:sz="5" w:space="0" w:color="000000"/>
              <w:right w:val="single" w:sz="5" w:space="0" w:color="000000"/>
            </w:tcBorders>
            <w:tcMar>
              <w:top w:w="0" w:type="dxa"/>
              <w:left w:w="100" w:type="dxa"/>
              <w:bottom w:w="0" w:type="dxa"/>
              <w:right w:w="100" w:type="dxa"/>
            </w:tcMar>
          </w:tcPr>
          <w:p w14:paraId="742CE091" w14:textId="77777777" w:rsidR="001A73E7" w:rsidRDefault="00000000">
            <w:pPr>
              <w:spacing w:before="240" w:after="240"/>
              <w:ind w:left="0" w:right="100" w:hanging="2"/>
              <w:rPr>
                <w:rFonts w:ascii="Calibri" w:eastAsia="Calibri" w:hAnsi="Calibri" w:cs="Calibri"/>
                <w:color w:val="595959"/>
              </w:rPr>
            </w:pPr>
            <w:r>
              <w:rPr>
                <w:rFonts w:ascii="Calibri" w:eastAsia="Calibri" w:hAnsi="Calibri" w:cs="Calibri"/>
                <w:color w:val="595959"/>
              </w:rPr>
              <w:t>Revisión de historial de reparaciones en el sistema.</w:t>
            </w:r>
          </w:p>
        </w:tc>
      </w:tr>
      <w:tr w:rsidR="001A73E7" w14:paraId="4CE685B4" w14:textId="77777777">
        <w:trPr>
          <w:trHeight w:val="300"/>
        </w:trPr>
        <w:tc>
          <w:tcPr>
            <w:tcW w:w="2235" w:type="dxa"/>
            <w:tcBorders>
              <w:top w:val="nil"/>
              <w:left w:val="single" w:sz="5" w:space="0" w:color="000000"/>
              <w:bottom w:val="single" w:sz="5" w:space="0" w:color="000000"/>
              <w:right w:val="single" w:sz="5" w:space="0" w:color="000000"/>
            </w:tcBorders>
            <w:shd w:val="clear" w:color="auto" w:fill="DBDBDB"/>
            <w:tcMar>
              <w:top w:w="0" w:type="dxa"/>
              <w:left w:w="100" w:type="dxa"/>
              <w:bottom w:w="0" w:type="dxa"/>
              <w:right w:w="100" w:type="dxa"/>
            </w:tcMar>
          </w:tcPr>
          <w:p w14:paraId="14CDB50A" w14:textId="77777777" w:rsidR="001A73E7" w:rsidRDefault="00000000">
            <w:pPr>
              <w:spacing w:before="240" w:after="240"/>
              <w:ind w:left="0" w:right="100" w:hanging="2"/>
              <w:rPr>
                <w:rFonts w:ascii="Calibri" w:eastAsia="Calibri" w:hAnsi="Calibri" w:cs="Calibri"/>
                <w:b/>
                <w:color w:val="595959"/>
              </w:rPr>
            </w:pPr>
            <w:r>
              <w:rPr>
                <w:rFonts w:ascii="Calibri" w:eastAsia="Calibri" w:hAnsi="Calibri" w:cs="Calibri"/>
                <w:b/>
                <w:color w:val="595959"/>
              </w:rPr>
              <w:t>Reqs. asociados:</w:t>
            </w:r>
          </w:p>
        </w:tc>
        <w:tc>
          <w:tcPr>
            <w:tcW w:w="5310" w:type="dxa"/>
            <w:tcBorders>
              <w:top w:val="nil"/>
              <w:left w:val="nil"/>
              <w:bottom w:val="single" w:sz="5" w:space="0" w:color="000000"/>
              <w:right w:val="single" w:sz="5" w:space="0" w:color="000000"/>
            </w:tcBorders>
            <w:tcMar>
              <w:top w:w="0" w:type="dxa"/>
              <w:left w:w="100" w:type="dxa"/>
              <w:bottom w:w="0" w:type="dxa"/>
              <w:right w:w="100" w:type="dxa"/>
            </w:tcMar>
          </w:tcPr>
          <w:p w14:paraId="32A707E4" w14:textId="77777777" w:rsidR="001A73E7" w:rsidRDefault="00000000">
            <w:pPr>
              <w:spacing w:before="240" w:after="240"/>
              <w:ind w:left="0" w:right="100" w:hanging="2"/>
              <w:rPr>
                <w:rFonts w:ascii="Calibri" w:eastAsia="Calibri" w:hAnsi="Calibri" w:cs="Calibri"/>
                <w:color w:val="595959"/>
              </w:rPr>
            </w:pPr>
            <w:r>
              <w:rPr>
                <w:rFonts w:ascii="Calibri" w:eastAsia="Calibri" w:hAnsi="Calibri" w:cs="Calibri"/>
                <w:color w:val="595959"/>
              </w:rPr>
              <w:t>SAFRF - 018</w:t>
            </w:r>
          </w:p>
        </w:tc>
      </w:tr>
      <w:tr w:rsidR="001A73E7" w14:paraId="2E36F6F9" w14:textId="77777777">
        <w:trPr>
          <w:trHeight w:val="300"/>
        </w:trPr>
        <w:tc>
          <w:tcPr>
            <w:tcW w:w="2235" w:type="dxa"/>
            <w:tcBorders>
              <w:top w:val="nil"/>
              <w:left w:val="single" w:sz="5" w:space="0" w:color="000000"/>
              <w:bottom w:val="single" w:sz="5" w:space="0" w:color="000000"/>
              <w:right w:val="single" w:sz="5" w:space="0" w:color="000000"/>
            </w:tcBorders>
            <w:shd w:val="clear" w:color="auto" w:fill="DBDBDB"/>
            <w:tcMar>
              <w:top w:w="0" w:type="dxa"/>
              <w:left w:w="100" w:type="dxa"/>
              <w:bottom w:w="0" w:type="dxa"/>
              <w:right w:w="100" w:type="dxa"/>
            </w:tcMar>
          </w:tcPr>
          <w:p w14:paraId="42A415FE" w14:textId="77777777" w:rsidR="001A73E7" w:rsidRDefault="00000000">
            <w:pPr>
              <w:spacing w:before="240" w:after="240"/>
              <w:ind w:left="0" w:right="100" w:hanging="2"/>
              <w:rPr>
                <w:rFonts w:ascii="Calibri" w:eastAsia="Calibri" w:hAnsi="Calibri" w:cs="Calibri"/>
                <w:b/>
                <w:color w:val="595959"/>
              </w:rPr>
            </w:pPr>
            <w:r>
              <w:rPr>
                <w:rFonts w:ascii="Calibri" w:eastAsia="Calibri" w:hAnsi="Calibri" w:cs="Calibri"/>
                <w:b/>
                <w:color w:val="595959"/>
              </w:rPr>
              <w:t>CU asociados:</w:t>
            </w:r>
          </w:p>
        </w:tc>
        <w:tc>
          <w:tcPr>
            <w:tcW w:w="5310" w:type="dxa"/>
            <w:tcBorders>
              <w:top w:val="nil"/>
              <w:left w:val="nil"/>
              <w:bottom w:val="single" w:sz="5" w:space="0" w:color="000000"/>
              <w:right w:val="single" w:sz="5" w:space="0" w:color="000000"/>
            </w:tcBorders>
            <w:tcMar>
              <w:top w:w="0" w:type="dxa"/>
              <w:left w:w="100" w:type="dxa"/>
              <w:bottom w:w="0" w:type="dxa"/>
              <w:right w:w="100" w:type="dxa"/>
            </w:tcMar>
          </w:tcPr>
          <w:p w14:paraId="2BEC95AE" w14:textId="77777777" w:rsidR="001A73E7" w:rsidRDefault="00000000">
            <w:pPr>
              <w:spacing w:before="240" w:after="240"/>
              <w:ind w:left="0" w:right="100" w:hanging="2"/>
              <w:rPr>
                <w:rFonts w:ascii="Calibri" w:eastAsia="Calibri" w:hAnsi="Calibri" w:cs="Calibri"/>
                <w:color w:val="595959"/>
              </w:rPr>
            </w:pPr>
            <w:r>
              <w:rPr>
                <w:rFonts w:ascii="Calibri" w:eastAsia="Calibri" w:hAnsi="Calibri" w:cs="Calibri"/>
                <w:color w:val="595959"/>
              </w:rPr>
              <w:t>CU-2</w:t>
            </w:r>
          </w:p>
        </w:tc>
      </w:tr>
      <w:tr w:rsidR="001A73E7" w14:paraId="79212B66" w14:textId="77777777">
        <w:trPr>
          <w:trHeight w:val="300"/>
        </w:trPr>
        <w:tc>
          <w:tcPr>
            <w:tcW w:w="2235" w:type="dxa"/>
            <w:tcBorders>
              <w:top w:val="nil"/>
              <w:left w:val="single" w:sz="5" w:space="0" w:color="000000"/>
              <w:bottom w:val="single" w:sz="5" w:space="0" w:color="000000"/>
              <w:right w:val="single" w:sz="5" w:space="0" w:color="000000"/>
            </w:tcBorders>
            <w:shd w:val="clear" w:color="auto" w:fill="DBDBDB"/>
            <w:tcMar>
              <w:top w:w="0" w:type="dxa"/>
              <w:left w:w="100" w:type="dxa"/>
              <w:bottom w:w="0" w:type="dxa"/>
              <w:right w:w="100" w:type="dxa"/>
            </w:tcMar>
          </w:tcPr>
          <w:p w14:paraId="0DAD823B" w14:textId="77777777" w:rsidR="001A73E7" w:rsidRDefault="00000000">
            <w:pPr>
              <w:spacing w:before="240" w:after="240"/>
              <w:ind w:left="0" w:right="100" w:hanging="2"/>
              <w:rPr>
                <w:rFonts w:ascii="Calibri" w:eastAsia="Calibri" w:hAnsi="Calibri" w:cs="Calibri"/>
                <w:b/>
                <w:color w:val="595959"/>
              </w:rPr>
            </w:pPr>
            <w:r>
              <w:rPr>
                <w:rFonts w:ascii="Calibri" w:eastAsia="Calibri" w:hAnsi="Calibri" w:cs="Calibri"/>
                <w:b/>
                <w:color w:val="595959"/>
              </w:rPr>
              <w:t>Esc. Asociados:</w:t>
            </w:r>
          </w:p>
        </w:tc>
        <w:tc>
          <w:tcPr>
            <w:tcW w:w="5310" w:type="dxa"/>
            <w:tcBorders>
              <w:top w:val="nil"/>
              <w:left w:val="nil"/>
              <w:bottom w:val="single" w:sz="5" w:space="0" w:color="000000"/>
              <w:right w:val="single" w:sz="5" w:space="0" w:color="000000"/>
            </w:tcBorders>
            <w:tcMar>
              <w:top w:w="0" w:type="dxa"/>
              <w:left w:w="100" w:type="dxa"/>
              <w:bottom w:w="0" w:type="dxa"/>
              <w:right w:w="100" w:type="dxa"/>
            </w:tcMar>
          </w:tcPr>
          <w:p w14:paraId="5469C7C1" w14:textId="77777777" w:rsidR="001A73E7" w:rsidRDefault="00000000">
            <w:pPr>
              <w:spacing w:before="240" w:after="240"/>
              <w:ind w:left="0" w:right="100" w:hanging="2"/>
              <w:rPr>
                <w:rFonts w:ascii="Calibri" w:eastAsia="Calibri" w:hAnsi="Calibri" w:cs="Calibri"/>
                <w:color w:val="595959"/>
              </w:rPr>
            </w:pPr>
            <w:r>
              <w:rPr>
                <w:rFonts w:ascii="Calibri" w:eastAsia="Calibri" w:hAnsi="Calibri" w:cs="Calibri"/>
                <w:color w:val="595959"/>
              </w:rPr>
              <w:t>ES-DG-2</w:t>
            </w:r>
          </w:p>
        </w:tc>
      </w:tr>
    </w:tbl>
    <w:p w14:paraId="088AE4AA" w14:textId="77777777" w:rsidR="001A73E7" w:rsidRDefault="00000000">
      <w:pPr>
        <w:spacing w:before="240" w:after="240"/>
        <w:ind w:left="0" w:hanging="2"/>
        <w:jc w:val="center"/>
        <w:rPr>
          <w:rFonts w:ascii="Calibri" w:eastAsia="Calibri" w:hAnsi="Calibri" w:cs="Calibri"/>
          <w:color w:val="595959"/>
        </w:rPr>
      </w:pPr>
      <w:r>
        <w:rPr>
          <w:rFonts w:ascii="Calibri" w:eastAsia="Calibri" w:hAnsi="Calibri" w:cs="Calibri"/>
          <w:color w:val="595959"/>
        </w:rPr>
        <w:t xml:space="preserve"> </w:t>
      </w:r>
      <w:r>
        <w:rPr>
          <w:rFonts w:ascii="Calibri" w:eastAsia="Calibri" w:hAnsi="Calibri" w:cs="Calibri"/>
          <w:noProof/>
          <w:color w:val="595959"/>
        </w:rPr>
        <w:drawing>
          <wp:inline distT="114300" distB="114300" distL="114300" distR="114300" wp14:anchorId="5322471D" wp14:editId="650EFE45">
            <wp:extent cx="2866073" cy="2490753"/>
            <wp:effectExtent l="0" t="0" r="0" b="0"/>
            <wp:docPr id="1066"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31"/>
                    <a:srcRect/>
                    <a:stretch>
                      <a:fillRect/>
                    </a:stretch>
                  </pic:blipFill>
                  <pic:spPr>
                    <a:xfrm>
                      <a:off x="0" y="0"/>
                      <a:ext cx="2866073" cy="2490753"/>
                    </a:xfrm>
                    <a:prstGeom prst="rect">
                      <a:avLst/>
                    </a:prstGeom>
                    <a:ln/>
                  </pic:spPr>
                </pic:pic>
              </a:graphicData>
            </a:graphic>
          </wp:inline>
        </w:drawing>
      </w:r>
    </w:p>
    <w:p w14:paraId="537303EE" w14:textId="77777777" w:rsidR="001A73E7" w:rsidRDefault="001A73E7">
      <w:pPr>
        <w:spacing w:before="240" w:after="240"/>
        <w:ind w:left="0" w:hanging="2"/>
        <w:jc w:val="center"/>
        <w:rPr>
          <w:rFonts w:ascii="Calibri" w:eastAsia="Calibri" w:hAnsi="Calibri" w:cs="Calibri"/>
          <w:color w:val="595959"/>
        </w:rPr>
      </w:pPr>
    </w:p>
    <w:p w14:paraId="7E6AA7CF" w14:textId="77777777" w:rsidR="001A73E7" w:rsidRDefault="00000000">
      <w:pPr>
        <w:spacing w:before="240" w:after="240"/>
        <w:ind w:left="0" w:hanging="2"/>
        <w:rPr>
          <w:rFonts w:ascii="Calibri" w:eastAsia="Calibri" w:hAnsi="Calibri" w:cs="Calibri"/>
          <w:color w:val="595959"/>
        </w:rPr>
      </w:pPr>
      <w:r>
        <w:rPr>
          <w:rFonts w:ascii="Calibri" w:eastAsia="Calibri" w:hAnsi="Calibri" w:cs="Calibri"/>
          <w:color w:val="595959"/>
        </w:rPr>
        <w:t xml:space="preserve">  </w:t>
      </w:r>
    </w:p>
    <w:tbl>
      <w:tblPr>
        <w:tblStyle w:val="affff4"/>
        <w:tblW w:w="754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235"/>
        <w:gridCol w:w="5310"/>
      </w:tblGrid>
      <w:tr w:rsidR="001A73E7" w14:paraId="5AD89DD6" w14:textId="77777777">
        <w:trPr>
          <w:trHeight w:val="300"/>
        </w:trPr>
        <w:tc>
          <w:tcPr>
            <w:tcW w:w="2235" w:type="dxa"/>
            <w:tcBorders>
              <w:top w:val="single" w:sz="5" w:space="0" w:color="000000"/>
              <w:left w:val="single" w:sz="5" w:space="0" w:color="000000"/>
              <w:bottom w:val="single" w:sz="5" w:space="0" w:color="000000"/>
              <w:right w:val="single" w:sz="5" w:space="0" w:color="000000"/>
            </w:tcBorders>
            <w:shd w:val="clear" w:color="auto" w:fill="DBDBDB"/>
            <w:tcMar>
              <w:top w:w="0" w:type="dxa"/>
              <w:left w:w="100" w:type="dxa"/>
              <w:bottom w:w="0" w:type="dxa"/>
              <w:right w:w="100" w:type="dxa"/>
            </w:tcMar>
          </w:tcPr>
          <w:p w14:paraId="5CB4B50C" w14:textId="77777777" w:rsidR="001A73E7" w:rsidRDefault="00000000">
            <w:pPr>
              <w:spacing w:before="240" w:after="240"/>
              <w:ind w:left="0" w:right="100" w:hanging="2"/>
              <w:rPr>
                <w:rFonts w:ascii="Calibri" w:eastAsia="Calibri" w:hAnsi="Calibri" w:cs="Calibri"/>
                <w:b/>
                <w:color w:val="595959"/>
              </w:rPr>
            </w:pPr>
            <w:r>
              <w:rPr>
                <w:rFonts w:ascii="Calibri" w:eastAsia="Calibri" w:hAnsi="Calibri" w:cs="Calibri"/>
                <w:b/>
                <w:color w:val="595959"/>
              </w:rPr>
              <w:t>ID Ref.:</w:t>
            </w:r>
          </w:p>
        </w:tc>
        <w:tc>
          <w:tcPr>
            <w:tcW w:w="5310"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1B926926" w14:textId="77777777" w:rsidR="001A73E7" w:rsidRDefault="00000000">
            <w:pPr>
              <w:spacing w:before="240" w:after="240"/>
              <w:ind w:left="0" w:right="100" w:hanging="2"/>
              <w:rPr>
                <w:rFonts w:ascii="Calibri" w:eastAsia="Calibri" w:hAnsi="Calibri" w:cs="Calibri"/>
                <w:color w:val="595959"/>
              </w:rPr>
            </w:pPr>
            <w:r>
              <w:rPr>
                <w:rFonts w:ascii="Calibri" w:eastAsia="Calibri" w:hAnsi="Calibri" w:cs="Calibri"/>
                <w:color w:val="595959"/>
              </w:rPr>
              <w:t>DG-21</w:t>
            </w:r>
          </w:p>
        </w:tc>
      </w:tr>
      <w:tr w:rsidR="001A73E7" w14:paraId="7E95F3ED" w14:textId="77777777">
        <w:trPr>
          <w:trHeight w:val="300"/>
        </w:trPr>
        <w:tc>
          <w:tcPr>
            <w:tcW w:w="2235" w:type="dxa"/>
            <w:tcBorders>
              <w:top w:val="nil"/>
              <w:left w:val="single" w:sz="5" w:space="0" w:color="000000"/>
              <w:bottom w:val="single" w:sz="5" w:space="0" w:color="000000"/>
              <w:right w:val="single" w:sz="5" w:space="0" w:color="000000"/>
            </w:tcBorders>
            <w:shd w:val="clear" w:color="auto" w:fill="DBDBDB"/>
            <w:tcMar>
              <w:top w:w="0" w:type="dxa"/>
              <w:left w:w="100" w:type="dxa"/>
              <w:bottom w:w="0" w:type="dxa"/>
              <w:right w:w="100" w:type="dxa"/>
            </w:tcMar>
          </w:tcPr>
          <w:p w14:paraId="432BFC13" w14:textId="77777777" w:rsidR="001A73E7" w:rsidRDefault="00000000">
            <w:pPr>
              <w:spacing w:before="240" w:after="240"/>
              <w:ind w:left="0" w:right="100" w:hanging="2"/>
              <w:rPr>
                <w:rFonts w:ascii="Calibri" w:eastAsia="Calibri" w:hAnsi="Calibri" w:cs="Calibri"/>
                <w:b/>
                <w:color w:val="595959"/>
              </w:rPr>
            </w:pPr>
            <w:r>
              <w:rPr>
                <w:rFonts w:ascii="Calibri" w:eastAsia="Calibri" w:hAnsi="Calibri" w:cs="Calibri"/>
                <w:b/>
                <w:color w:val="595959"/>
              </w:rPr>
              <w:t>Descripción:</w:t>
            </w:r>
          </w:p>
        </w:tc>
        <w:tc>
          <w:tcPr>
            <w:tcW w:w="5310" w:type="dxa"/>
            <w:tcBorders>
              <w:top w:val="nil"/>
              <w:left w:val="nil"/>
              <w:bottom w:val="single" w:sz="5" w:space="0" w:color="000000"/>
              <w:right w:val="single" w:sz="5" w:space="0" w:color="000000"/>
            </w:tcBorders>
            <w:tcMar>
              <w:top w:w="0" w:type="dxa"/>
              <w:left w:w="100" w:type="dxa"/>
              <w:bottom w:w="0" w:type="dxa"/>
              <w:right w:w="100" w:type="dxa"/>
            </w:tcMar>
          </w:tcPr>
          <w:p w14:paraId="09723CDF" w14:textId="77777777" w:rsidR="001A73E7" w:rsidRDefault="00000000">
            <w:pPr>
              <w:spacing w:before="240" w:after="240"/>
              <w:ind w:left="0" w:right="100" w:hanging="2"/>
              <w:rPr>
                <w:rFonts w:ascii="Calibri" w:eastAsia="Calibri" w:hAnsi="Calibri" w:cs="Calibri"/>
                <w:color w:val="595959"/>
              </w:rPr>
            </w:pPr>
            <w:r>
              <w:rPr>
                <w:rFonts w:ascii="Calibri" w:eastAsia="Calibri" w:hAnsi="Calibri" w:cs="Calibri"/>
                <w:color w:val="595959"/>
              </w:rPr>
              <w:t>Envió de notificaciones de reparaciones terminadas.</w:t>
            </w:r>
          </w:p>
        </w:tc>
      </w:tr>
      <w:tr w:rsidR="001A73E7" w14:paraId="2EE2F197" w14:textId="77777777">
        <w:trPr>
          <w:trHeight w:val="300"/>
        </w:trPr>
        <w:tc>
          <w:tcPr>
            <w:tcW w:w="2235" w:type="dxa"/>
            <w:tcBorders>
              <w:top w:val="nil"/>
              <w:left w:val="single" w:sz="5" w:space="0" w:color="000000"/>
              <w:bottom w:val="single" w:sz="5" w:space="0" w:color="000000"/>
              <w:right w:val="single" w:sz="5" w:space="0" w:color="000000"/>
            </w:tcBorders>
            <w:shd w:val="clear" w:color="auto" w:fill="DBDBDB"/>
            <w:tcMar>
              <w:top w:w="0" w:type="dxa"/>
              <w:left w:w="100" w:type="dxa"/>
              <w:bottom w:w="0" w:type="dxa"/>
              <w:right w:w="100" w:type="dxa"/>
            </w:tcMar>
          </w:tcPr>
          <w:p w14:paraId="59BBBEC9" w14:textId="77777777" w:rsidR="001A73E7" w:rsidRDefault="00000000">
            <w:pPr>
              <w:spacing w:before="240" w:after="240"/>
              <w:ind w:left="0" w:right="100" w:hanging="2"/>
              <w:rPr>
                <w:rFonts w:ascii="Calibri" w:eastAsia="Calibri" w:hAnsi="Calibri" w:cs="Calibri"/>
                <w:b/>
                <w:color w:val="595959"/>
              </w:rPr>
            </w:pPr>
            <w:r>
              <w:rPr>
                <w:rFonts w:ascii="Calibri" w:eastAsia="Calibri" w:hAnsi="Calibri" w:cs="Calibri"/>
                <w:b/>
                <w:color w:val="595959"/>
              </w:rPr>
              <w:t>Reqs. asociados:</w:t>
            </w:r>
          </w:p>
        </w:tc>
        <w:tc>
          <w:tcPr>
            <w:tcW w:w="5310" w:type="dxa"/>
            <w:tcBorders>
              <w:top w:val="nil"/>
              <w:left w:val="nil"/>
              <w:bottom w:val="single" w:sz="5" w:space="0" w:color="000000"/>
              <w:right w:val="single" w:sz="5" w:space="0" w:color="000000"/>
            </w:tcBorders>
            <w:tcMar>
              <w:top w:w="0" w:type="dxa"/>
              <w:left w:w="100" w:type="dxa"/>
              <w:bottom w:w="0" w:type="dxa"/>
              <w:right w:w="100" w:type="dxa"/>
            </w:tcMar>
          </w:tcPr>
          <w:p w14:paraId="1293103F" w14:textId="77777777" w:rsidR="001A73E7" w:rsidRDefault="00000000">
            <w:pPr>
              <w:spacing w:before="240" w:after="240"/>
              <w:ind w:left="0" w:right="100" w:hanging="2"/>
              <w:rPr>
                <w:rFonts w:ascii="Calibri" w:eastAsia="Calibri" w:hAnsi="Calibri" w:cs="Calibri"/>
                <w:color w:val="595959"/>
              </w:rPr>
            </w:pPr>
            <w:r>
              <w:rPr>
                <w:rFonts w:ascii="Calibri" w:eastAsia="Calibri" w:hAnsi="Calibri" w:cs="Calibri"/>
                <w:color w:val="595959"/>
              </w:rPr>
              <w:t>SAFRF - 011</w:t>
            </w:r>
          </w:p>
        </w:tc>
      </w:tr>
      <w:tr w:rsidR="001A73E7" w14:paraId="5A2411EA" w14:textId="77777777">
        <w:trPr>
          <w:trHeight w:val="300"/>
        </w:trPr>
        <w:tc>
          <w:tcPr>
            <w:tcW w:w="2235" w:type="dxa"/>
            <w:tcBorders>
              <w:top w:val="nil"/>
              <w:left w:val="single" w:sz="5" w:space="0" w:color="000000"/>
              <w:bottom w:val="single" w:sz="5" w:space="0" w:color="000000"/>
              <w:right w:val="single" w:sz="5" w:space="0" w:color="000000"/>
            </w:tcBorders>
            <w:shd w:val="clear" w:color="auto" w:fill="DBDBDB"/>
            <w:tcMar>
              <w:top w:w="0" w:type="dxa"/>
              <w:left w:w="100" w:type="dxa"/>
              <w:bottom w:w="0" w:type="dxa"/>
              <w:right w:w="100" w:type="dxa"/>
            </w:tcMar>
          </w:tcPr>
          <w:p w14:paraId="535B0A3E" w14:textId="77777777" w:rsidR="001A73E7" w:rsidRDefault="00000000">
            <w:pPr>
              <w:spacing w:before="240" w:after="240"/>
              <w:ind w:left="0" w:right="100" w:hanging="2"/>
              <w:rPr>
                <w:rFonts w:ascii="Calibri" w:eastAsia="Calibri" w:hAnsi="Calibri" w:cs="Calibri"/>
                <w:b/>
                <w:color w:val="595959"/>
              </w:rPr>
            </w:pPr>
            <w:r>
              <w:rPr>
                <w:rFonts w:ascii="Calibri" w:eastAsia="Calibri" w:hAnsi="Calibri" w:cs="Calibri"/>
                <w:b/>
                <w:color w:val="595959"/>
              </w:rPr>
              <w:t>CU asociados:</w:t>
            </w:r>
          </w:p>
        </w:tc>
        <w:tc>
          <w:tcPr>
            <w:tcW w:w="5310" w:type="dxa"/>
            <w:tcBorders>
              <w:top w:val="nil"/>
              <w:left w:val="nil"/>
              <w:bottom w:val="single" w:sz="5" w:space="0" w:color="000000"/>
              <w:right w:val="single" w:sz="5" w:space="0" w:color="000000"/>
            </w:tcBorders>
            <w:tcMar>
              <w:top w:w="0" w:type="dxa"/>
              <w:left w:w="100" w:type="dxa"/>
              <w:bottom w:w="0" w:type="dxa"/>
              <w:right w:w="100" w:type="dxa"/>
            </w:tcMar>
          </w:tcPr>
          <w:p w14:paraId="66A4C4F0" w14:textId="77777777" w:rsidR="001A73E7" w:rsidRDefault="00000000">
            <w:pPr>
              <w:spacing w:before="240" w:after="240"/>
              <w:ind w:left="0" w:right="100" w:hanging="2"/>
              <w:rPr>
                <w:rFonts w:ascii="Calibri" w:eastAsia="Calibri" w:hAnsi="Calibri" w:cs="Calibri"/>
                <w:color w:val="595959"/>
              </w:rPr>
            </w:pPr>
            <w:r>
              <w:rPr>
                <w:rFonts w:ascii="Calibri" w:eastAsia="Calibri" w:hAnsi="Calibri" w:cs="Calibri"/>
                <w:color w:val="595959"/>
              </w:rPr>
              <w:t>CU-12</w:t>
            </w:r>
          </w:p>
        </w:tc>
      </w:tr>
      <w:tr w:rsidR="001A73E7" w14:paraId="6CD9AF9C" w14:textId="77777777">
        <w:trPr>
          <w:trHeight w:val="300"/>
        </w:trPr>
        <w:tc>
          <w:tcPr>
            <w:tcW w:w="2235" w:type="dxa"/>
            <w:tcBorders>
              <w:top w:val="nil"/>
              <w:left w:val="single" w:sz="5" w:space="0" w:color="000000"/>
              <w:bottom w:val="single" w:sz="5" w:space="0" w:color="000000"/>
              <w:right w:val="single" w:sz="5" w:space="0" w:color="000000"/>
            </w:tcBorders>
            <w:shd w:val="clear" w:color="auto" w:fill="DBDBDB"/>
            <w:tcMar>
              <w:top w:w="0" w:type="dxa"/>
              <w:left w:w="100" w:type="dxa"/>
              <w:bottom w:w="0" w:type="dxa"/>
              <w:right w:w="100" w:type="dxa"/>
            </w:tcMar>
          </w:tcPr>
          <w:p w14:paraId="34D018F9" w14:textId="77777777" w:rsidR="001A73E7" w:rsidRDefault="00000000">
            <w:pPr>
              <w:spacing w:before="240" w:after="240"/>
              <w:ind w:left="0" w:right="100" w:hanging="2"/>
              <w:rPr>
                <w:rFonts w:ascii="Calibri" w:eastAsia="Calibri" w:hAnsi="Calibri" w:cs="Calibri"/>
                <w:b/>
                <w:color w:val="595959"/>
              </w:rPr>
            </w:pPr>
            <w:r>
              <w:rPr>
                <w:rFonts w:ascii="Calibri" w:eastAsia="Calibri" w:hAnsi="Calibri" w:cs="Calibri"/>
                <w:b/>
                <w:color w:val="595959"/>
              </w:rPr>
              <w:t>Esc. Asociados:</w:t>
            </w:r>
          </w:p>
        </w:tc>
        <w:tc>
          <w:tcPr>
            <w:tcW w:w="5310" w:type="dxa"/>
            <w:tcBorders>
              <w:top w:val="nil"/>
              <w:left w:val="nil"/>
              <w:bottom w:val="single" w:sz="5" w:space="0" w:color="000000"/>
              <w:right w:val="single" w:sz="5" w:space="0" w:color="000000"/>
            </w:tcBorders>
            <w:tcMar>
              <w:top w:w="0" w:type="dxa"/>
              <w:left w:w="100" w:type="dxa"/>
              <w:bottom w:w="0" w:type="dxa"/>
              <w:right w:w="100" w:type="dxa"/>
            </w:tcMar>
          </w:tcPr>
          <w:p w14:paraId="2E5ACF91" w14:textId="77777777" w:rsidR="001A73E7" w:rsidRDefault="00000000">
            <w:pPr>
              <w:spacing w:before="240" w:after="240"/>
              <w:ind w:left="0" w:right="100" w:hanging="2"/>
              <w:rPr>
                <w:rFonts w:ascii="Calibri" w:eastAsia="Calibri" w:hAnsi="Calibri" w:cs="Calibri"/>
                <w:color w:val="595959"/>
              </w:rPr>
            </w:pPr>
            <w:r>
              <w:rPr>
                <w:rFonts w:ascii="Calibri" w:eastAsia="Calibri" w:hAnsi="Calibri" w:cs="Calibri"/>
                <w:color w:val="595959"/>
              </w:rPr>
              <w:t>ES-DG-12</w:t>
            </w:r>
          </w:p>
        </w:tc>
      </w:tr>
    </w:tbl>
    <w:p w14:paraId="7632EDE0" w14:textId="77777777" w:rsidR="001A73E7" w:rsidRDefault="00000000">
      <w:pPr>
        <w:spacing w:before="240" w:after="240"/>
        <w:ind w:left="0" w:hanging="2"/>
        <w:rPr>
          <w:rFonts w:ascii="Calibri" w:eastAsia="Calibri" w:hAnsi="Calibri" w:cs="Calibri"/>
          <w:color w:val="595959"/>
        </w:rPr>
      </w:pPr>
      <w:r>
        <w:rPr>
          <w:rFonts w:ascii="Calibri" w:eastAsia="Calibri" w:hAnsi="Calibri" w:cs="Calibri"/>
          <w:color w:val="595959"/>
        </w:rPr>
        <w:t xml:space="preserve"> </w:t>
      </w:r>
    </w:p>
    <w:p w14:paraId="1E33D37F" w14:textId="0F1CB21E" w:rsidR="001A73E7" w:rsidRDefault="00000000" w:rsidP="00D42CD7">
      <w:pPr>
        <w:spacing w:before="240" w:after="240"/>
        <w:ind w:left="0" w:hanging="2"/>
        <w:jc w:val="center"/>
        <w:rPr>
          <w:rFonts w:ascii="Calibri" w:eastAsia="Calibri" w:hAnsi="Calibri" w:cs="Calibri"/>
          <w:color w:val="595959"/>
        </w:rPr>
      </w:pPr>
      <w:r>
        <w:rPr>
          <w:rFonts w:ascii="Calibri" w:eastAsia="Calibri" w:hAnsi="Calibri" w:cs="Calibri"/>
          <w:color w:val="595959"/>
        </w:rPr>
        <w:lastRenderedPageBreak/>
        <w:t xml:space="preserve"> </w:t>
      </w:r>
      <w:r>
        <w:rPr>
          <w:rFonts w:ascii="Calibri" w:eastAsia="Calibri" w:hAnsi="Calibri" w:cs="Calibri"/>
          <w:noProof/>
          <w:color w:val="595959"/>
        </w:rPr>
        <w:drawing>
          <wp:inline distT="114300" distB="114300" distL="114300" distR="114300" wp14:anchorId="0B3D9C00" wp14:editId="559653F0">
            <wp:extent cx="2830350" cy="2452355"/>
            <wp:effectExtent l="0" t="0" r="0" b="0"/>
            <wp:docPr id="105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2"/>
                    <a:srcRect/>
                    <a:stretch>
                      <a:fillRect/>
                    </a:stretch>
                  </pic:blipFill>
                  <pic:spPr>
                    <a:xfrm>
                      <a:off x="0" y="0"/>
                      <a:ext cx="2830350" cy="2452355"/>
                    </a:xfrm>
                    <a:prstGeom prst="rect">
                      <a:avLst/>
                    </a:prstGeom>
                    <a:ln/>
                  </pic:spPr>
                </pic:pic>
              </a:graphicData>
            </a:graphic>
          </wp:inline>
        </w:drawing>
      </w:r>
      <w:bookmarkStart w:id="56" w:name="_heading=h.2p2csry" w:colFirst="0" w:colLast="0"/>
      <w:bookmarkEnd w:id="56"/>
    </w:p>
    <w:p w14:paraId="45456ED3" w14:textId="77777777" w:rsidR="001A73E7" w:rsidRDefault="00000000">
      <w:pPr>
        <w:keepNext/>
        <w:numPr>
          <w:ilvl w:val="2"/>
          <w:numId w:val="2"/>
        </w:numPr>
        <w:pBdr>
          <w:top w:val="nil"/>
          <w:left w:val="nil"/>
          <w:bottom w:val="nil"/>
          <w:right w:val="nil"/>
          <w:between w:val="nil"/>
        </w:pBdr>
        <w:spacing w:before="240" w:after="60" w:line="240" w:lineRule="auto"/>
        <w:ind w:left="0" w:hanging="2"/>
        <w:rPr>
          <w:rFonts w:ascii="Calibri" w:eastAsia="Calibri" w:hAnsi="Calibri" w:cs="Calibri"/>
          <w:b/>
          <w:color w:val="000000"/>
        </w:rPr>
      </w:pPr>
      <w:r>
        <w:rPr>
          <w:rFonts w:ascii="Calibri" w:eastAsia="Calibri" w:hAnsi="Calibri" w:cs="Calibri"/>
          <w:b/>
          <w:color w:val="000000"/>
        </w:rPr>
        <w:t>Interfaces con el usuario</w:t>
      </w:r>
    </w:p>
    <w:p w14:paraId="13B97DA1" w14:textId="77777777" w:rsidR="001A73E7" w:rsidRDefault="001A73E7">
      <w:pPr>
        <w:keepNext/>
        <w:pBdr>
          <w:top w:val="nil"/>
          <w:left w:val="nil"/>
          <w:bottom w:val="nil"/>
          <w:right w:val="nil"/>
          <w:between w:val="nil"/>
        </w:pBdr>
        <w:spacing w:before="240" w:after="60" w:line="240" w:lineRule="auto"/>
        <w:ind w:left="0" w:hanging="2"/>
        <w:rPr>
          <w:rFonts w:ascii="Calibri" w:eastAsia="Calibri" w:hAnsi="Calibri" w:cs="Calibri"/>
          <w:b/>
        </w:rPr>
      </w:pPr>
    </w:p>
    <w:tbl>
      <w:tblPr>
        <w:tblStyle w:val="affff5"/>
        <w:tblW w:w="754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235"/>
        <w:gridCol w:w="5310"/>
      </w:tblGrid>
      <w:tr w:rsidR="001A73E7" w14:paraId="2B301D06" w14:textId="77777777">
        <w:trPr>
          <w:trHeight w:val="300"/>
        </w:trPr>
        <w:tc>
          <w:tcPr>
            <w:tcW w:w="2235" w:type="dxa"/>
            <w:tcBorders>
              <w:top w:val="single" w:sz="5" w:space="0" w:color="000000"/>
              <w:left w:val="single" w:sz="5" w:space="0" w:color="000000"/>
              <w:bottom w:val="single" w:sz="5" w:space="0" w:color="000000"/>
              <w:right w:val="single" w:sz="5" w:space="0" w:color="000000"/>
            </w:tcBorders>
            <w:shd w:val="clear" w:color="auto" w:fill="DBDBDB"/>
            <w:tcMar>
              <w:top w:w="0" w:type="dxa"/>
              <w:left w:w="100" w:type="dxa"/>
              <w:bottom w:w="0" w:type="dxa"/>
              <w:right w:w="100" w:type="dxa"/>
            </w:tcMar>
          </w:tcPr>
          <w:p w14:paraId="4E154F52" w14:textId="77777777" w:rsidR="001A73E7" w:rsidRDefault="00000000">
            <w:pPr>
              <w:spacing w:before="240" w:after="240"/>
              <w:ind w:left="0" w:hanging="2"/>
              <w:jc w:val="both"/>
              <w:rPr>
                <w:rFonts w:ascii="Calibri" w:eastAsia="Calibri" w:hAnsi="Calibri" w:cs="Calibri"/>
                <w:b/>
              </w:rPr>
            </w:pPr>
            <w:r>
              <w:rPr>
                <w:rFonts w:ascii="Calibri" w:eastAsia="Calibri" w:hAnsi="Calibri" w:cs="Calibri"/>
                <w:b/>
              </w:rPr>
              <w:t>ID Ref.:</w:t>
            </w:r>
          </w:p>
        </w:tc>
        <w:tc>
          <w:tcPr>
            <w:tcW w:w="5310"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2290E1B8" w14:textId="77777777" w:rsidR="001A73E7" w:rsidRDefault="00000000">
            <w:pPr>
              <w:spacing w:before="240" w:after="240"/>
              <w:ind w:left="0" w:hanging="2"/>
              <w:jc w:val="both"/>
              <w:rPr>
                <w:rFonts w:ascii="Calibri" w:eastAsia="Calibri" w:hAnsi="Calibri" w:cs="Calibri"/>
              </w:rPr>
            </w:pPr>
            <w:r>
              <w:rPr>
                <w:rFonts w:ascii="Calibri" w:eastAsia="Calibri" w:hAnsi="Calibri" w:cs="Calibri"/>
              </w:rPr>
              <w:t>UI-01</w:t>
            </w:r>
          </w:p>
        </w:tc>
      </w:tr>
      <w:tr w:rsidR="001A73E7" w14:paraId="308AD1C0" w14:textId="77777777">
        <w:trPr>
          <w:trHeight w:val="300"/>
        </w:trPr>
        <w:tc>
          <w:tcPr>
            <w:tcW w:w="2235" w:type="dxa"/>
            <w:tcBorders>
              <w:top w:val="nil"/>
              <w:left w:val="single" w:sz="5" w:space="0" w:color="000000"/>
              <w:bottom w:val="single" w:sz="5" w:space="0" w:color="000000"/>
              <w:right w:val="single" w:sz="5" w:space="0" w:color="000000"/>
            </w:tcBorders>
            <w:shd w:val="clear" w:color="auto" w:fill="DBDBDB"/>
            <w:tcMar>
              <w:top w:w="0" w:type="dxa"/>
              <w:left w:w="100" w:type="dxa"/>
              <w:bottom w:w="0" w:type="dxa"/>
              <w:right w:w="100" w:type="dxa"/>
            </w:tcMar>
          </w:tcPr>
          <w:p w14:paraId="6FD62619" w14:textId="77777777" w:rsidR="001A73E7" w:rsidRDefault="00000000">
            <w:pPr>
              <w:spacing w:before="240" w:after="240"/>
              <w:ind w:left="0" w:hanging="2"/>
              <w:jc w:val="both"/>
              <w:rPr>
                <w:rFonts w:ascii="Calibri" w:eastAsia="Calibri" w:hAnsi="Calibri" w:cs="Calibri"/>
                <w:b/>
              </w:rPr>
            </w:pPr>
            <w:r>
              <w:rPr>
                <w:rFonts w:ascii="Calibri" w:eastAsia="Calibri" w:hAnsi="Calibri" w:cs="Calibri"/>
                <w:b/>
              </w:rPr>
              <w:t>Descripción:</w:t>
            </w:r>
          </w:p>
        </w:tc>
        <w:tc>
          <w:tcPr>
            <w:tcW w:w="5310" w:type="dxa"/>
            <w:tcBorders>
              <w:top w:val="nil"/>
              <w:left w:val="nil"/>
              <w:bottom w:val="single" w:sz="5" w:space="0" w:color="000000"/>
              <w:right w:val="single" w:sz="5" w:space="0" w:color="000000"/>
            </w:tcBorders>
            <w:tcMar>
              <w:top w:w="0" w:type="dxa"/>
              <w:left w:w="100" w:type="dxa"/>
              <w:bottom w:w="0" w:type="dxa"/>
              <w:right w:w="100" w:type="dxa"/>
            </w:tcMar>
          </w:tcPr>
          <w:p w14:paraId="058092C2" w14:textId="77777777" w:rsidR="001A73E7" w:rsidRDefault="00000000">
            <w:pPr>
              <w:spacing w:before="240" w:after="240"/>
              <w:ind w:left="0" w:hanging="2"/>
              <w:jc w:val="both"/>
              <w:rPr>
                <w:rFonts w:ascii="Calibri" w:eastAsia="Calibri" w:hAnsi="Calibri" w:cs="Calibri"/>
              </w:rPr>
            </w:pPr>
            <w:r>
              <w:rPr>
                <w:rFonts w:ascii="Calibri" w:eastAsia="Calibri" w:hAnsi="Calibri" w:cs="Calibri"/>
              </w:rPr>
              <w:t>Pantalla principal para el propietario del taller</w:t>
            </w:r>
          </w:p>
        </w:tc>
      </w:tr>
      <w:tr w:rsidR="001A73E7" w14:paraId="609D703B" w14:textId="77777777">
        <w:trPr>
          <w:trHeight w:val="300"/>
        </w:trPr>
        <w:tc>
          <w:tcPr>
            <w:tcW w:w="2235" w:type="dxa"/>
            <w:tcBorders>
              <w:top w:val="nil"/>
              <w:left w:val="single" w:sz="5" w:space="0" w:color="000000"/>
              <w:bottom w:val="single" w:sz="5" w:space="0" w:color="000000"/>
              <w:right w:val="single" w:sz="5" w:space="0" w:color="000000"/>
            </w:tcBorders>
            <w:shd w:val="clear" w:color="auto" w:fill="DBDBDB"/>
            <w:tcMar>
              <w:top w:w="0" w:type="dxa"/>
              <w:left w:w="100" w:type="dxa"/>
              <w:bottom w:w="0" w:type="dxa"/>
              <w:right w:w="100" w:type="dxa"/>
            </w:tcMar>
          </w:tcPr>
          <w:p w14:paraId="589D9235" w14:textId="77777777" w:rsidR="001A73E7" w:rsidRDefault="00000000">
            <w:pPr>
              <w:spacing w:before="240" w:after="240"/>
              <w:ind w:left="0" w:hanging="2"/>
              <w:jc w:val="both"/>
              <w:rPr>
                <w:rFonts w:ascii="Calibri" w:eastAsia="Calibri" w:hAnsi="Calibri" w:cs="Calibri"/>
                <w:b/>
              </w:rPr>
            </w:pPr>
            <w:r>
              <w:rPr>
                <w:rFonts w:ascii="Calibri" w:eastAsia="Calibri" w:hAnsi="Calibri" w:cs="Calibri"/>
                <w:b/>
              </w:rPr>
              <w:t>Reqs. asociados:</w:t>
            </w:r>
          </w:p>
        </w:tc>
        <w:tc>
          <w:tcPr>
            <w:tcW w:w="5310" w:type="dxa"/>
            <w:tcBorders>
              <w:top w:val="nil"/>
              <w:left w:val="nil"/>
              <w:bottom w:val="single" w:sz="5" w:space="0" w:color="000000"/>
              <w:right w:val="single" w:sz="5" w:space="0" w:color="000000"/>
            </w:tcBorders>
            <w:tcMar>
              <w:top w:w="0" w:type="dxa"/>
              <w:left w:w="100" w:type="dxa"/>
              <w:bottom w:w="0" w:type="dxa"/>
              <w:right w:w="100" w:type="dxa"/>
            </w:tcMar>
          </w:tcPr>
          <w:p w14:paraId="2FFEE4D4" w14:textId="77777777" w:rsidR="001A73E7" w:rsidRDefault="00000000">
            <w:pPr>
              <w:spacing w:before="240" w:after="240"/>
              <w:ind w:left="0" w:hanging="2"/>
              <w:jc w:val="both"/>
              <w:rPr>
                <w:rFonts w:ascii="Calibri" w:eastAsia="Calibri" w:hAnsi="Calibri" w:cs="Calibri"/>
              </w:rPr>
            </w:pPr>
            <w:r>
              <w:rPr>
                <w:rFonts w:ascii="Calibri" w:eastAsia="Calibri" w:hAnsi="Calibri" w:cs="Calibri"/>
              </w:rPr>
              <w:t>SAFRF - 001</w:t>
            </w:r>
          </w:p>
        </w:tc>
      </w:tr>
      <w:tr w:rsidR="001A73E7" w14:paraId="360D9AC8" w14:textId="77777777">
        <w:trPr>
          <w:trHeight w:val="300"/>
        </w:trPr>
        <w:tc>
          <w:tcPr>
            <w:tcW w:w="2235" w:type="dxa"/>
            <w:tcBorders>
              <w:top w:val="nil"/>
              <w:left w:val="single" w:sz="5" w:space="0" w:color="000000"/>
              <w:bottom w:val="single" w:sz="5" w:space="0" w:color="000000"/>
              <w:right w:val="single" w:sz="5" w:space="0" w:color="000000"/>
            </w:tcBorders>
            <w:shd w:val="clear" w:color="auto" w:fill="DBDBDB"/>
            <w:tcMar>
              <w:top w:w="0" w:type="dxa"/>
              <w:left w:w="100" w:type="dxa"/>
              <w:bottom w:w="0" w:type="dxa"/>
              <w:right w:w="100" w:type="dxa"/>
            </w:tcMar>
          </w:tcPr>
          <w:p w14:paraId="12E771C3" w14:textId="77777777" w:rsidR="001A73E7" w:rsidRDefault="00000000">
            <w:pPr>
              <w:spacing w:before="240" w:after="240"/>
              <w:ind w:left="0" w:hanging="2"/>
              <w:jc w:val="both"/>
              <w:rPr>
                <w:rFonts w:ascii="Calibri" w:eastAsia="Calibri" w:hAnsi="Calibri" w:cs="Calibri"/>
                <w:b/>
              </w:rPr>
            </w:pPr>
            <w:r>
              <w:rPr>
                <w:rFonts w:ascii="Calibri" w:eastAsia="Calibri" w:hAnsi="Calibri" w:cs="Calibri"/>
                <w:b/>
              </w:rPr>
              <w:t>CU asociados:</w:t>
            </w:r>
          </w:p>
        </w:tc>
        <w:tc>
          <w:tcPr>
            <w:tcW w:w="5310" w:type="dxa"/>
            <w:tcBorders>
              <w:top w:val="nil"/>
              <w:left w:val="nil"/>
              <w:bottom w:val="single" w:sz="5" w:space="0" w:color="000000"/>
              <w:right w:val="single" w:sz="5" w:space="0" w:color="000000"/>
            </w:tcBorders>
            <w:tcMar>
              <w:top w:w="0" w:type="dxa"/>
              <w:left w:w="100" w:type="dxa"/>
              <w:bottom w:w="0" w:type="dxa"/>
              <w:right w:w="100" w:type="dxa"/>
            </w:tcMar>
          </w:tcPr>
          <w:p w14:paraId="5403EFA6" w14:textId="77777777" w:rsidR="001A73E7" w:rsidRDefault="00000000">
            <w:pPr>
              <w:spacing w:before="240" w:after="240"/>
              <w:ind w:left="0" w:hanging="2"/>
              <w:jc w:val="both"/>
              <w:rPr>
                <w:rFonts w:ascii="Calibri" w:eastAsia="Calibri" w:hAnsi="Calibri" w:cs="Calibri"/>
              </w:rPr>
            </w:pPr>
            <w:r>
              <w:rPr>
                <w:rFonts w:ascii="Calibri" w:eastAsia="Calibri" w:hAnsi="Calibri" w:cs="Calibri"/>
              </w:rPr>
              <w:t>CU-01</w:t>
            </w:r>
          </w:p>
        </w:tc>
      </w:tr>
      <w:tr w:rsidR="001A73E7" w14:paraId="6475EA39" w14:textId="77777777">
        <w:trPr>
          <w:trHeight w:val="300"/>
        </w:trPr>
        <w:tc>
          <w:tcPr>
            <w:tcW w:w="2235" w:type="dxa"/>
            <w:tcBorders>
              <w:top w:val="nil"/>
              <w:left w:val="single" w:sz="5" w:space="0" w:color="000000"/>
              <w:bottom w:val="single" w:sz="5" w:space="0" w:color="000000"/>
              <w:right w:val="single" w:sz="5" w:space="0" w:color="000000"/>
            </w:tcBorders>
            <w:shd w:val="clear" w:color="auto" w:fill="DBDBDB"/>
            <w:tcMar>
              <w:top w:w="0" w:type="dxa"/>
              <w:left w:w="100" w:type="dxa"/>
              <w:bottom w:w="0" w:type="dxa"/>
              <w:right w:w="100" w:type="dxa"/>
            </w:tcMar>
          </w:tcPr>
          <w:p w14:paraId="42F7BE93" w14:textId="77777777" w:rsidR="001A73E7" w:rsidRDefault="00000000">
            <w:pPr>
              <w:spacing w:before="240" w:after="240"/>
              <w:ind w:left="0" w:hanging="2"/>
              <w:jc w:val="both"/>
              <w:rPr>
                <w:rFonts w:ascii="Calibri" w:eastAsia="Calibri" w:hAnsi="Calibri" w:cs="Calibri"/>
                <w:b/>
              </w:rPr>
            </w:pPr>
            <w:r>
              <w:rPr>
                <w:rFonts w:ascii="Calibri" w:eastAsia="Calibri" w:hAnsi="Calibri" w:cs="Calibri"/>
                <w:b/>
              </w:rPr>
              <w:t>Esc. Asociados:</w:t>
            </w:r>
          </w:p>
        </w:tc>
        <w:tc>
          <w:tcPr>
            <w:tcW w:w="5310" w:type="dxa"/>
            <w:tcBorders>
              <w:top w:val="nil"/>
              <w:left w:val="nil"/>
              <w:bottom w:val="single" w:sz="5" w:space="0" w:color="000000"/>
              <w:right w:val="single" w:sz="5" w:space="0" w:color="000000"/>
            </w:tcBorders>
            <w:tcMar>
              <w:top w:w="0" w:type="dxa"/>
              <w:left w:w="100" w:type="dxa"/>
              <w:bottom w:w="0" w:type="dxa"/>
              <w:right w:w="100" w:type="dxa"/>
            </w:tcMar>
          </w:tcPr>
          <w:p w14:paraId="3556F807" w14:textId="77777777" w:rsidR="001A73E7" w:rsidRDefault="00000000">
            <w:pPr>
              <w:spacing w:before="240" w:after="240"/>
              <w:ind w:left="0" w:hanging="2"/>
              <w:jc w:val="both"/>
              <w:rPr>
                <w:rFonts w:ascii="Calibri" w:eastAsia="Calibri" w:hAnsi="Calibri" w:cs="Calibri"/>
              </w:rPr>
            </w:pPr>
            <w:r>
              <w:rPr>
                <w:rFonts w:ascii="Calibri" w:eastAsia="Calibri" w:hAnsi="Calibri" w:cs="Calibri"/>
              </w:rPr>
              <w:t>ES-DG-1</w:t>
            </w:r>
          </w:p>
        </w:tc>
      </w:tr>
    </w:tbl>
    <w:p w14:paraId="1AA78A11" w14:textId="77777777" w:rsidR="001A73E7" w:rsidRDefault="00000000">
      <w:pPr>
        <w:spacing w:before="240" w:after="240"/>
        <w:ind w:left="0" w:hanging="2"/>
        <w:rPr>
          <w:rFonts w:ascii="Calibri" w:eastAsia="Calibri" w:hAnsi="Calibri" w:cs="Calibri"/>
          <w:color w:val="0000FF"/>
        </w:rPr>
      </w:pPr>
      <w:r>
        <w:rPr>
          <w:rFonts w:ascii="Calibri" w:eastAsia="Calibri" w:hAnsi="Calibri" w:cs="Calibri"/>
          <w:color w:val="0000FF"/>
        </w:rPr>
        <w:lastRenderedPageBreak/>
        <w:t xml:space="preserve"> </w:t>
      </w:r>
      <w:r>
        <w:rPr>
          <w:rFonts w:ascii="Calibri" w:eastAsia="Calibri" w:hAnsi="Calibri" w:cs="Calibri"/>
          <w:noProof/>
          <w:color w:val="0000FF"/>
        </w:rPr>
        <w:drawing>
          <wp:inline distT="114300" distB="114300" distL="114300" distR="114300" wp14:anchorId="031EF0EA" wp14:editId="550CE280">
            <wp:extent cx="6119820" cy="4102100"/>
            <wp:effectExtent l="0" t="0" r="0" b="0"/>
            <wp:docPr id="1076"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3"/>
                    <a:srcRect/>
                    <a:stretch>
                      <a:fillRect/>
                    </a:stretch>
                  </pic:blipFill>
                  <pic:spPr>
                    <a:xfrm>
                      <a:off x="0" y="0"/>
                      <a:ext cx="6119820" cy="4102100"/>
                    </a:xfrm>
                    <a:prstGeom prst="rect">
                      <a:avLst/>
                    </a:prstGeom>
                    <a:ln/>
                  </pic:spPr>
                </pic:pic>
              </a:graphicData>
            </a:graphic>
          </wp:inline>
        </w:drawing>
      </w:r>
    </w:p>
    <w:p w14:paraId="28685D3C" w14:textId="77777777" w:rsidR="001A73E7" w:rsidRDefault="001A73E7">
      <w:pPr>
        <w:spacing w:before="240" w:after="240"/>
        <w:ind w:left="0" w:hanging="2"/>
        <w:rPr>
          <w:rFonts w:ascii="Calibri" w:eastAsia="Calibri" w:hAnsi="Calibri" w:cs="Calibri"/>
          <w:color w:val="0000FF"/>
        </w:rPr>
      </w:pPr>
    </w:p>
    <w:tbl>
      <w:tblPr>
        <w:tblStyle w:val="affff6"/>
        <w:tblW w:w="754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235"/>
        <w:gridCol w:w="5310"/>
      </w:tblGrid>
      <w:tr w:rsidR="001A73E7" w14:paraId="3A901FE6" w14:textId="77777777">
        <w:trPr>
          <w:trHeight w:val="300"/>
        </w:trPr>
        <w:tc>
          <w:tcPr>
            <w:tcW w:w="2235" w:type="dxa"/>
            <w:tcBorders>
              <w:top w:val="single" w:sz="5" w:space="0" w:color="000000"/>
              <w:left w:val="single" w:sz="5" w:space="0" w:color="000000"/>
              <w:bottom w:val="single" w:sz="5" w:space="0" w:color="000000"/>
              <w:right w:val="single" w:sz="5" w:space="0" w:color="000000"/>
            </w:tcBorders>
            <w:shd w:val="clear" w:color="auto" w:fill="DBDBDB"/>
            <w:tcMar>
              <w:top w:w="0" w:type="dxa"/>
              <w:left w:w="100" w:type="dxa"/>
              <w:bottom w:w="0" w:type="dxa"/>
              <w:right w:w="100" w:type="dxa"/>
            </w:tcMar>
          </w:tcPr>
          <w:p w14:paraId="46CD7CF8" w14:textId="77777777" w:rsidR="001A73E7" w:rsidRDefault="00000000">
            <w:pPr>
              <w:spacing w:before="240" w:after="240"/>
              <w:ind w:left="0" w:hanging="2"/>
              <w:jc w:val="both"/>
              <w:rPr>
                <w:rFonts w:ascii="Calibri" w:eastAsia="Calibri" w:hAnsi="Calibri" w:cs="Calibri"/>
                <w:b/>
              </w:rPr>
            </w:pPr>
            <w:r>
              <w:rPr>
                <w:rFonts w:ascii="Calibri" w:eastAsia="Calibri" w:hAnsi="Calibri" w:cs="Calibri"/>
                <w:b/>
              </w:rPr>
              <w:t>ID Ref.:</w:t>
            </w:r>
          </w:p>
        </w:tc>
        <w:tc>
          <w:tcPr>
            <w:tcW w:w="5310"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54401C72" w14:textId="77777777" w:rsidR="001A73E7" w:rsidRDefault="00000000">
            <w:pPr>
              <w:spacing w:before="240" w:after="240"/>
              <w:ind w:left="0" w:hanging="2"/>
              <w:jc w:val="both"/>
              <w:rPr>
                <w:rFonts w:ascii="Calibri" w:eastAsia="Calibri" w:hAnsi="Calibri" w:cs="Calibri"/>
              </w:rPr>
            </w:pPr>
            <w:r>
              <w:rPr>
                <w:rFonts w:ascii="Calibri" w:eastAsia="Calibri" w:hAnsi="Calibri" w:cs="Calibri"/>
              </w:rPr>
              <w:t>UI-02</w:t>
            </w:r>
          </w:p>
        </w:tc>
      </w:tr>
      <w:tr w:rsidR="001A73E7" w14:paraId="5F56F871" w14:textId="77777777">
        <w:trPr>
          <w:trHeight w:val="300"/>
        </w:trPr>
        <w:tc>
          <w:tcPr>
            <w:tcW w:w="2235" w:type="dxa"/>
            <w:tcBorders>
              <w:top w:val="nil"/>
              <w:left w:val="single" w:sz="5" w:space="0" w:color="000000"/>
              <w:bottom w:val="single" w:sz="5" w:space="0" w:color="000000"/>
              <w:right w:val="single" w:sz="5" w:space="0" w:color="000000"/>
            </w:tcBorders>
            <w:shd w:val="clear" w:color="auto" w:fill="DBDBDB"/>
            <w:tcMar>
              <w:top w:w="0" w:type="dxa"/>
              <w:left w:w="100" w:type="dxa"/>
              <w:bottom w:w="0" w:type="dxa"/>
              <w:right w:w="100" w:type="dxa"/>
            </w:tcMar>
          </w:tcPr>
          <w:p w14:paraId="46249644" w14:textId="77777777" w:rsidR="001A73E7" w:rsidRDefault="00000000">
            <w:pPr>
              <w:spacing w:before="240" w:after="240"/>
              <w:ind w:left="0" w:hanging="2"/>
              <w:jc w:val="both"/>
              <w:rPr>
                <w:rFonts w:ascii="Calibri" w:eastAsia="Calibri" w:hAnsi="Calibri" w:cs="Calibri"/>
                <w:b/>
              </w:rPr>
            </w:pPr>
            <w:r>
              <w:rPr>
                <w:rFonts w:ascii="Calibri" w:eastAsia="Calibri" w:hAnsi="Calibri" w:cs="Calibri"/>
                <w:b/>
              </w:rPr>
              <w:t>Descripción:</w:t>
            </w:r>
          </w:p>
        </w:tc>
        <w:tc>
          <w:tcPr>
            <w:tcW w:w="5310" w:type="dxa"/>
            <w:tcBorders>
              <w:top w:val="nil"/>
              <w:left w:val="nil"/>
              <w:bottom w:val="single" w:sz="5" w:space="0" w:color="000000"/>
              <w:right w:val="single" w:sz="5" w:space="0" w:color="000000"/>
            </w:tcBorders>
            <w:tcMar>
              <w:top w:w="0" w:type="dxa"/>
              <w:left w:w="100" w:type="dxa"/>
              <w:bottom w:w="0" w:type="dxa"/>
              <w:right w:w="100" w:type="dxa"/>
            </w:tcMar>
          </w:tcPr>
          <w:p w14:paraId="04A59522" w14:textId="77777777" w:rsidR="001A73E7" w:rsidRDefault="00000000">
            <w:pPr>
              <w:spacing w:before="240" w:after="240"/>
              <w:ind w:left="0" w:hanging="2"/>
              <w:jc w:val="both"/>
              <w:rPr>
                <w:rFonts w:ascii="Calibri" w:eastAsia="Calibri" w:hAnsi="Calibri" w:cs="Calibri"/>
              </w:rPr>
            </w:pPr>
            <w:r>
              <w:rPr>
                <w:rFonts w:ascii="Calibri" w:eastAsia="Calibri" w:hAnsi="Calibri" w:cs="Calibri"/>
              </w:rPr>
              <w:t>Registro y listado de Clientes</w:t>
            </w:r>
          </w:p>
        </w:tc>
      </w:tr>
      <w:tr w:rsidR="001A73E7" w14:paraId="3DD60B2C" w14:textId="77777777">
        <w:trPr>
          <w:trHeight w:val="300"/>
        </w:trPr>
        <w:tc>
          <w:tcPr>
            <w:tcW w:w="2235" w:type="dxa"/>
            <w:tcBorders>
              <w:top w:val="nil"/>
              <w:left w:val="single" w:sz="5" w:space="0" w:color="000000"/>
              <w:bottom w:val="single" w:sz="5" w:space="0" w:color="000000"/>
              <w:right w:val="single" w:sz="5" w:space="0" w:color="000000"/>
            </w:tcBorders>
            <w:shd w:val="clear" w:color="auto" w:fill="DBDBDB"/>
            <w:tcMar>
              <w:top w:w="0" w:type="dxa"/>
              <w:left w:w="100" w:type="dxa"/>
              <w:bottom w:w="0" w:type="dxa"/>
              <w:right w:w="100" w:type="dxa"/>
            </w:tcMar>
          </w:tcPr>
          <w:p w14:paraId="2685DEA5" w14:textId="77777777" w:rsidR="001A73E7" w:rsidRDefault="00000000">
            <w:pPr>
              <w:spacing w:before="240" w:after="240"/>
              <w:ind w:left="0" w:hanging="2"/>
              <w:jc w:val="both"/>
              <w:rPr>
                <w:rFonts w:ascii="Calibri" w:eastAsia="Calibri" w:hAnsi="Calibri" w:cs="Calibri"/>
                <w:b/>
              </w:rPr>
            </w:pPr>
            <w:r>
              <w:rPr>
                <w:rFonts w:ascii="Calibri" w:eastAsia="Calibri" w:hAnsi="Calibri" w:cs="Calibri"/>
                <w:b/>
              </w:rPr>
              <w:t>Reqs. asociados:</w:t>
            </w:r>
          </w:p>
        </w:tc>
        <w:tc>
          <w:tcPr>
            <w:tcW w:w="5310" w:type="dxa"/>
            <w:tcBorders>
              <w:top w:val="nil"/>
              <w:left w:val="nil"/>
              <w:bottom w:val="single" w:sz="5" w:space="0" w:color="000000"/>
              <w:right w:val="single" w:sz="5" w:space="0" w:color="000000"/>
            </w:tcBorders>
            <w:tcMar>
              <w:top w:w="0" w:type="dxa"/>
              <w:left w:w="100" w:type="dxa"/>
              <w:bottom w:w="0" w:type="dxa"/>
              <w:right w:w="100" w:type="dxa"/>
            </w:tcMar>
          </w:tcPr>
          <w:p w14:paraId="78BB2060" w14:textId="77777777" w:rsidR="001A73E7" w:rsidRDefault="00000000">
            <w:pPr>
              <w:spacing w:before="240" w:after="240"/>
              <w:ind w:left="0" w:hanging="2"/>
              <w:jc w:val="both"/>
              <w:rPr>
                <w:rFonts w:ascii="Calibri" w:eastAsia="Calibri" w:hAnsi="Calibri" w:cs="Calibri"/>
              </w:rPr>
            </w:pPr>
            <w:r>
              <w:rPr>
                <w:rFonts w:ascii="Calibri" w:eastAsia="Calibri" w:hAnsi="Calibri" w:cs="Calibri"/>
              </w:rPr>
              <w:t>SAFRF - 001</w:t>
            </w:r>
          </w:p>
        </w:tc>
      </w:tr>
      <w:tr w:rsidR="001A73E7" w14:paraId="09B72AC9" w14:textId="77777777">
        <w:trPr>
          <w:trHeight w:val="300"/>
        </w:trPr>
        <w:tc>
          <w:tcPr>
            <w:tcW w:w="2235" w:type="dxa"/>
            <w:tcBorders>
              <w:top w:val="nil"/>
              <w:left w:val="single" w:sz="5" w:space="0" w:color="000000"/>
              <w:bottom w:val="single" w:sz="5" w:space="0" w:color="000000"/>
              <w:right w:val="single" w:sz="5" w:space="0" w:color="000000"/>
            </w:tcBorders>
            <w:shd w:val="clear" w:color="auto" w:fill="DBDBDB"/>
            <w:tcMar>
              <w:top w:w="0" w:type="dxa"/>
              <w:left w:w="100" w:type="dxa"/>
              <w:bottom w:w="0" w:type="dxa"/>
              <w:right w:w="100" w:type="dxa"/>
            </w:tcMar>
          </w:tcPr>
          <w:p w14:paraId="57775A0B" w14:textId="77777777" w:rsidR="001A73E7" w:rsidRDefault="00000000">
            <w:pPr>
              <w:spacing w:before="240" w:after="240"/>
              <w:ind w:left="0" w:hanging="2"/>
              <w:jc w:val="both"/>
              <w:rPr>
                <w:rFonts w:ascii="Calibri" w:eastAsia="Calibri" w:hAnsi="Calibri" w:cs="Calibri"/>
                <w:b/>
              </w:rPr>
            </w:pPr>
            <w:r>
              <w:rPr>
                <w:rFonts w:ascii="Calibri" w:eastAsia="Calibri" w:hAnsi="Calibri" w:cs="Calibri"/>
                <w:b/>
              </w:rPr>
              <w:t>CU asociados:</w:t>
            </w:r>
          </w:p>
        </w:tc>
        <w:tc>
          <w:tcPr>
            <w:tcW w:w="5310" w:type="dxa"/>
            <w:tcBorders>
              <w:top w:val="nil"/>
              <w:left w:val="nil"/>
              <w:bottom w:val="single" w:sz="5" w:space="0" w:color="000000"/>
              <w:right w:val="single" w:sz="5" w:space="0" w:color="000000"/>
            </w:tcBorders>
            <w:tcMar>
              <w:top w:w="0" w:type="dxa"/>
              <w:left w:w="100" w:type="dxa"/>
              <w:bottom w:w="0" w:type="dxa"/>
              <w:right w:w="100" w:type="dxa"/>
            </w:tcMar>
          </w:tcPr>
          <w:p w14:paraId="18C647A4" w14:textId="77777777" w:rsidR="001A73E7" w:rsidRDefault="00000000">
            <w:pPr>
              <w:spacing w:before="240" w:after="240"/>
              <w:ind w:left="0" w:hanging="2"/>
              <w:jc w:val="both"/>
              <w:rPr>
                <w:rFonts w:ascii="Calibri" w:eastAsia="Calibri" w:hAnsi="Calibri" w:cs="Calibri"/>
              </w:rPr>
            </w:pPr>
            <w:r>
              <w:rPr>
                <w:rFonts w:ascii="Calibri" w:eastAsia="Calibri" w:hAnsi="Calibri" w:cs="Calibri"/>
              </w:rPr>
              <w:t>CU-01</w:t>
            </w:r>
          </w:p>
        </w:tc>
      </w:tr>
      <w:tr w:rsidR="001A73E7" w14:paraId="56C4E8C9" w14:textId="77777777">
        <w:trPr>
          <w:trHeight w:val="300"/>
        </w:trPr>
        <w:tc>
          <w:tcPr>
            <w:tcW w:w="2235" w:type="dxa"/>
            <w:tcBorders>
              <w:top w:val="nil"/>
              <w:left w:val="single" w:sz="5" w:space="0" w:color="000000"/>
              <w:bottom w:val="single" w:sz="5" w:space="0" w:color="000000"/>
              <w:right w:val="single" w:sz="5" w:space="0" w:color="000000"/>
            </w:tcBorders>
            <w:shd w:val="clear" w:color="auto" w:fill="DBDBDB"/>
            <w:tcMar>
              <w:top w:w="0" w:type="dxa"/>
              <w:left w:w="100" w:type="dxa"/>
              <w:bottom w:w="0" w:type="dxa"/>
              <w:right w:w="100" w:type="dxa"/>
            </w:tcMar>
          </w:tcPr>
          <w:p w14:paraId="52F10A14" w14:textId="77777777" w:rsidR="001A73E7" w:rsidRDefault="00000000">
            <w:pPr>
              <w:spacing w:before="240" w:after="240"/>
              <w:ind w:left="0" w:hanging="2"/>
              <w:jc w:val="both"/>
              <w:rPr>
                <w:rFonts w:ascii="Calibri" w:eastAsia="Calibri" w:hAnsi="Calibri" w:cs="Calibri"/>
                <w:b/>
              </w:rPr>
            </w:pPr>
            <w:r>
              <w:rPr>
                <w:rFonts w:ascii="Calibri" w:eastAsia="Calibri" w:hAnsi="Calibri" w:cs="Calibri"/>
                <w:b/>
              </w:rPr>
              <w:t>Esc. Asociados:</w:t>
            </w:r>
          </w:p>
        </w:tc>
        <w:tc>
          <w:tcPr>
            <w:tcW w:w="5310" w:type="dxa"/>
            <w:tcBorders>
              <w:top w:val="nil"/>
              <w:left w:val="nil"/>
              <w:bottom w:val="single" w:sz="5" w:space="0" w:color="000000"/>
              <w:right w:val="single" w:sz="5" w:space="0" w:color="000000"/>
            </w:tcBorders>
            <w:tcMar>
              <w:top w:w="0" w:type="dxa"/>
              <w:left w:w="100" w:type="dxa"/>
              <w:bottom w:w="0" w:type="dxa"/>
              <w:right w:w="100" w:type="dxa"/>
            </w:tcMar>
          </w:tcPr>
          <w:p w14:paraId="041C8FCA" w14:textId="77777777" w:rsidR="001A73E7" w:rsidRDefault="00000000">
            <w:pPr>
              <w:spacing w:before="240" w:after="240"/>
              <w:ind w:left="0" w:hanging="2"/>
              <w:jc w:val="both"/>
              <w:rPr>
                <w:rFonts w:ascii="Calibri" w:eastAsia="Calibri" w:hAnsi="Calibri" w:cs="Calibri"/>
              </w:rPr>
            </w:pPr>
            <w:r>
              <w:rPr>
                <w:rFonts w:ascii="Calibri" w:eastAsia="Calibri" w:hAnsi="Calibri" w:cs="Calibri"/>
              </w:rPr>
              <w:t>ES-DG-1</w:t>
            </w:r>
          </w:p>
        </w:tc>
      </w:tr>
    </w:tbl>
    <w:p w14:paraId="5B234DE5" w14:textId="77777777" w:rsidR="001A73E7" w:rsidRDefault="00000000">
      <w:pPr>
        <w:spacing w:before="240" w:after="240"/>
        <w:ind w:left="0" w:hanging="2"/>
        <w:rPr>
          <w:rFonts w:ascii="Calibri" w:eastAsia="Calibri" w:hAnsi="Calibri" w:cs="Calibri"/>
          <w:color w:val="0000FF"/>
        </w:rPr>
      </w:pPr>
      <w:r>
        <w:rPr>
          <w:rFonts w:ascii="Calibri" w:eastAsia="Calibri" w:hAnsi="Calibri" w:cs="Calibri"/>
          <w:color w:val="0000FF"/>
        </w:rPr>
        <w:t xml:space="preserve"> </w:t>
      </w:r>
    </w:p>
    <w:p w14:paraId="74703317" w14:textId="77777777" w:rsidR="001A73E7" w:rsidRDefault="00000000">
      <w:pPr>
        <w:ind w:left="0" w:hanging="2"/>
        <w:jc w:val="right"/>
        <w:rPr>
          <w:rFonts w:ascii="Calibri" w:eastAsia="Calibri" w:hAnsi="Calibri" w:cs="Calibri"/>
          <w:color w:val="0000FF"/>
        </w:rPr>
      </w:pPr>
      <w:r>
        <w:rPr>
          <w:rFonts w:ascii="Calibri" w:eastAsia="Calibri" w:hAnsi="Calibri" w:cs="Calibri"/>
          <w:noProof/>
          <w:color w:val="0000FF"/>
        </w:rPr>
        <w:lastRenderedPageBreak/>
        <w:drawing>
          <wp:inline distT="114300" distB="114300" distL="114300" distR="114300" wp14:anchorId="6A5A29C2" wp14:editId="2000DF7B">
            <wp:extent cx="5728328" cy="4814719"/>
            <wp:effectExtent l="0" t="0" r="0" b="0"/>
            <wp:docPr id="1074"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4"/>
                    <a:srcRect/>
                    <a:stretch>
                      <a:fillRect/>
                    </a:stretch>
                  </pic:blipFill>
                  <pic:spPr>
                    <a:xfrm>
                      <a:off x="0" y="0"/>
                      <a:ext cx="5728328" cy="4814719"/>
                    </a:xfrm>
                    <a:prstGeom prst="rect">
                      <a:avLst/>
                    </a:prstGeom>
                    <a:ln/>
                  </pic:spPr>
                </pic:pic>
              </a:graphicData>
            </a:graphic>
          </wp:inline>
        </w:drawing>
      </w:r>
    </w:p>
    <w:p w14:paraId="0F64DE96" w14:textId="77777777" w:rsidR="001A73E7" w:rsidRDefault="00000000">
      <w:pPr>
        <w:spacing w:before="240" w:after="240"/>
        <w:ind w:left="0" w:hanging="2"/>
        <w:jc w:val="center"/>
        <w:rPr>
          <w:rFonts w:ascii="Calibri" w:eastAsia="Calibri" w:hAnsi="Calibri" w:cs="Calibri"/>
          <w:color w:val="0000FF"/>
        </w:rPr>
      </w:pPr>
      <w:r>
        <w:rPr>
          <w:rFonts w:ascii="Calibri" w:eastAsia="Calibri" w:hAnsi="Calibri" w:cs="Calibri"/>
          <w:color w:val="0000FF"/>
        </w:rPr>
        <w:t xml:space="preserve"> </w:t>
      </w:r>
    </w:p>
    <w:tbl>
      <w:tblPr>
        <w:tblStyle w:val="affff7"/>
        <w:tblW w:w="754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235"/>
        <w:gridCol w:w="5310"/>
      </w:tblGrid>
      <w:tr w:rsidR="001A73E7" w14:paraId="35F0744A" w14:textId="77777777">
        <w:trPr>
          <w:trHeight w:val="300"/>
        </w:trPr>
        <w:tc>
          <w:tcPr>
            <w:tcW w:w="2235" w:type="dxa"/>
            <w:tcBorders>
              <w:top w:val="single" w:sz="5" w:space="0" w:color="000000"/>
              <w:left w:val="single" w:sz="5" w:space="0" w:color="000000"/>
              <w:bottom w:val="single" w:sz="5" w:space="0" w:color="000000"/>
              <w:right w:val="single" w:sz="5" w:space="0" w:color="000000"/>
            </w:tcBorders>
            <w:shd w:val="clear" w:color="auto" w:fill="DBDBDB"/>
            <w:tcMar>
              <w:top w:w="0" w:type="dxa"/>
              <w:left w:w="100" w:type="dxa"/>
              <w:bottom w:w="0" w:type="dxa"/>
              <w:right w:w="100" w:type="dxa"/>
            </w:tcMar>
          </w:tcPr>
          <w:p w14:paraId="2BBBE341" w14:textId="77777777" w:rsidR="001A73E7" w:rsidRDefault="00000000">
            <w:pPr>
              <w:spacing w:before="240" w:after="240"/>
              <w:ind w:left="0" w:hanging="2"/>
              <w:jc w:val="both"/>
              <w:rPr>
                <w:rFonts w:ascii="Calibri" w:eastAsia="Calibri" w:hAnsi="Calibri" w:cs="Calibri"/>
                <w:b/>
              </w:rPr>
            </w:pPr>
            <w:r>
              <w:rPr>
                <w:rFonts w:ascii="Calibri" w:eastAsia="Calibri" w:hAnsi="Calibri" w:cs="Calibri"/>
                <w:b/>
              </w:rPr>
              <w:t>ID Ref.:</w:t>
            </w:r>
          </w:p>
        </w:tc>
        <w:tc>
          <w:tcPr>
            <w:tcW w:w="5310"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620A0862" w14:textId="77777777" w:rsidR="001A73E7" w:rsidRDefault="00000000">
            <w:pPr>
              <w:spacing w:before="240" w:after="240"/>
              <w:ind w:left="0" w:hanging="2"/>
              <w:jc w:val="both"/>
              <w:rPr>
                <w:rFonts w:ascii="Calibri" w:eastAsia="Calibri" w:hAnsi="Calibri" w:cs="Calibri"/>
              </w:rPr>
            </w:pPr>
            <w:r>
              <w:rPr>
                <w:rFonts w:ascii="Calibri" w:eastAsia="Calibri" w:hAnsi="Calibri" w:cs="Calibri"/>
              </w:rPr>
              <w:t>UI-03</w:t>
            </w:r>
          </w:p>
        </w:tc>
      </w:tr>
      <w:tr w:rsidR="001A73E7" w14:paraId="05F6A284" w14:textId="77777777">
        <w:trPr>
          <w:trHeight w:val="300"/>
        </w:trPr>
        <w:tc>
          <w:tcPr>
            <w:tcW w:w="2235" w:type="dxa"/>
            <w:tcBorders>
              <w:top w:val="nil"/>
              <w:left w:val="single" w:sz="5" w:space="0" w:color="000000"/>
              <w:bottom w:val="single" w:sz="5" w:space="0" w:color="000000"/>
              <w:right w:val="single" w:sz="5" w:space="0" w:color="000000"/>
            </w:tcBorders>
            <w:shd w:val="clear" w:color="auto" w:fill="DBDBDB"/>
            <w:tcMar>
              <w:top w:w="0" w:type="dxa"/>
              <w:left w:w="100" w:type="dxa"/>
              <w:bottom w:w="0" w:type="dxa"/>
              <w:right w:w="100" w:type="dxa"/>
            </w:tcMar>
          </w:tcPr>
          <w:p w14:paraId="64AA08CE" w14:textId="77777777" w:rsidR="001A73E7" w:rsidRDefault="00000000">
            <w:pPr>
              <w:spacing w:before="240" w:after="240"/>
              <w:ind w:left="0" w:hanging="2"/>
              <w:jc w:val="both"/>
              <w:rPr>
                <w:rFonts w:ascii="Calibri" w:eastAsia="Calibri" w:hAnsi="Calibri" w:cs="Calibri"/>
                <w:b/>
              </w:rPr>
            </w:pPr>
            <w:r>
              <w:rPr>
                <w:rFonts w:ascii="Calibri" w:eastAsia="Calibri" w:hAnsi="Calibri" w:cs="Calibri"/>
                <w:b/>
              </w:rPr>
              <w:t>Descripción:</w:t>
            </w:r>
          </w:p>
        </w:tc>
        <w:tc>
          <w:tcPr>
            <w:tcW w:w="5310" w:type="dxa"/>
            <w:tcBorders>
              <w:top w:val="nil"/>
              <w:left w:val="nil"/>
              <w:bottom w:val="single" w:sz="5" w:space="0" w:color="000000"/>
              <w:right w:val="single" w:sz="5" w:space="0" w:color="000000"/>
            </w:tcBorders>
            <w:tcMar>
              <w:top w:w="0" w:type="dxa"/>
              <w:left w:w="100" w:type="dxa"/>
              <w:bottom w:w="0" w:type="dxa"/>
              <w:right w:w="100" w:type="dxa"/>
            </w:tcMar>
          </w:tcPr>
          <w:p w14:paraId="6A20C370" w14:textId="77777777" w:rsidR="001A73E7" w:rsidRDefault="00000000">
            <w:pPr>
              <w:spacing w:before="240" w:after="240"/>
              <w:ind w:left="0" w:hanging="2"/>
              <w:jc w:val="both"/>
              <w:rPr>
                <w:rFonts w:ascii="Calibri" w:eastAsia="Calibri" w:hAnsi="Calibri" w:cs="Calibri"/>
              </w:rPr>
            </w:pPr>
            <w:r>
              <w:rPr>
                <w:rFonts w:ascii="Calibri" w:eastAsia="Calibri" w:hAnsi="Calibri" w:cs="Calibri"/>
              </w:rPr>
              <w:t>Perfil del Administrador del Sistema</w:t>
            </w:r>
          </w:p>
        </w:tc>
      </w:tr>
      <w:tr w:rsidR="001A73E7" w14:paraId="0D437227" w14:textId="77777777">
        <w:trPr>
          <w:trHeight w:val="300"/>
        </w:trPr>
        <w:tc>
          <w:tcPr>
            <w:tcW w:w="2235" w:type="dxa"/>
            <w:tcBorders>
              <w:top w:val="nil"/>
              <w:left w:val="single" w:sz="5" w:space="0" w:color="000000"/>
              <w:bottom w:val="single" w:sz="5" w:space="0" w:color="000000"/>
              <w:right w:val="single" w:sz="5" w:space="0" w:color="000000"/>
            </w:tcBorders>
            <w:shd w:val="clear" w:color="auto" w:fill="DBDBDB"/>
            <w:tcMar>
              <w:top w:w="0" w:type="dxa"/>
              <w:left w:w="100" w:type="dxa"/>
              <w:bottom w:w="0" w:type="dxa"/>
              <w:right w:w="100" w:type="dxa"/>
            </w:tcMar>
          </w:tcPr>
          <w:p w14:paraId="61C55AF9" w14:textId="77777777" w:rsidR="001A73E7" w:rsidRDefault="00000000">
            <w:pPr>
              <w:spacing w:before="240" w:after="240"/>
              <w:ind w:left="0" w:hanging="2"/>
              <w:jc w:val="both"/>
              <w:rPr>
                <w:rFonts w:ascii="Calibri" w:eastAsia="Calibri" w:hAnsi="Calibri" w:cs="Calibri"/>
                <w:b/>
              </w:rPr>
            </w:pPr>
            <w:r>
              <w:rPr>
                <w:rFonts w:ascii="Calibri" w:eastAsia="Calibri" w:hAnsi="Calibri" w:cs="Calibri"/>
                <w:b/>
              </w:rPr>
              <w:t>Reqs. asociados:</w:t>
            </w:r>
          </w:p>
        </w:tc>
        <w:tc>
          <w:tcPr>
            <w:tcW w:w="5310" w:type="dxa"/>
            <w:tcBorders>
              <w:top w:val="nil"/>
              <w:left w:val="nil"/>
              <w:bottom w:val="single" w:sz="5" w:space="0" w:color="000000"/>
              <w:right w:val="single" w:sz="5" w:space="0" w:color="000000"/>
            </w:tcBorders>
            <w:tcMar>
              <w:top w:w="0" w:type="dxa"/>
              <w:left w:w="100" w:type="dxa"/>
              <w:bottom w:w="0" w:type="dxa"/>
              <w:right w:w="100" w:type="dxa"/>
            </w:tcMar>
          </w:tcPr>
          <w:p w14:paraId="6B3FE50F" w14:textId="77777777" w:rsidR="001A73E7" w:rsidRDefault="00000000">
            <w:pPr>
              <w:spacing w:before="240" w:after="240"/>
              <w:ind w:left="0" w:hanging="2"/>
              <w:jc w:val="both"/>
              <w:rPr>
                <w:rFonts w:ascii="Calibri" w:eastAsia="Calibri" w:hAnsi="Calibri" w:cs="Calibri"/>
              </w:rPr>
            </w:pPr>
            <w:r>
              <w:rPr>
                <w:rFonts w:ascii="Calibri" w:eastAsia="Calibri" w:hAnsi="Calibri" w:cs="Calibri"/>
              </w:rPr>
              <w:t>SAFRF – 015, SAFRF – 008, SAFRF - 006</w:t>
            </w:r>
          </w:p>
        </w:tc>
      </w:tr>
      <w:tr w:rsidR="001A73E7" w14:paraId="266294F6" w14:textId="77777777">
        <w:trPr>
          <w:trHeight w:val="300"/>
        </w:trPr>
        <w:tc>
          <w:tcPr>
            <w:tcW w:w="2235" w:type="dxa"/>
            <w:tcBorders>
              <w:top w:val="nil"/>
              <w:left w:val="single" w:sz="5" w:space="0" w:color="000000"/>
              <w:bottom w:val="single" w:sz="5" w:space="0" w:color="000000"/>
              <w:right w:val="single" w:sz="5" w:space="0" w:color="000000"/>
            </w:tcBorders>
            <w:shd w:val="clear" w:color="auto" w:fill="DBDBDB"/>
            <w:tcMar>
              <w:top w:w="0" w:type="dxa"/>
              <w:left w:w="100" w:type="dxa"/>
              <w:bottom w:w="0" w:type="dxa"/>
              <w:right w:w="100" w:type="dxa"/>
            </w:tcMar>
          </w:tcPr>
          <w:p w14:paraId="6F7F05D3" w14:textId="77777777" w:rsidR="001A73E7" w:rsidRDefault="00000000">
            <w:pPr>
              <w:spacing w:before="240" w:after="240"/>
              <w:ind w:left="0" w:hanging="2"/>
              <w:jc w:val="both"/>
              <w:rPr>
                <w:rFonts w:ascii="Calibri" w:eastAsia="Calibri" w:hAnsi="Calibri" w:cs="Calibri"/>
                <w:b/>
              </w:rPr>
            </w:pPr>
            <w:r>
              <w:rPr>
                <w:rFonts w:ascii="Calibri" w:eastAsia="Calibri" w:hAnsi="Calibri" w:cs="Calibri"/>
                <w:b/>
              </w:rPr>
              <w:t>CU asociados:</w:t>
            </w:r>
          </w:p>
        </w:tc>
        <w:tc>
          <w:tcPr>
            <w:tcW w:w="5310" w:type="dxa"/>
            <w:tcBorders>
              <w:top w:val="nil"/>
              <w:left w:val="nil"/>
              <w:bottom w:val="single" w:sz="5" w:space="0" w:color="000000"/>
              <w:right w:val="single" w:sz="5" w:space="0" w:color="000000"/>
            </w:tcBorders>
            <w:tcMar>
              <w:top w:w="0" w:type="dxa"/>
              <w:left w:w="100" w:type="dxa"/>
              <w:bottom w:w="0" w:type="dxa"/>
              <w:right w:w="100" w:type="dxa"/>
            </w:tcMar>
          </w:tcPr>
          <w:p w14:paraId="770F70AD" w14:textId="77777777" w:rsidR="001A73E7" w:rsidRDefault="00000000">
            <w:pPr>
              <w:spacing w:before="240" w:after="240"/>
              <w:ind w:left="0" w:hanging="2"/>
              <w:jc w:val="both"/>
              <w:rPr>
                <w:rFonts w:ascii="Calibri" w:eastAsia="Calibri" w:hAnsi="Calibri" w:cs="Calibri"/>
              </w:rPr>
            </w:pPr>
            <w:r>
              <w:rPr>
                <w:rFonts w:ascii="Calibri" w:eastAsia="Calibri" w:hAnsi="Calibri" w:cs="Calibri"/>
              </w:rPr>
              <w:t>CU-12</w:t>
            </w:r>
          </w:p>
        </w:tc>
      </w:tr>
      <w:tr w:rsidR="001A73E7" w14:paraId="389808D9" w14:textId="77777777">
        <w:trPr>
          <w:trHeight w:val="300"/>
        </w:trPr>
        <w:tc>
          <w:tcPr>
            <w:tcW w:w="2235" w:type="dxa"/>
            <w:tcBorders>
              <w:top w:val="nil"/>
              <w:left w:val="single" w:sz="5" w:space="0" w:color="000000"/>
              <w:bottom w:val="single" w:sz="5" w:space="0" w:color="000000"/>
              <w:right w:val="single" w:sz="5" w:space="0" w:color="000000"/>
            </w:tcBorders>
            <w:shd w:val="clear" w:color="auto" w:fill="DBDBDB"/>
            <w:tcMar>
              <w:top w:w="0" w:type="dxa"/>
              <w:left w:w="100" w:type="dxa"/>
              <w:bottom w:w="0" w:type="dxa"/>
              <w:right w:w="100" w:type="dxa"/>
            </w:tcMar>
          </w:tcPr>
          <w:p w14:paraId="2EF95B70" w14:textId="77777777" w:rsidR="001A73E7" w:rsidRDefault="00000000">
            <w:pPr>
              <w:spacing w:before="240" w:after="240"/>
              <w:ind w:left="0" w:hanging="2"/>
              <w:jc w:val="both"/>
              <w:rPr>
                <w:rFonts w:ascii="Calibri" w:eastAsia="Calibri" w:hAnsi="Calibri" w:cs="Calibri"/>
                <w:b/>
              </w:rPr>
            </w:pPr>
            <w:r>
              <w:rPr>
                <w:rFonts w:ascii="Calibri" w:eastAsia="Calibri" w:hAnsi="Calibri" w:cs="Calibri"/>
                <w:b/>
              </w:rPr>
              <w:t>Esc. Asociados:</w:t>
            </w:r>
          </w:p>
        </w:tc>
        <w:tc>
          <w:tcPr>
            <w:tcW w:w="5310" w:type="dxa"/>
            <w:tcBorders>
              <w:top w:val="nil"/>
              <w:left w:val="nil"/>
              <w:bottom w:val="single" w:sz="5" w:space="0" w:color="000000"/>
              <w:right w:val="single" w:sz="5" w:space="0" w:color="000000"/>
            </w:tcBorders>
            <w:tcMar>
              <w:top w:w="0" w:type="dxa"/>
              <w:left w:w="100" w:type="dxa"/>
              <w:bottom w:w="0" w:type="dxa"/>
              <w:right w:w="100" w:type="dxa"/>
            </w:tcMar>
          </w:tcPr>
          <w:p w14:paraId="2F35A8C3" w14:textId="77777777" w:rsidR="001A73E7" w:rsidRDefault="00000000">
            <w:pPr>
              <w:spacing w:before="240" w:after="240"/>
              <w:ind w:left="0" w:hanging="2"/>
              <w:jc w:val="both"/>
              <w:rPr>
                <w:rFonts w:ascii="Calibri" w:eastAsia="Calibri" w:hAnsi="Calibri" w:cs="Calibri"/>
              </w:rPr>
            </w:pPr>
            <w:r>
              <w:rPr>
                <w:rFonts w:ascii="Calibri" w:eastAsia="Calibri" w:hAnsi="Calibri" w:cs="Calibri"/>
              </w:rPr>
              <w:t>ES-DG-12</w:t>
            </w:r>
          </w:p>
        </w:tc>
      </w:tr>
    </w:tbl>
    <w:p w14:paraId="3B9835AA" w14:textId="77777777" w:rsidR="001A73E7" w:rsidRDefault="001A73E7">
      <w:pPr>
        <w:ind w:left="0" w:hanging="2"/>
        <w:rPr>
          <w:rFonts w:ascii="Calibri" w:eastAsia="Calibri" w:hAnsi="Calibri" w:cs="Calibri"/>
          <w:color w:val="0000FF"/>
        </w:rPr>
      </w:pPr>
    </w:p>
    <w:p w14:paraId="594F8383" w14:textId="77777777" w:rsidR="001A73E7" w:rsidRDefault="001A73E7">
      <w:pPr>
        <w:ind w:left="0" w:hanging="2"/>
        <w:rPr>
          <w:rFonts w:ascii="Calibri" w:eastAsia="Calibri" w:hAnsi="Calibri" w:cs="Calibri"/>
          <w:color w:val="0000FF"/>
        </w:rPr>
      </w:pPr>
    </w:p>
    <w:p w14:paraId="5A7520BD" w14:textId="77777777" w:rsidR="001A73E7" w:rsidRDefault="00000000">
      <w:pPr>
        <w:ind w:left="0" w:hanging="2"/>
        <w:jc w:val="right"/>
        <w:rPr>
          <w:rFonts w:ascii="Calibri" w:eastAsia="Calibri" w:hAnsi="Calibri" w:cs="Calibri"/>
          <w:color w:val="0000FF"/>
        </w:rPr>
      </w:pPr>
      <w:r>
        <w:rPr>
          <w:rFonts w:ascii="Calibri" w:eastAsia="Calibri" w:hAnsi="Calibri" w:cs="Calibri"/>
          <w:noProof/>
          <w:color w:val="0000FF"/>
        </w:rPr>
        <w:lastRenderedPageBreak/>
        <w:drawing>
          <wp:inline distT="114300" distB="114300" distL="114300" distR="114300" wp14:anchorId="5C8A29A7" wp14:editId="3B6CDFCF">
            <wp:extent cx="5880728" cy="5670375"/>
            <wp:effectExtent l="0" t="0" r="0" b="0"/>
            <wp:docPr id="1077"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5"/>
                    <a:srcRect/>
                    <a:stretch>
                      <a:fillRect/>
                    </a:stretch>
                  </pic:blipFill>
                  <pic:spPr>
                    <a:xfrm>
                      <a:off x="0" y="0"/>
                      <a:ext cx="5880728" cy="5670375"/>
                    </a:xfrm>
                    <a:prstGeom prst="rect">
                      <a:avLst/>
                    </a:prstGeom>
                    <a:ln/>
                  </pic:spPr>
                </pic:pic>
              </a:graphicData>
            </a:graphic>
          </wp:inline>
        </w:drawing>
      </w:r>
    </w:p>
    <w:p w14:paraId="5A75DEEE" w14:textId="77777777" w:rsidR="001A73E7" w:rsidRDefault="001A73E7">
      <w:pPr>
        <w:ind w:left="0" w:hanging="2"/>
        <w:rPr>
          <w:rFonts w:ascii="Calibri" w:eastAsia="Calibri" w:hAnsi="Calibri" w:cs="Calibri"/>
          <w:color w:val="0000FF"/>
        </w:rPr>
      </w:pPr>
    </w:p>
    <w:tbl>
      <w:tblPr>
        <w:tblStyle w:val="affff8"/>
        <w:tblW w:w="754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235"/>
        <w:gridCol w:w="5310"/>
      </w:tblGrid>
      <w:tr w:rsidR="001A73E7" w14:paraId="5B134C0E" w14:textId="77777777">
        <w:trPr>
          <w:trHeight w:val="300"/>
        </w:trPr>
        <w:tc>
          <w:tcPr>
            <w:tcW w:w="2235" w:type="dxa"/>
            <w:tcBorders>
              <w:top w:val="single" w:sz="5" w:space="0" w:color="000000"/>
              <w:left w:val="single" w:sz="5" w:space="0" w:color="000000"/>
              <w:bottom w:val="single" w:sz="5" w:space="0" w:color="000000"/>
              <w:right w:val="single" w:sz="5" w:space="0" w:color="000000"/>
            </w:tcBorders>
            <w:shd w:val="clear" w:color="auto" w:fill="DBDBDB"/>
            <w:tcMar>
              <w:top w:w="0" w:type="dxa"/>
              <w:left w:w="100" w:type="dxa"/>
              <w:bottom w:w="0" w:type="dxa"/>
              <w:right w:w="100" w:type="dxa"/>
            </w:tcMar>
          </w:tcPr>
          <w:p w14:paraId="76F63C5B" w14:textId="77777777" w:rsidR="001A73E7" w:rsidRDefault="00000000">
            <w:pPr>
              <w:spacing w:before="240" w:after="240"/>
              <w:ind w:left="0" w:hanging="2"/>
              <w:jc w:val="both"/>
              <w:rPr>
                <w:rFonts w:ascii="Calibri" w:eastAsia="Calibri" w:hAnsi="Calibri" w:cs="Calibri"/>
                <w:b/>
              </w:rPr>
            </w:pPr>
            <w:r>
              <w:rPr>
                <w:rFonts w:ascii="Calibri" w:eastAsia="Calibri" w:hAnsi="Calibri" w:cs="Calibri"/>
                <w:b/>
              </w:rPr>
              <w:t>ID Ref.:</w:t>
            </w:r>
          </w:p>
        </w:tc>
        <w:tc>
          <w:tcPr>
            <w:tcW w:w="5310"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5F765E7A" w14:textId="77777777" w:rsidR="001A73E7" w:rsidRDefault="00000000">
            <w:pPr>
              <w:spacing w:before="240" w:after="240"/>
              <w:ind w:left="0" w:hanging="2"/>
              <w:jc w:val="both"/>
              <w:rPr>
                <w:rFonts w:ascii="Calibri" w:eastAsia="Calibri" w:hAnsi="Calibri" w:cs="Calibri"/>
              </w:rPr>
            </w:pPr>
            <w:r>
              <w:rPr>
                <w:rFonts w:ascii="Calibri" w:eastAsia="Calibri" w:hAnsi="Calibri" w:cs="Calibri"/>
              </w:rPr>
              <w:t>UI-04</w:t>
            </w:r>
          </w:p>
        </w:tc>
      </w:tr>
      <w:tr w:rsidR="001A73E7" w14:paraId="3F38F6F2" w14:textId="77777777">
        <w:trPr>
          <w:trHeight w:val="300"/>
        </w:trPr>
        <w:tc>
          <w:tcPr>
            <w:tcW w:w="2235" w:type="dxa"/>
            <w:tcBorders>
              <w:top w:val="nil"/>
              <w:left w:val="single" w:sz="5" w:space="0" w:color="000000"/>
              <w:bottom w:val="single" w:sz="5" w:space="0" w:color="000000"/>
              <w:right w:val="single" w:sz="5" w:space="0" w:color="000000"/>
            </w:tcBorders>
            <w:shd w:val="clear" w:color="auto" w:fill="DBDBDB"/>
            <w:tcMar>
              <w:top w:w="0" w:type="dxa"/>
              <w:left w:w="100" w:type="dxa"/>
              <w:bottom w:w="0" w:type="dxa"/>
              <w:right w:w="100" w:type="dxa"/>
            </w:tcMar>
          </w:tcPr>
          <w:p w14:paraId="0E5997D8" w14:textId="77777777" w:rsidR="001A73E7" w:rsidRDefault="00000000">
            <w:pPr>
              <w:spacing w:before="240" w:after="240"/>
              <w:ind w:left="0" w:hanging="2"/>
              <w:jc w:val="both"/>
              <w:rPr>
                <w:rFonts w:ascii="Calibri" w:eastAsia="Calibri" w:hAnsi="Calibri" w:cs="Calibri"/>
                <w:b/>
              </w:rPr>
            </w:pPr>
            <w:r>
              <w:rPr>
                <w:rFonts w:ascii="Calibri" w:eastAsia="Calibri" w:hAnsi="Calibri" w:cs="Calibri"/>
                <w:b/>
              </w:rPr>
              <w:t>Descripción:</w:t>
            </w:r>
          </w:p>
        </w:tc>
        <w:tc>
          <w:tcPr>
            <w:tcW w:w="5310" w:type="dxa"/>
            <w:tcBorders>
              <w:top w:val="nil"/>
              <w:left w:val="nil"/>
              <w:bottom w:val="single" w:sz="5" w:space="0" w:color="000000"/>
              <w:right w:val="single" w:sz="5" w:space="0" w:color="000000"/>
            </w:tcBorders>
            <w:tcMar>
              <w:top w:w="0" w:type="dxa"/>
              <w:left w:w="100" w:type="dxa"/>
              <w:bottom w:w="0" w:type="dxa"/>
              <w:right w:w="100" w:type="dxa"/>
            </w:tcMar>
          </w:tcPr>
          <w:p w14:paraId="1E22FC62" w14:textId="77777777" w:rsidR="001A73E7" w:rsidRDefault="00000000">
            <w:pPr>
              <w:spacing w:before="240" w:after="240"/>
              <w:ind w:left="0" w:hanging="2"/>
              <w:jc w:val="both"/>
              <w:rPr>
                <w:rFonts w:ascii="Calibri" w:eastAsia="Calibri" w:hAnsi="Calibri" w:cs="Calibri"/>
              </w:rPr>
            </w:pPr>
            <w:r>
              <w:rPr>
                <w:rFonts w:ascii="Calibri" w:eastAsia="Calibri" w:hAnsi="Calibri" w:cs="Calibri"/>
              </w:rPr>
              <w:t>Consultar los servicios y productos del sistema</w:t>
            </w:r>
          </w:p>
        </w:tc>
      </w:tr>
      <w:tr w:rsidR="001A73E7" w14:paraId="64DA6C48" w14:textId="77777777">
        <w:trPr>
          <w:trHeight w:val="300"/>
        </w:trPr>
        <w:tc>
          <w:tcPr>
            <w:tcW w:w="2235" w:type="dxa"/>
            <w:tcBorders>
              <w:top w:val="nil"/>
              <w:left w:val="single" w:sz="5" w:space="0" w:color="000000"/>
              <w:bottom w:val="single" w:sz="5" w:space="0" w:color="000000"/>
              <w:right w:val="single" w:sz="5" w:space="0" w:color="000000"/>
            </w:tcBorders>
            <w:shd w:val="clear" w:color="auto" w:fill="DBDBDB"/>
            <w:tcMar>
              <w:top w:w="0" w:type="dxa"/>
              <w:left w:w="100" w:type="dxa"/>
              <w:bottom w:w="0" w:type="dxa"/>
              <w:right w:w="100" w:type="dxa"/>
            </w:tcMar>
          </w:tcPr>
          <w:p w14:paraId="0766765D" w14:textId="77777777" w:rsidR="001A73E7" w:rsidRDefault="00000000">
            <w:pPr>
              <w:spacing w:before="240" w:after="240"/>
              <w:ind w:left="0" w:hanging="2"/>
              <w:jc w:val="both"/>
              <w:rPr>
                <w:rFonts w:ascii="Calibri" w:eastAsia="Calibri" w:hAnsi="Calibri" w:cs="Calibri"/>
                <w:b/>
              </w:rPr>
            </w:pPr>
            <w:r>
              <w:rPr>
                <w:rFonts w:ascii="Calibri" w:eastAsia="Calibri" w:hAnsi="Calibri" w:cs="Calibri"/>
                <w:b/>
              </w:rPr>
              <w:t>Reqs. asociados:</w:t>
            </w:r>
          </w:p>
        </w:tc>
        <w:tc>
          <w:tcPr>
            <w:tcW w:w="5310" w:type="dxa"/>
            <w:tcBorders>
              <w:top w:val="nil"/>
              <w:left w:val="nil"/>
              <w:bottom w:val="single" w:sz="5" w:space="0" w:color="000000"/>
              <w:right w:val="single" w:sz="5" w:space="0" w:color="000000"/>
            </w:tcBorders>
            <w:tcMar>
              <w:top w:w="0" w:type="dxa"/>
              <w:left w:w="100" w:type="dxa"/>
              <w:bottom w:w="0" w:type="dxa"/>
              <w:right w:w="100" w:type="dxa"/>
            </w:tcMar>
          </w:tcPr>
          <w:p w14:paraId="00D7761A" w14:textId="77777777" w:rsidR="001A73E7" w:rsidRDefault="00000000">
            <w:pPr>
              <w:spacing w:before="240" w:after="240"/>
              <w:ind w:left="0" w:hanging="2"/>
              <w:jc w:val="both"/>
              <w:rPr>
                <w:rFonts w:ascii="Calibri" w:eastAsia="Calibri" w:hAnsi="Calibri" w:cs="Calibri"/>
              </w:rPr>
            </w:pPr>
            <w:r>
              <w:rPr>
                <w:rFonts w:ascii="Calibri" w:eastAsia="Calibri" w:hAnsi="Calibri" w:cs="Calibri"/>
              </w:rPr>
              <w:t>SAFRF - 008</w:t>
            </w:r>
          </w:p>
        </w:tc>
      </w:tr>
      <w:tr w:rsidR="001A73E7" w14:paraId="3D413DA1" w14:textId="77777777">
        <w:trPr>
          <w:trHeight w:val="300"/>
        </w:trPr>
        <w:tc>
          <w:tcPr>
            <w:tcW w:w="2235" w:type="dxa"/>
            <w:tcBorders>
              <w:top w:val="nil"/>
              <w:left w:val="single" w:sz="5" w:space="0" w:color="000000"/>
              <w:bottom w:val="single" w:sz="5" w:space="0" w:color="000000"/>
              <w:right w:val="single" w:sz="5" w:space="0" w:color="000000"/>
            </w:tcBorders>
            <w:shd w:val="clear" w:color="auto" w:fill="DBDBDB"/>
            <w:tcMar>
              <w:top w:w="0" w:type="dxa"/>
              <w:left w:w="100" w:type="dxa"/>
              <w:bottom w:w="0" w:type="dxa"/>
              <w:right w:w="100" w:type="dxa"/>
            </w:tcMar>
          </w:tcPr>
          <w:p w14:paraId="2A78DFC6" w14:textId="77777777" w:rsidR="001A73E7" w:rsidRDefault="00000000">
            <w:pPr>
              <w:spacing w:before="240" w:after="240"/>
              <w:ind w:left="0" w:hanging="2"/>
              <w:jc w:val="both"/>
              <w:rPr>
                <w:rFonts w:ascii="Calibri" w:eastAsia="Calibri" w:hAnsi="Calibri" w:cs="Calibri"/>
                <w:b/>
              </w:rPr>
            </w:pPr>
            <w:r>
              <w:rPr>
                <w:rFonts w:ascii="Calibri" w:eastAsia="Calibri" w:hAnsi="Calibri" w:cs="Calibri"/>
                <w:b/>
              </w:rPr>
              <w:t>CU asociados:</w:t>
            </w:r>
          </w:p>
        </w:tc>
        <w:tc>
          <w:tcPr>
            <w:tcW w:w="5310" w:type="dxa"/>
            <w:tcBorders>
              <w:top w:val="nil"/>
              <w:left w:val="nil"/>
              <w:bottom w:val="single" w:sz="5" w:space="0" w:color="000000"/>
              <w:right w:val="single" w:sz="5" w:space="0" w:color="000000"/>
            </w:tcBorders>
            <w:tcMar>
              <w:top w:w="0" w:type="dxa"/>
              <w:left w:w="100" w:type="dxa"/>
              <w:bottom w:w="0" w:type="dxa"/>
              <w:right w:w="100" w:type="dxa"/>
            </w:tcMar>
          </w:tcPr>
          <w:p w14:paraId="7A2D7728" w14:textId="77777777" w:rsidR="001A73E7" w:rsidRDefault="00000000">
            <w:pPr>
              <w:spacing w:before="240" w:after="240"/>
              <w:ind w:left="0" w:hanging="2"/>
              <w:jc w:val="both"/>
              <w:rPr>
                <w:rFonts w:ascii="Calibri" w:eastAsia="Calibri" w:hAnsi="Calibri" w:cs="Calibri"/>
              </w:rPr>
            </w:pPr>
            <w:r>
              <w:rPr>
                <w:rFonts w:ascii="Calibri" w:eastAsia="Calibri" w:hAnsi="Calibri" w:cs="Calibri"/>
              </w:rPr>
              <w:t>CU-23</w:t>
            </w:r>
          </w:p>
        </w:tc>
      </w:tr>
      <w:tr w:rsidR="001A73E7" w14:paraId="7D48F0B4" w14:textId="77777777">
        <w:trPr>
          <w:trHeight w:val="300"/>
        </w:trPr>
        <w:tc>
          <w:tcPr>
            <w:tcW w:w="2235" w:type="dxa"/>
            <w:tcBorders>
              <w:top w:val="nil"/>
              <w:left w:val="single" w:sz="5" w:space="0" w:color="000000"/>
              <w:bottom w:val="single" w:sz="5" w:space="0" w:color="000000"/>
              <w:right w:val="single" w:sz="5" w:space="0" w:color="000000"/>
            </w:tcBorders>
            <w:shd w:val="clear" w:color="auto" w:fill="DBDBDB"/>
            <w:tcMar>
              <w:top w:w="0" w:type="dxa"/>
              <w:left w:w="100" w:type="dxa"/>
              <w:bottom w:w="0" w:type="dxa"/>
              <w:right w:w="100" w:type="dxa"/>
            </w:tcMar>
          </w:tcPr>
          <w:p w14:paraId="0AE62C52" w14:textId="77777777" w:rsidR="001A73E7" w:rsidRDefault="00000000">
            <w:pPr>
              <w:spacing w:before="240" w:after="240"/>
              <w:ind w:left="0" w:hanging="2"/>
              <w:jc w:val="both"/>
              <w:rPr>
                <w:rFonts w:ascii="Calibri" w:eastAsia="Calibri" w:hAnsi="Calibri" w:cs="Calibri"/>
                <w:b/>
              </w:rPr>
            </w:pPr>
            <w:r>
              <w:rPr>
                <w:rFonts w:ascii="Calibri" w:eastAsia="Calibri" w:hAnsi="Calibri" w:cs="Calibri"/>
                <w:b/>
              </w:rPr>
              <w:t>Esc. Asociados:</w:t>
            </w:r>
          </w:p>
        </w:tc>
        <w:tc>
          <w:tcPr>
            <w:tcW w:w="5310" w:type="dxa"/>
            <w:tcBorders>
              <w:top w:val="nil"/>
              <w:left w:val="nil"/>
              <w:bottom w:val="single" w:sz="5" w:space="0" w:color="000000"/>
              <w:right w:val="single" w:sz="5" w:space="0" w:color="000000"/>
            </w:tcBorders>
            <w:tcMar>
              <w:top w:w="0" w:type="dxa"/>
              <w:left w:w="100" w:type="dxa"/>
              <w:bottom w:w="0" w:type="dxa"/>
              <w:right w:w="100" w:type="dxa"/>
            </w:tcMar>
          </w:tcPr>
          <w:p w14:paraId="3B3F0FAB" w14:textId="77777777" w:rsidR="001A73E7" w:rsidRDefault="00000000">
            <w:pPr>
              <w:spacing w:before="240" w:after="240"/>
              <w:ind w:left="0" w:hanging="2"/>
              <w:jc w:val="both"/>
              <w:rPr>
                <w:rFonts w:ascii="Calibri" w:eastAsia="Calibri" w:hAnsi="Calibri" w:cs="Calibri"/>
              </w:rPr>
            </w:pPr>
            <w:r>
              <w:rPr>
                <w:rFonts w:ascii="Calibri" w:eastAsia="Calibri" w:hAnsi="Calibri" w:cs="Calibri"/>
              </w:rPr>
              <w:t>ES-DG-23</w:t>
            </w:r>
          </w:p>
        </w:tc>
      </w:tr>
    </w:tbl>
    <w:p w14:paraId="72472492" w14:textId="77777777" w:rsidR="001A73E7" w:rsidRDefault="00000000">
      <w:pPr>
        <w:spacing w:before="240" w:after="240"/>
        <w:ind w:left="0" w:hanging="2"/>
        <w:jc w:val="right"/>
        <w:rPr>
          <w:rFonts w:ascii="Calibri" w:eastAsia="Calibri" w:hAnsi="Calibri" w:cs="Calibri"/>
          <w:color w:val="0000FF"/>
        </w:rPr>
      </w:pPr>
      <w:r>
        <w:rPr>
          <w:rFonts w:ascii="Calibri" w:eastAsia="Calibri" w:hAnsi="Calibri" w:cs="Calibri"/>
          <w:noProof/>
          <w:color w:val="0000FF"/>
        </w:rPr>
        <w:lastRenderedPageBreak/>
        <w:drawing>
          <wp:inline distT="114300" distB="114300" distL="114300" distR="114300" wp14:anchorId="5AD2D081" wp14:editId="6495C991">
            <wp:extent cx="5947403" cy="5466431"/>
            <wp:effectExtent l="0" t="0" r="0" b="0"/>
            <wp:docPr id="104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6"/>
                    <a:srcRect/>
                    <a:stretch>
                      <a:fillRect/>
                    </a:stretch>
                  </pic:blipFill>
                  <pic:spPr>
                    <a:xfrm>
                      <a:off x="0" y="0"/>
                      <a:ext cx="5947403" cy="5466431"/>
                    </a:xfrm>
                    <a:prstGeom prst="rect">
                      <a:avLst/>
                    </a:prstGeom>
                    <a:ln/>
                  </pic:spPr>
                </pic:pic>
              </a:graphicData>
            </a:graphic>
          </wp:inline>
        </w:drawing>
      </w:r>
      <w:r>
        <w:rPr>
          <w:rFonts w:ascii="Calibri" w:eastAsia="Calibri" w:hAnsi="Calibri" w:cs="Calibri"/>
          <w:color w:val="0000FF"/>
        </w:rPr>
        <w:t xml:space="preserve"> </w:t>
      </w:r>
    </w:p>
    <w:p w14:paraId="2E52E68F" w14:textId="77777777" w:rsidR="001A73E7" w:rsidRDefault="00000000">
      <w:pPr>
        <w:spacing w:before="240" w:after="240"/>
        <w:ind w:left="0" w:hanging="2"/>
        <w:rPr>
          <w:rFonts w:ascii="Calibri" w:eastAsia="Calibri" w:hAnsi="Calibri" w:cs="Calibri"/>
          <w:color w:val="0000FF"/>
        </w:rPr>
      </w:pPr>
      <w:r>
        <w:rPr>
          <w:rFonts w:ascii="Calibri" w:eastAsia="Calibri" w:hAnsi="Calibri" w:cs="Calibri"/>
          <w:color w:val="0000FF"/>
        </w:rPr>
        <w:t xml:space="preserve"> </w:t>
      </w:r>
    </w:p>
    <w:tbl>
      <w:tblPr>
        <w:tblStyle w:val="affff9"/>
        <w:tblW w:w="754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235"/>
        <w:gridCol w:w="5310"/>
      </w:tblGrid>
      <w:tr w:rsidR="001A73E7" w14:paraId="7F5777F5" w14:textId="77777777">
        <w:trPr>
          <w:trHeight w:val="300"/>
        </w:trPr>
        <w:tc>
          <w:tcPr>
            <w:tcW w:w="2235" w:type="dxa"/>
            <w:tcBorders>
              <w:top w:val="single" w:sz="5" w:space="0" w:color="000000"/>
              <w:left w:val="single" w:sz="5" w:space="0" w:color="000000"/>
              <w:bottom w:val="single" w:sz="5" w:space="0" w:color="000000"/>
              <w:right w:val="single" w:sz="5" w:space="0" w:color="000000"/>
            </w:tcBorders>
            <w:shd w:val="clear" w:color="auto" w:fill="DBDBDB"/>
            <w:tcMar>
              <w:top w:w="0" w:type="dxa"/>
              <w:left w:w="100" w:type="dxa"/>
              <w:bottom w:w="0" w:type="dxa"/>
              <w:right w:w="100" w:type="dxa"/>
            </w:tcMar>
          </w:tcPr>
          <w:p w14:paraId="3D63B69E" w14:textId="77777777" w:rsidR="001A73E7" w:rsidRDefault="00000000">
            <w:pPr>
              <w:spacing w:before="240" w:after="240"/>
              <w:ind w:left="0" w:hanging="2"/>
              <w:jc w:val="both"/>
              <w:rPr>
                <w:rFonts w:ascii="Calibri" w:eastAsia="Calibri" w:hAnsi="Calibri" w:cs="Calibri"/>
                <w:b/>
              </w:rPr>
            </w:pPr>
            <w:r>
              <w:rPr>
                <w:rFonts w:ascii="Calibri" w:eastAsia="Calibri" w:hAnsi="Calibri" w:cs="Calibri"/>
                <w:b/>
              </w:rPr>
              <w:t>ID Ref.:</w:t>
            </w:r>
          </w:p>
        </w:tc>
        <w:tc>
          <w:tcPr>
            <w:tcW w:w="5310"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3561ADDB" w14:textId="77777777" w:rsidR="001A73E7" w:rsidRDefault="00000000">
            <w:pPr>
              <w:spacing w:before="240" w:after="240"/>
              <w:ind w:left="0" w:hanging="2"/>
              <w:jc w:val="both"/>
              <w:rPr>
                <w:rFonts w:ascii="Calibri" w:eastAsia="Calibri" w:hAnsi="Calibri" w:cs="Calibri"/>
              </w:rPr>
            </w:pPr>
            <w:r>
              <w:rPr>
                <w:rFonts w:ascii="Calibri" w:eastAsia="Calibri" w:hAnsi="Calibri" w:cs="Calibri"/>
              </w:rPr>
              <w:t>UI-05</w:t>
            </w:r>
          </w:p>
        </w:tc>
      </w:tr>
      <w:tr w:rsidR="001A73E7" w14:paraId="76E87FEE" w14:textId="77777777">
        <w:trPr>
          <w:trHeight w:val="300"/>
        </w:trPr>
        <w:tc>
          <w:tcPr>
            <w:tcW w:w="2235" w:type="dxa"/>
            <w:tcBorders>
              <w:top w:val="nil"/>
              <w:left w:val="single" w:sz="5" w:space="0" w:color="000000"/>
              <w:bottom w:val="single" w:sz="5" w:space="0" w:color="000000"/>
              <w:right w:val="single" w:sz="5" w:space="0" w:color="000000"/>
            </w:tcBorders>
            <w:shd w:val="clear" w:color="auto" w:fill="DBDBDB"/>
            <w:tcMar>
              <w:top w:w="0" w:type="dxa"/>
              <w:left w:w="100" w:type="dxa"/>
              <w:bottom w:w="0" w:type="dxa"/>
              <w:right w:w="100" w:type="dxa"/>
            </w:tcMar>
          </w:tcPr>
          <w:p w14:paraId="59A1E432" w14:textId="77777777" w:rsidR="001A73E7" w:rsidRDefault="00000000">
            <w:pPr>
              <w:spacing w:before="240" w:after="240"/>
              <w:ind w:left="0" w:hanging="2"/>
              <w:jc w:val="both"/>
              <w:rPr>
                <w:rFonts w:ascii="Calibri" w:eastAsia="Calibri" w:hAnsi="Calibri" w:cs="Calibri"/>
                <w:b/>
              </w:rPr>
            </w:pPr>
            <w:r>
              <w:rPr>
                <w:rFonts w:ascii="Calibri" w:eastAsia="Calibri" w:hAnsi="Calibri" w:cs="Calibri"/>
                <w:b/>
              </w:rPr>
              <w:t>Descripción:</w:t>
            </w:r>
          </w:p>
        </w:tc>
        <w:tc>
          <w:tcPr>
            <w:tcW w:w="5310" w:type="dxa"/>
            <w:tcBorders>
              <w:top w:val="nil"/>
              <w:left w:val="nil"/>
              <w:bottom w:val="single" w:sz="5" w:space="0" w:color="000000"/>
              <w:right w:val="single" w:sz="5" w:space="0" w:color="000000"/>
            </w:tcBorders>
            <w:tcMar>
              <w:top w:w="0" w:type="dxa"/>
              <w:left w:w="100" w:type="dxa"/>
              <w:bottom w:w="0" w:type="dxa"/>
              <w:right w:w="100" w:type="dxa"/>
            </w:tcMar>
          </w:tcPr>
          <w:p w14:paraId="32BC251C" w14:textId="77777777" w:rsidR="001A73E7" w:rsidRDefault="00000000">
            <w:pPr>
              <w:spacing w:before="240" w:after="240"/>
              <w:ind w:left="0" w:hanging="2"/>
              <w:jc w:val="both"/>
              <w:rPr>
                <w:rFonts w:ascii="Calibri" w:eastAsia="Calibri" w:hAnsi="Calibri" w:cs="Calibri"/>
              </w:rPr>
            </w:pPr>
            <w:r>
              <w:rPr>
                <w:rFonts w:ascii="Calibri" w:eastAsia="Calibri" w:hAnsi="Calibri" w:cs="Calibri"/>
              </w:rPr>
              <w:t>Consultar la disposición de técnicos</w:t>
            </w:r>
          </w:p>
        </w:tc>
      </w:tr>
      <w:tr w:rsidR="001A73E7" w14:paraId="787E1C6F" w14:textId="77777777">
        <w:trPr>
          <w:trHeight w:val="300"/>
        </w:trPr>
        <w:tc>
          <w:tcPr>
            <w:tcW w:w="2235" w:type="dxa"/>
            <w:tcBorders>
              <w:top w:val="nil"/>
              <w:left w:val="single" w:sz="5" w:space="0" w:color="000000"/>
              <w:bottom w:val="single" w:sz="5" w:space="0" w:color="000000"/>
              <w:right w:val="single" w:sz="5" w:space="0" w:color="000000"/>
            </w:tcBorders>
            <w:shd w:val="clear" w:color="auto" w:fill="DBDBDB"/>
            <w:tcMar>
              <w:top w:w="0" w:type="dxa"/>
              <w:left w:w="100" w:type="dxa"/>
              <w:bottom w:w="0" w:type="dxa"/>
              <w:right w:w="100" w:type="dxa"/>
            </w:tcMar>
          </w:tcPr>
          <w:p w14:paraId="5080C8B8" w14:textId="77777777" w:rsidR="001A73E7" w:rsidRDefault="00000000">
            <w:pPr>
              <w:spacing w:before="240" w:after="240"/>
              <w:ind w:left="0" w:hanging="2"/>
              <w:jc w:val="both"/>
              <w:rPr>
                <w:rFonts w:ascii="Calibri" w:eastAsia="Calibri" w:hAnsi="Calibri" w:cs="Calibri"/>
                <w:b/>
              </w:rPr>
            </w:pPr>
            <w:r>
              <w:rPr>
                <w:rFonts w:ascii="Calibri" w:eastAsia="Calibri" w:hAnsi="Calibri" w:cs="Calibri"/>
                <w:b/>
              </w:rPr>
              <w:t>Reqs. asociados:</w:t>
            </w:r>
          </w:p>
        </w:tc>
        <w:tc>
          <w:tcPr>
            <w:tcW w:w="5310" w:type="dxa"/>
            <w:tcBorders>
              <w:top w:val="nil"/>
              <w:left w:val="nil"/>
              <w:bottom w:val="single" w:sz="5" w:space="0" w:color="000000"/>
              <w:right w:val="single" w:sz="5" w:space="0" w:color="000000"/>
            </w:tcBorders>
            <w:tcMar>
              <w:top w:w="0" w:type="dxa"/>
              <w:left w:w="100" w:type="dxa"/>
              <w:bottom w:w="0" w:type="dxa"/>
              <w:right w:w="100" w:type="dxa"/>
            </w:tcMar>
          </w:tcPr>
          <w:p w14:paraId="77A10D09" w14:textId="77777777" w:rsidR="001A73E7" w:rsidRDefault="00000000">
            <w:pPr>
              <w:spacing w:before="240" w:after="240"/>
              <w:ind w:left="0" w:hanging="2"/>
              <w:jc w:val="both"/>
              <w:rPr>
                <w:rFonts w:ascii="Calibri" w:eastAsia="Calibri" w:hAnsi="Calibri" w:cs="Calibri"/>
              </w:rPr>
            </w:pPr>
            <w:r>
              <w:rPr>
                <w:rFonts w:ascii="Calibri" w:eastAsia="Calibri" w:hAnsi="Calibri" w:cs="Calibri"/>
              </w:rPr>
              <w:t>SAFRF - 004</w:t>
            </w:r>
          </w:p>
        </w:tc>
      </w:tr>
      <w:tr w:rsidR="001A73E7" w14:paraId="4B75AACD" w14:textId="77777777">
        <w:trPr>
          <w:trHeight w:val="300"/>
        </w:trPr>
        <w:tc>
          <w:tcPr>
            <w:tcW w:w="2235" w:type="dxa"/>
            <w:tcBorders>
              <w:top w:val="nil"/>
              <w:left w:val="single" w:sz="5" w:space="0" w:color="000000"/>
              <w:bottom w:val="single" w:sz="5" w:space="0" w:color="000000"/>
              <w:right w:val="single" w:sz="5" w:space="0" w:color="000000"/>
            </w:tcBorders>
            <w:shd w:val="clear" w:color="auto" w:fill="DBDBDB"/>
            <w:tcMar>
              <w:top w:w="0" w:type="dxa"/>
              <w:left w:w="100" w:type="dxa"/>
              <w:bottom w:w="0" w:type="dxa"/>
              <w:right w:w="100" w:type="dxa"/>
            </w:tcMar>
          </w:tcPr>
          <w:p w14:paraId="1915CC6E" w14:textId="77777777" w:rsidR="001A73E7" w:rsidRDefault="00000000">
            <w:pPr>
              <w:spacing w:before="240" w:after="240"/>
              <w:ind w:left="0" w:hanging="2"/>
              <w:jc w:val="both"/>
              <w:rPr>
                <w:rFonts w:ascii="Calibri" w:eastAsia="Calibri" w:hAnsi="Calibri" w:cs="Calibri"/>
                <w:b/>
              </w:rPr>
            </w:pPr>
            <w:r>
              <w:rPr>
                <w:rFonts w:ascii="Calibri" w:eastAsia="Calibri" w:hAnsi="Calibri" w:cs="Calibri"/>
                <w:b/>
              </w:rPr>
              <w:t>CU asociados:</w:t>
            </w:r>
          </w:p>
        </w:tc>
        <w:tc>
          <w:tcPr>
            <w:tcW w:w="5310" w:type="dxa"/>
            <w:tcBorders>
              <w:top w:val="nil"/>
              <w:left w:val="nil"/>
              <w:bottom w:val="single" w:sz="5" w:space="0" w:color="000000"/>
              <w:right w:val="single" w:sz="5" w:space="0" w:color="000000"/>
            </w:tcBorders>
            <w:tcMar>
              <w:top w:w="0" w:type="dxa"/>
              <w:left w:w="100" w:type="dxa"/>
              <w:bottom w:w="0" w:type="dxa"/>
              <w:right w:w="100" w:type="dxa"/>
            </w:tcMar>
          </w:tcPr>
          <w:p w14:paraId="74506668" w14:textId="77777777" w:rsidR="001A73E7" w:rsidRDefault="00000000">
            <w:pPr>
              <w:spacing w:before="240" w:after="240"/>
              <w:ind w:left="0" w:hanging="2"/>
              <w:jc w:val="both"/>
              <w:rPr>
                <w:rFonts w:ascii="Calibri" w:eastAsia="Calibri" w:hAnsi="Calibri" w:cs="Calibri"/>
              </w:rPr>
            </w:pPr>
            <w:r>
              <w:rPr>
                <w:rFonts w:ascii="Calibri" w:eastAsia="Calibri" w:hAnsi="Calibri" w:cs="Calibri"/>
              </w:rPr>
              <w:t>CU-4</w:t>
            </w:r>
          </w:p>
        </w:tc>
      </w:tr>
      <w:tr w:rsidR="001A73E7" w14:paraId="38F7A5E8" w14:textId="77777777">
        <w:trPr>
          <w:trHeight w:val="300"/>
        </w:trPr>
        <w:tc>
          <w:tcPr>
            <w:tcW w:w="2235" w:type="dxa"/>
            <w:tcBorders>
              <w:top w:val="nil"/>
              <w:left w:val="single" w:sz="5" w:space="0" w:color="000000"/>
              <w:bottom w:val="single" w:sz="5" w:space="0" w:color="000000"/>
              <w:right w:val="single" w:sz="5" w:space="0" w:color="000000"/>
            </w:tcBorders>
            <w:shd w:val="clear" w:color="auto" w:fill="DBDBDB"/>
            <w:tcMar>
              <w:top w:w="0" w:type="dxa"/>
              <w:left w:w="100" w:type="dxa"/>
              <w:bottom w:w="0" w:type="dxa"/>
              <w:right w:w="100" w:type="dxa"/>
            </w:tcMar>
          </w:tcPr>
          <w:p w14:paraId="7C266099" w14:textId="77777777" w:rsidR="001A73E7" w:rsidRDefault="00000000">
            <w:pPr>
              <w:spacing w:before="240" w:after="240"/>
              <w:ind w:left="0" w:hanging="2"/>
              <w:jc w:val="both"/>
              <w:rPr>
                <w:rFonts w:ascii="Calibri" w:eastAsia="Calibri" w:hAnsi="Calibri" w:cs="Calibri"/>
                <w:b/>
              </w:rPr>
            </w:pPr>
            <w:r>
              <w:rPr>
                <w:rFonts w:ascii="Calibri" w:eastAsia="Calibri" w:hAnsi="Calibri" w:cs="Calibri"/>
                <w:b/>
              </w:rPr>
              <w:t>Esc. Asociados:</w:t>
            </w:r>
          </w:p>
        </w:tc>
        <w:tc>
          <w:tcPr>
            <w:tcW w:w="5310" w:type="dxa"/>
            <w:tcBorders>
              <w:top w:val="nil"/>
              <w:left w:val="nil"/>
              <w:bottom w:val="single" w:sz="5" w:space="0" w:color="000000"/>
              <w:right w:val="single" w:sz="5" w:space="0" w:color="000000"/>
            </w:tcBorders>
            <w:tcMar>
              <w:top w:w="0" w:type="dxa"/>
              <w:left w:w="100" w:type="dxa"/>
              <w:bottom w:w="0" w:type="dxa"/>
              <w:right w:w="100" w:type="dxa"/>
            </w:tcMar>
          </w:tcPr>
          <w:p w14:paraId="6754BD86" w14:textId="77777777" w:rsidR="001A73E7" w:rsidRDefault="00000000">
            <w:pPr>
              <w:spacing w:before="240" w:after="240"/>
              <w:ind w:left="0" w:hanging="2"/>
              <w:jc w:val="both"/>
              <w:rPr>
                <w:rFonts w:ascii="Calibri" w:eastAsia="Calibri" w:hAnsi="Calibri" w:cs="Calibri"/>
              </w:rPr>
            </w:pPr>
            <w:r>
              <w:rPr>
                <w:rFonts w:ascii="Calibri" w:eastAsia="Calibri" w:hAnsi="Calibri" w:cs="Calibri"/>
              </w:rPr>
              <w:t>ES-DG-4</w:t>
            </w:r>
          </w:p>
        </w:tc>
      </w:tr>
    </w:tbl>
    <w:p w14:paraId="0FA48229" w14:textId="77777777" w:rsidR="001A73E7" w:rsidRDefault="00000000">
      <w:pPr>
        <w:spacing w:before="240" w:after="240"/>
        <w:ind w:left="0" w:hanging="2"/>
        <w:rPr>
          <w:rFonts w:ascii="Calibri" w:eastAsia="Calibri" w:hAnsi="Calibri" w:cs="Calibri"/>
          <w:color w:val="0000FF"/>
        </w:rPr>
      </w:pPr>
      <w:r>
        <w:rPr>
          <w:rFonts w:ascii="Calibri" w:eastAsia="Calibri" w:hAnsi="Calibri" w:cs="Calibri"/>
          <w:color w:val="0000FF"/>
        </w:rPr>
        <w:lastRenderedPageBreak/>
        <w:t xml:space="preserve"> </w:t>
      </w:r>
    </w:p>
    <w:p w14:paraId="3522204F" w14:textId="77777777" w:rsidR="001A73E7" w:rsidRDefault="00000000">
      <w:pPr>
        <w:spacing w:before="240" w:after="240"/>
        <w:ind w:left="0" w:hanging="2"/>
        <w:jc w:val="right"/>
        <w:rPr>
          <w:rFonts w:ascii="Calibri" w:eastAsia="Calibri" w:hAnsi="Calibri" w:cs="Calibri"/>
          <w:color w:val="0000FF"/>
        </w:rPr>
      </w:pPr>
      <w:r>
        <w:rPr>
          <w:rFonts w:ascii="Calibri" w:eastAsia="Calibri" w:hAnsi="Calibri" w:cs="Calibri"/>
          <w:noProof/>
          <w:color w:val="0000FF"/>
        </w:rPr>
        <w:drawing>
          <wp:inline distT="114300" distB="114300" distL="114300" distR="114300" wp14:anchorId="61629E4F" wp14:editId="1F60265A">
            <wp:extent cx="6119820" cy="5016500"/>
            <wp:effectExtent l="0" t="0" r="0" b="0"/>
            <wp:docPr id="1080"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37"/>
                    <a:srcRect/>
                    <a:stretch>
                      <a:fillRect/>
                    </a:stretch>
                  </pic:blipFill>
                  <pic:spPr>
                    <a:xfrm>
                      <a:off x="0" y="0"/>
                      <a:ext cx="6119820" cy="5016500"/>
                    </a:xfrm>
                    <a:prstGeom prst="rect">
                      <a:avLst/>
                    </a:prstGeom>
                    <a:ln/>
                  </pic:spPr>
                </pic:pic>
              </a:graphicData>
            </a:graphic>
          </wp:inline>
        </w:drawing>
      </w:r>
      <w:r>
        <w:rPr>
          <w:rFonts w:ascii="Calibri" w:eastAsia="Calibri" w:hAnsi="Calibri" w:cs="Calibri"/>
          <w:color w:val="0000FF"/>
        </w:rPr>
        <w:t xml:space="preserve">                                                </w:t>
      </w:r>
      <w:r>
        <w:rPr>
          <w:rFonts w:ascii="Calibri" w:eastAsia="Calibri" w:hAnsi="Calibri" w:cs="Calibri"/>
          <w:color w:val="0000FF"/>
        </w:rPr>
        <w:tab/>
      </w:r>
    </w:p>
    <w:p w14:paraId="793E4020" w14:textId="77777777" w:rsidR="001A73E7" w:rsidRDefault="001A73E7">
      <w:pPr>
        <w:ind w:left="0" w:hanging="2"/>
        <w:rPr>
          <w:rFonts w:ascii="Calibri" w:eastAsia="Calibri" w:hAnsi="Calibri" w:cs="Calibri"/>
          <w:i/>
          <w:color w:val="0000FF"/>
        </w:rPr>
      </w:pPr>
    </w:p>
    <w:tbl>
      <w:tblPr>
        <w:tblStyle w:val="affffa"/>
        <w:tblW w:w="754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235"/>
        <w:gridCol w:w="5310"/>
      </w:tblGrid>
      <w:tr w:rsidR="001A73E7" w14:paraId="6AC8E1C2" w14:textId="77777777">
        <w:trPr>
          <w:trHeight w:val="300"/>
        </w:trPr>
        <w:tc>
          <w:tcPr>
            <w:tcW w:w="2235" w:type="dxa"/>
            <w:tcBorders>
              <w:top w:val="single" w:sz="5" w:space="0" w:color="000000"/>
              <w:left w:val="single" w:sz="5" w:space="0" w:color="000000"/>
              <w:bottom w:val="single" w:sz="5" w:space="0" w:color="000000"/>
              <w:right w:val="single" w:sz="5" w:space="0" w:color="000000"/>
            </w:tcBorders>
            <w:shd w:val="clear" w:color="auto" w:fill="DBDBDB"/>
            <w:tcMar>
              <w:top w:w="0" w:type="dxa"/>
              <w:left w:w="100" w:type="dxa"/>
              <w:bottom w:w="0" w:type="dxa"/>
              <w:right w:w="100" w:type="dxa"/>
            </w:tcMar>
          </w:tcPr>
          <w:p w14:paraId="642F0C20" w14:textId="77777777" w:rsidR="001A73E7" w:rsidRDefault="00000000">
            <w:pPr>
              <w:spacing w:before="240" w:after="240"/>
              <w:ind w:left="0" w:hanging="2"/>
              <w:jc w:val="both"/>
              <w:rPr>
                <w:rFonts w:ascii="Calibri" w:eastAsia="Calibri" w:hAnsi="Calibri" w:cs="Calibri"/>
                <w:b/>
              </w:rPr>
            </w:pPr>
            <w:r>
              <w:rPr>
                <w:rFonts w:ascii="Calibri" w:eastAsia="Calibri" w:hAnsi="Calibri" w:cs="Calibri"/>
                <w:b/>
              </w:rPr>
              <w:t>ID Ref.:</w:t>
            </w:r>
          </w:p>
        </w:tc>
        <w:tc>
          <w:tcPr>
            <w:tcW w:w="5310"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7BF1153E" w14:textId="77777777" w:rsidR="001A73E7" w:rsidRDefault="00000000">
            <w:pPr>
              <w:spacing w:before="240" w:after="240"/>
              <w:ind w:left="0" w:hanging="2"/>
              <w:jc w:val="both"/>
              <w:rPr>
                <w:rFonts w:ascii="Calibri" w:eastAsia="Calibri" w:hAnsi="Calibri" w:cs="Calibri"/>
              </w:rPr>
            </w:pPr>
            <w:r>
              <w:rPr>
                <w:rFonts w:ascii="Calibri" w:eastAsia="Calibri" w:hAnsi="Calibri" w:cs="Calibri"/>
              </w:rPr>
              <w:t>UI-06</w:t>
            </w:r>
          </w:p>
        </w:tc>
      </w:tr>
      <w:tr w:rsidR="001A73E7" w14:paraId="0C7B2EEC" w14:textId="77777777">
        <w:trPr>
          <w:trHeight w:val="300"/>
        </w:trPr>
        <w:tc>
          <w:tcPr>
            <w:tcW w:w="2235" w:type="dxa"/>
            <w:tcBorders>
              <w:top w:val="nil"/>
              <w:left w:val="single" w:sz="5" w:space="0" w:color="000000"/>
              <w:bottom w:val="single" w:sz="5" w:space="0" w:color="000000"/>
              <w:right w:val="single" w:sz="5" w:space="0" w:color="000000"/>
            </w:tcBorders>
            <w:shd w:val="clear" w:color="auto" w:fill="DBDBDB"/>
            <w:tcMar>
              <w:top w:w="0" w:type="dxa"/>
              <w:left w:w="100" w:type="dxa"/>
              <w:bottom w:w="0" w:type="dxa"/>
              <w:right w:w="100" w:type="dxa"/>
            </w:tcMar>
          </w:tcPr>
          <w:p w14:paraId="3789C198" w14:textId="77777777" w:rsidR="001A73E7" w:rsidRDefault="00000000">
            <w:pPr>
              <w:spacing w:before="240" w:after="240"/>
              <w:ind w:left="0" w:hanging="2"/>
              <w:jc w:val="both"/>
              <w:rPr>
                <w:rFonts w:ascii="Calibri" w:eastAsia="Calibri" w:hAnsi="Calibri" w:cs="Calibri"/>
                <w:b/>
              </w:rPr>
            </w:pPr>
            <w:r>
              <w:rPr>
                <w:rFonts w:ascii="Calibri" w:eastAsia="Calibri" w:hAnsi="Calibri" w:cs="Calibri"/>
                <w:b/>
              </w:rPr>
              <w:t>Descripción:</w:t>
            </w:r>
          </w:p>
        </w:tc>
        <w:tc>
          <w:tcPr>
            <w:tcW w:w="5310" w:type="dxa"/>
            <w:tcBorders>
              <w:top w:val="nil"/>
              <w:left w:val="nil"/>
              <w:bottom w:val="single" w:sz="5" w:space="0" w:color="000000"/>
              <w:right w:val="single" w:sz="5" w:space="0" w:color="000000"/>
            </w:tcBorders>
            <w:tcMar>
              <w:top w:w="0" w:type="dxa"/>
              <w:left w:w="100" w:type="dxa"/>
              <w:bottom w:w="0" w:type="dxa"/>
              <w:right w:w="100" w:type="dxa"/>
            </w:tcMar>
          </w:tcPr>
          <w:p w14:paraId="3AD4B046" w14:textId="77777777" w:rsidR="001A73E7" w:rsidRDefault="00000000">
            <w:pPr>
              <w:spacing w:before="240" w:after="240"/>
              <w:ind w:left="0" w:hanging="2"/>
              <w:jc w:val="both"/>
              <w:rPr>
                <w:rFonts w:ascii="Calibri" w:eastAsia="Calibri" w:hAnsi="Calibri" w:cs="Calibri"/>
              </w:rPr>
            </w:pPr>
            <w:r>
              <w:rPr>
                <w:rFonts w:ascii="Calibri" w:eastAsia="Calibri" w:hAnsi="Calibri" w:cs="Calibri"/>
              </w:rPr>
              <w:t>Consultar los dispositivos en reparación</w:t>
            </w:r>
          </w:p>
        </w:tc>
      </w:tr>
      <w:tr w:rsidR="001A73E7" w14:paraId="2E40B60D" w14:textId="77777777">
        <w:trPr>
          <w:trHeight w:val="300"/>
        </w:trPr>
        <w:tc>
          <w:tcPr>
            <w:tcW w:w="2235" w:type="dxa"/>
            <w:tcBorders>
              <w:top w:val="nil"/>
              <w:left w:val="single" w:sz="5" w:space="0" w:color="000000"/>
              <w:bottom w:val="single" w:sz="5" w:space="0" w:color="000000"/>
              <w:right w:val="single" w:sz="5" w:space="0" w:color="000000"/>
            </w:tcBorders>
            <w:shd w:val="clear" w:color="auto" w:fill="DBDBDB"/>
            <w:tcMar>
              <w:top w:w="0" w:type="dxa"/>
              <w:left w:w="100" w:type="dxa"/>
              <w:bottom w:w="0" w:type="dxa"/>
              <w:right w:w="100" w:type="dxa"/>
            </w:tcMar>
          </w:tcPr>
          <w:p w14:paraId="6CC3BDC4" w14:textId="77777777" w:rsidR="001A73E7" w:rsidRDefault="00000000">
            <w:pPr>
              <w:spacing w:before="240" w:after="240"/>
              <w:ind w:left="0" w:hanging="2"/>
              <w:jc w:val="both"/>
              <w:rPr>
                <w:rFonts w:ascii="Calibri" w:eastAsia="Calibri" w:hAnsi="Calibri" w:cs="Calibri"/>
                <w:b/>
              </w:rPr>
            </w:pPr>
            <w:r>
              <w:rPr>
                <w:rFonts w:ascii="Calibri" w:eastAsia="Calibri" w:hAnsi="Calibri" w:cs="Calibri"/>
                <w:b/>
              </w:rPr>
              <w:t>Reqs. asociados:</w:t>
            </w:r>
          </w:p>
        </w:tc>
        <w:tc>
          <w:tcPr>
            <w:tcW w:w="5310" w:type="dxa"/>
            <w:tcBorders>
              <w:top w:val="nil"/>
              <w:left w:val="nil"/>
              <w:bottom w:val="single" w:sz="5" w:space="0" w:color="000000"/>
              <w:right w:val="single" w:sz="5" w:space="0" w:color="000000"/>
            </w:tcBorders>
            <w:tcMar>
              <w:top w:w="0" w:type="dxa"/>
              <w:left w:w="100" w:type="dxa"/>
              <w:bottom w:w="0" w:type="dxa"/>
              <w:right w:w="100" w:type="dxa"/>
            </w:tcMar>
          </w:tcPr>
          <w:p w14:paraId="2C540496" w14:textId="77777777" w:rsidR="001A73E7" w:rsidRDefault="00000000">
            <w:pPr>
              <w:spacing w:before="240" w:after="240"/>
              <w:ind w:left="0" w:hanging="2"/>
              <w:jc w:val="both"/>
              <w:rPr>
                <w:rFonts w:ascii="Calibri" w:eastAsia="Calibri" w:hAnsi="Calibri" w:cs="Calibri"/>
              </w:rPr>
            </w:pPr>
            <w:r>
              <w:rPr>
                <w:rFonts w:ascii="Calibri" w:eastAsia="Calibri" w:hAnsi="Calibri" w:cs="Calibri"/>
              </w:rPr>
              <w:t>SAFRF - 005</w:t>
            </w:r>
          </w:p>
        </w:tc>
      </w:tr>
      <w:tr w:rsidR="001A73E7" w14:paraId="4F461BC9" w14:textId="77777777">
        <w:trPr>
          <w:trHeight w:val="300"/>
        </w:trPr>
        <w:tc>
          <w:tcPr>
            <w:tcW w:w="2235" w:type="dxa"/>
            <w:tcBorders>
              <w:top w:val="nil"/>
              <w:left w:val="single" w:sz="5" w:space="0" w:color="000000"/>
              <w:bottom w:val="single" w:sz="5" w:space="0" w:color="000000"/>
              <w:right w:val="single" w:sz="5" w:space="0" w:color="000000"/>
            </w:tcBorders>
            <w:shd w:val="clear" w:color="auto" w:fill="DBDBDB"/>
            <w:tcMar>
              <w:top w:w="0" w:type="dxa"/>
              <w:left w:w="100" w:type="dxa"/>
              <w:bottom w:w="0" w:type="dxa"/>
              <w:right w:w="100" w:type="dxa"/>
            </w:tcMar>
          </w:tcPr>
          <w:p w14:paraId="0394D61C" w14:textId="77777777" w:rsidR="001A73E7" w:rsidRDefault="00000000">
            <w:pPr>
              <w:spacing w:before="240" w:after="240"/>
              <w:ind w:left="0" w:hanging="2"/>
              <w:jc w:val="both"/>
              <w:rPr>
                <w:rFonts w:ascii="Calibri" w:eastAsia="Calibri" w:hAnsi="Calibri" w:cs="Calibri"/>
                <w:b/>
              </w:rPr>
            </w:pPr>
            <w:r>
              <w:rPr>
                <w:rFonts w:ascii="Calibri" w:eastAsia="Calibri" w:hAnsi="Calibri" w:cs="Calibri"/>
                <w:b/>
              </w:rPr>
              <w:t>CU asociados:</w:t>
            </w:r>
          </w:p>
        </w:tc>
        <w:tc>
          <w:tcPr>
            <w:tcW w:w="5310" w:type="dxa"/>
            <w:tcBorders>
              <w:top w:val="nil"/>
              <w:left w:val="nil"/>
              <w:bottom w:val="single" w:sz="5" w:space="0" w:color="000000"/>
              <w:right w:val="single" w:sz="5" w:space="0" w:color="000000"/>
            </w:tcBorders>
            <w:tcMar>
              <w:top w:w="0" w:type="dxa"/>
              <w:left w:w="100" w:type="dxa"/>
              <w:bottom w:w="0" w:type="dxa"/>
              <w:right w:w="100" w:type="dxa"/>
            </w:tcMar>
          </w:tcPr>
          <w:p w14:paraId="7FE6AB49" w14:textId="77777777" w:rsidR="001A73E7" w:rsidRDefault="00000000">
            <w:pPr>
              <w:spacing w:before="240" w:after="240"/>
              <w:ind w:left="0" w:hanging="2"/>
              <w:jc w:val="both"/>
              <w:rPr>
                <w:rFonts w:ascii="Calibri" w:eastAsia="Calibri" w:hAnsi="Calibri" w:cs="Calibri"/>
              </w:rPr>
            </w:pPr>
            <w:r>
              <w:rPr>
                <w:rFonts w:ascii="Calibri" w:eastAsia="Calibri" w:hAnsi="Calibri" w:cs="Calibri"/>
              </w:rPr>
              <w:t>CU-2</w:t>
            </w:r>
          </w:p>
        </w:tc>
      </w:tr>
      <w:tr w:rsidR="001A73E7" w14:paraId="534D82DC" w14:textId="77777777">
        <w:trPr>
          <w:trHeight w:val="300"/>
        </w:trPr>
        <w:tc>
          <w:tcPr>
            <w:tcW w:w="2235" w:type="dxa"/>
            <w:tcBorders>
              <w:top w:val="nil"/>
              <w:left w:val="single" w:sz="5" w:space="0" w:color="000000"/>
              <w:bottom w:val="single" w:sz="5" w:space="0" w:color="000000"/>
              <w:right w:val="single" w:sz="5" w:space="0" w:color="000000"/>
            </w:tcBorders>
            <w:shd w:val="clear" w:color="auto" w:fill="DBDBDB"/>
            <w:tcMar>
              <w:top w:w="0" w:type="dxa"/>
              <w:left w:w="100" w:type="dxa"/>
              <w:bottom w:w="0" w:type="dxa"/>
              <w:right w:w="100" w:type="dxa"/>
            </w:tcMar>
          </w:tcPr>
          <w:p w14:paraId="4FA4C90F" w14:textId="77777777" w:rsidR="001A73E7" w:rsidRDefault="00000000">
            <w:pPr>
              <w:spacing w:before="240" w:after="240"/>
              <w:ind w:left="0" w:hanging="2"/>
              <w:jc w:val="both"/>
              <w:rPr>
                <w:rFonts w:ascii="Calibri" w:eastAsia="Calibri" w:hAnsi="Calibri" w:cs="Calibri"/>
                <w:b/>
              </w:rPr>
            </w:pPr>
            <w:r>
              <w:rPr>
                <w:rFonts w:ascii="Calibri" w:eastAsia="Calibri" w:hAnsi="Calibri" w:cs="Calibri"/>
                <w:b/>
              </w:rPr>
              <w:t>Esc. Asociados:</w:t>
            </w:r>
          </w:p>
        </w:tc>
        <w:tc>
          <w:tcPr>
            <w:tcW w:w="5310" w:type="dxa"/>
            <w:tcBorders>
              <w:top w:val="nil"/>
              <w:left w:val="nil"/>
              <w:bottom w:val="single" w:sz="5" w:space="0" w:color="000000"/>
              <w:right w:val="single" w:sz="5" w:space="0" w:color="000000"/>
            </w:tcBorders>
            <w:tcMar>
              <w:top w:w="0" w:type="dxa"/>
              <w:left w:w="100" w:type="dxa"/>
              <w:bottom w:w="0" w:type="dxa"/>
              <w:right w:w="100" w:type="dxa"/>
            </w:tcMar>
          </w:tcPr>
          <w:p w14:paraId="7FC21285" w14:textId="77777777" w:rsidR="001A73E7" w:rsidRDefault="00000000">
            <w:pPr>
              <w:spacing w:before="240" w:after="240"/>
              <w:ind w:left="0" w:hanging="2"/>
              <w:jc w:val="both"/>
              <w:rPr>
                <w:rFonts w:ascii="Calibri" w:eastAsia="Calibri" w:hAnsi="Calibri" w:cs="Calibri"/>
              </w:rPr>
            </w:pPr>
            <w:r>
              <w:rPr>
                <w:rFonts w:ascii="Calibri" w:eastAsia="Calibri" w:hAnsi="Calibri" w:cs="Calibri"/>
              </w:rPr>
              <w:t>ES-DG-2</w:t>
            </w:r>
          </w:p>
        </w:tc>
      </w:tr>
    </w:tbl>
    <w:p w14:paraId="5FA20637" w14:textId="77777777" w:rsidR="001A73E7" w:rsidRDefault="00000000">
      <w:pPr>
        <w:spacing w:before="240" w:after="240"/>
        <w:ind w:left="0" w:hanging="2"/>
        <w:rPr>
          <w:rFonts w:ascii="Calibri" w:eastAsia="Calibri" w:hAnsi="Calibri" w:cs="Calibri"/>
          <w:color w:val="0000FF"/>
        </w:rPr>
      </w:pPr>
      <w:r>
        <w:rPr>
          <w:rFonts w:ascii="Calibri" w:eastAsia="Calibri" w:hAnsi="Calibri" w:cs="Calibri"/>
          <w:color w:val="0000FF"/>
        </w:rPr>
        <w:lastRenderedPageBreak/>
        <w:t xml:space="preserve"> </w:t>
      </w:r>
      <w:r>
        <w:rPr>
          <w:rFonts w:ascii="Calibri" w:eastAsia="Calibri" w:hAnsi="Calibri" w:cs="Calibri"/>
          <w:noProof/>
          <w:color w:val="0000FF"/>
        </w:rPr>
        <w:drawing>
          <wp:inline distT="114300" distB="114300" distL="114300" distR="114300" wp14:anchorId="46AC0284" wp14:editId="4FE96828">
            <wp:extent cx="5990273" cy="5067975"/>
            <wp:effectExtent l="0" t="0" r="0" b="0"/>
            <wp:docPr id="1072"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8"/>
                    <a:srcRect/>
                    <a:stretch>
                      <a:fillRect/>
                    </a:stretch>
                  </pic:blipFill>
                  <pic:spPr>
                    <a:xfrm>
                      <a:off x="0" y="0"/>
                      <a:ext cx="5990273" cy="5067975"/>
                    </a:xfrm>
                    <a:prstGeom prst="rect">
                      <a:avLst/>
                    </a:prstGeom>
                    <a:ln/>
                  </pic:spPr>
                </pic:pic>
              </a:graphicData>
            </a:graphic>
          </wp:inline>
        </w:drawing>
      </w:r>
    </w:p>
    <w:p w14:paraId="65D55314" w14:textId="77777777" w:rsidR="001A73E7" w:rsidRDefault="00000000">
      <w:pPr>
        <w:spacing w:before="240" w:after="240"/>
        <w:ind w:left="0" w:hanging="2"/>
        <w:rPr>
          <w:rFonts w:ascii="Calibri" w:eastAsia="Calibri" w:hAnsi="Calibri" w:cs="Calibri"/>
          <w:color w:val="0000FF"/>
        </w:rPr>
      </w:pPr>
      <w:r>
        <w:rPr>
          <w:rFonts w:ascii="Calibri" w:eastAsia="Calibri" w:hAnsi="Calibri" w:cs="Calibri"/>
          <w:color w:val="0000FF"/>
        </w:rPr>
        <w:t xml:space="preserve"> </w:t>
      </w:r>
    </w:p>
    <w:tbl>
      <w:tblPr>
        <w:tblStyle w:val="affffb"/>
        <w:tblW w:w="754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235"/>
        <w:gridCol w:w="5310"/>
      </w:tblGrid>
      <w:tr w:rsidR="001A73E7" w14:paraId="1DBD1C98" w14:textId="77777777">
        <w:trPr>
          <w:trHeight w:val="300"/>
        </w:trPr>
        <w:tc>
          <w:tcPr>
            <w:tcW w:w="2235" w:type="dxa"/>
            <w:tcBorders>
              <w:top w:val="single" w:sz="5" w:space="0" w:color="000000"/>
              <w:left w:val="single" w:sz="5" w:space="0" w:color="000000"/>
              <w:bottom w:val="single" w:sz="5" w:space="0" w:color="000000"/>
              <w:right w:val="single" w:sz="5" w:space="0" w:color="000000"/>
            </w:tcBorders>
            <w:shd w:val="clear" w:color="auto" w:fill="DBDBDB"/>
            <w:tcMar>
              <w:top w:w="0" w:type="dxa"/>
              <w:left w:w="100" w:type="dxa"/>
              <w:bottom w:w="0" w:type="dxa"/>
              <w:right w:w="100" w:type="dxa"/>
            </w:tcMar>
          </w:tcPr>
          <w:p w14:paraId="43E12412" w14:textId="77777777" w:rsidR="001A73E7" w:rsidRDefault="00000000">
            <w:pPr>
              <w:spacing w:before="240" w:after="240"/>
              <w:ind w:left="0" w:hanging="2"/>
              <w:jc w:val="both"/>
              <w:rPr>
                <w:rFonts w:ascii="Calibri" w:eastAsia="Calibri" w:hAnsi="Calibri" w:cs="Calibri"/>
                <w:b/>
              </w:rPr>
            </w:pPr>
            <w:r>
              <w:rPr>
                <w:rFonts w:ascii="Calibri" w:eastAsia="Calibri" w:hAnsi="Calibri" w:cs="Calibri"/>
                <w:b/>
              </w:rPr>
              <w:t>ID Ref.:</w:t>
            </w:r>
          </w:p>
        </w:tc>
        <w:tc>
          <w:tcPr>
            <w:tcW w:w="5310"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2F319F68" w14:textId="77777777" w:rsidR="001A73E7" w:rsidRDefault="00000000">
            <w:pPr>
              <w:spacing w:before="240" w:after="240"/>
              <w:ind w:left="0" w:hanging="2"/>
              <w:jc w:val="both"/>
              <w:rPr>
                <w:rFonts w:ascii="Calibri" w:eastAsia="Calibri" w:hAnsi="Calibri" w:cs="Calibri"/>
              </w:rPr>
            </w:pPr>
            <w:r>
              <w:rPr>
                <w:rFonts w:ascii="Calibri" w:eastAsia="Calibri" w:hAnsi="Calibri" w:cs="Calibri"/>
              </w:rPr>
              <w:t>UI-07</w:t>
            </w:r>
          </w:p>
        </w:tc>
      </w:tr>
      <w:tr w:rsidR="001A73E7" w14:paraId="1DD4552B" w14:textId="77777777">
        <w:trPr>
          <w:trHeight w:val="300"/>
        </w:trPr>
        <w:tc>
          <w:tcPr>
            <w:tcW w:w="2235" w:type="dxa"/>
            <w:tcBorders>
              <w:top w:val="nil"/>
              <w:left w:val="single" w:sz="5" w:space="0" w:color="000000"/>
              <w:bottom w:val="single" w:sz="5" w:space="0" w:color="000000"/>
              <w:right w:val="single" w:sz="5" w:space="0" w:color="000000"/>
            </w:tcBorders>
            <w:shd w:val="clear" w:color="auto" w:fill="DBDBDB"/>
            <w:tcMar>
              <w:top w:w="0" w:type="dxa"/>
              <w:left w:w="100" w:type="dxa"/>
              <w:bottom w:w="0" w:type="dxa"/>
              <w:right w:w="100" w:type="dxa"/>
            </w:tcMar>
          </w:tcPr>
          <w:p w14:paraId="7AFEB574" w14:textId="77777777" w:rsidR="001A73E7" w:rsidRDefault="00000000">
            <w:pPr>
              <w:spacing w:before="240" w:after="240"/>
              <w:ind w:left="0" w:hanging="2"/>
              <w:jc w:val="both"/>
              <w:rPr>
                <w:rFonts w:ascii="Calibri" w:eastAsia="Calibri" w:hAnsi="Calibri" w:cs="Calibri"/>
                <w:b/>
              </w:rPr>
            </w:pPr>
            <w:r>
              <w:rPr>
                <w:rFonts w:ascii="Calibri" w:eastAsia="Calibri" w:hAnsi="Calibri" w:cs="Calibri"/>
                <w:b/>
              </w:rPr>
              <w:t>Descripción:</w:t>
            </w:r>
          </w:p>
        </w:tc>
        <w:tc>
          <w:tcPr>
            <w:tcW w:w="5310" w:type="dxa"/>
            <w:tcBorders>
              <w:top w:val="nil"/>
              <w:left w:val="nil"/>
              <w:bottom w:val="single" w:sz="5" w:space="0" w:color="000000"/>
              <w:right w:val="single" w:sz="5" w:space="0" w:color="000000"/>
            </w:tcBorders>
            <w:tcMar>
              <w:top w:w="0" w:type="dxa"/>
              <w:left w:w="100" w:type="dxa"/>
              <w:bottom w:w="0" w:type="dxa"/>
              <w:right w:w="100" w:type="dxa"/>
            </w:tcMar>
          </w:tcPr>
          <w:p w14:paraId="188412DD" w14:textId="77777777" w:rsidR="001A73E7" w:rsidRDefault="00000000">
            <w:pPr>
              <w:spacing w:before="240" w:after="240"/>
              <w:ind w:left="0" w:hanging="2"/>
              <w:jc w:val="both"/>
              <w:rPr>
                <w:rFonts w:ascii="Calibri" w:eastAsia="Calibri" w:hAnsi="Calibri" w:cs="Calibri"/>
              </w:rPr>
            </w:pPr>
            <w:r>
              <w:rPr>
                <w:rFonts w:ascii="Calibri" w:eastAsia="Calibri" w:hAnsi="Calibri" w:cs="Calibri"/>
              </w:rPr>
              <w:t>Generación de recibos o facturas</w:t>
            </w:r>
          </w:p>
        </w:tc>
      </w:tr>
      <w:tr w:rsidR="001A73E7" w14:paraId="7680CCA3" w14:textId="77777777">
        <w:trPr>
          <w:trHeight w:val="300"/>
        </w:trPr>
        <w:tc>
          <w:tcPr>
            <w:tcW w:w="2235" w:type="dxa"/>
            <w:tcBorders>
              <w:top w:val="nil"/>
              <w:left w:val="single" w:sz="5" w:space="0" w:color="000000"/>
              <w:bottom w:val="single" w:sz="5" w:space="0" w:color="000000"/>
              <w:right w:val="single" w:sz="5" w:space="0" w:color="000000"/>
            </w:tcBorders>
            <w:shd w:val="clear" w:color="auto" w:fill="DBDBDB"/>
            <w:tcMar>
              <w:top w:w="0" w:type="dxa"/>
              <w:left w:w="100" w:type="dxa"/>
              <w:bottom w:w="0" w:type="dxa"/>
              <w:right w:w="100" w:type="dxa"/>
            </w:tcMar>
          </w:tcPr>
          <w:p w14:paraId="75D424E4" w14:textId="77777777" w:rsidR="001A73E7" w:rsidRDefault="00000000">
            <w:pPr>
              <w:spacing w:before="240" w:after="240"/>
              <w:ind w:left="0" w:hanging="2"/>
              <w:jc w:val="both"/>
              <w:rPr>
                <w:rFonts w:ascii="Calibri" w:eastAsia="Calibri" w:hAnsi="Calibri" w:cs="Calibri"/>
                <w:b/>
              </w:rPr>
            </w:pPr>
            <w:r>
              <w:rPr>
                <w:rFonts w:ascii="Calibri" w:eastAsia="Calibri" w:hAnsi="Calibri" w:cs="Calibri"/>
                <w:b/>
              </w:rPr>
              <w:t>Reqs. asociados:</w:t>
            </w:r>
          </w:p>
        </w:tc>
        <w:tc>
          <w:tcPr>
            <w:tcW w:w="5310" w:type="dxa"/>
            <w:tcBorders>
              <w:top w:val="nil"/>
              <w:left w:val="nil"/>
              <w:bottom w:val="single" w:sz="5" w:space="0" w:color="000000"/>
              <w:right w:val="single" w:sz="5" w:space="0" w:color="000000"/>
            </w:tcBorders>
            <w:tcMar>
              <w:top w:w="0" w:type="dxa"/>
              <w:left w:w="100" w:type="dxa"/>
              <w:bottom w:w="0" w:type="dxa"/>
              <w:right w:w="100" w:type="dxa"/>
            </w:tcMar>
          </w:tcPr>
          <w:p w14:paraId="66982999" w14:textId="77777777" w:rsidR="001A73E7" w:rsidRDefault="00000000">
            <w:pPr>
              <w:spacing w:before="240" w:after="240"/>
              <w:ind w:left="0" w:hanging="2"/>
              <w:jc w:val="both"/>
              <w:rPr>
                <w:rFonts w:ascii="Calibri" w:eastAsia="Calibri" w:hAnsi="Calibri" w:cs="Calibri"/>
              </w:rPr>
            </w:pPr>
            <w:r>
              <w:rPr>
                <w:rFonts w:ascii="Calibri" w:eastAsia="Calibri" w:hAnsi="Calibri" w:cs="Calibri"/>
              </w:rPr>
              <w:t>SAFRF - 005</w:t>
            </w:r>
          </w:p>
        </w:tc>
      </w:tr>
      <w:tr w:rsidR="001A73E7" w14:paraId="6497B0E6" w14:textId="77777777">
        <w:trPr>
          <w:trHeight w:val="300"/>
        </w:trPr>
        <w:tc>
          <w:tcPr>
            <w:tcW w:w="2235" w:type="dxa"/>
            <w:tcBorders>
              <w:top w:val="nil"/>
              <w:left w:val="single" w:sz="5" w:space="0" w:color="000000"/>
              <w:bottom w:val="single" w:sz="5" w:space="0" w:color="000000"/>
              <w:right w:val="single" w:sz="5" w:space="0" w:color="000000"/>
            </w:tcBorders>
            <w:shd w:val="clear" w:color="auto" w:fill="DBDBDB"/>
            <w:tcMar>
              <w:top w:w="0" w:type="dxa"/>
              <w:left w:w="100" w:type="dxa"/>
              <w:bottom w:w="0" w:type="dxa"/>
              <w:right w:w="100" w:type="dxa"/>
            </w:tcMar>
          </w:tcPr>
          <w:p w14:paraId="4637854C" w14:textId="77777777" w:rsidR="001A73E7" w:rsidRDefault="00000000">
            <w:pPr>
              <w:spacing w:before="240" w:after="240"/>
              <w:ind w:left="0" w:hanging="2"/>
              <w:jc w:val="both"/>
              <w:rPr>
                <w:rFonts w:ascii="Calibri" w:eastAsia="Calibri" w:hAnsi="Calibri" w:cs="Calibri"/>
                <w:b/>
              </w:rPr>
            </w:pPr>
            <w:r>
              <w:rPr>
                <w:rFonts w:ascii="Calibri" w:eastAsia="Calibri" w:hAnsi="Calibri" w:cs="Calibri"/>
                <w:b/>
              </w:rPr>
              <w:t>CU asociados:</w:t>
            </w:r>
          </w:p>
        </w:tc>
        <w:tc>
          <w:tcPr>
            <w:tcW w:w="5310" w:type="dxa"/>
            <w:tcBorders>
              <w:top w:val="nil"/>
              <w:left w:val="nil"/>
              <w:bottom w:val="single" w:sz="5" w:space="0" w:color="000000"/>
              <w:right w:val="single" w:sz="5" w:space="0" w:color="000000"/>
            </w:tcBorders>
            <w:tcMar>
              <w:top w:w="0" w:type="dxa"/>
              <w:left w:w="100" w:type="dxa"/>
              <w:bottom w:w="0" w:type="dxa"/>
              <w:right w:w="100" w:type="dxa"/>
            </w:tcMar>
          </w:tcPr>
          <w:p w14:paraId="5B0186A8" w14:textId="77777777" w:rsidR="001A73E7" w:rsidRDefault="00000000">
            <w:pPr>
              <w:spacing w:before="240" w:after="240"/>
              <w:ind w:left="0" w:hanging="2"/>
              <w:jc w:val="both"/>
              <w:rPr>
                <w:rFonts w:ascii="Calibri" w:eastAsia="Calibri" w:hAnsi="Calibri" w:cs="Calibri"/>
              </w:rPr>
            </w:pPr>
            <w:r>
              <w:rPr>
                <w:rFonts w:ascii="Calibri" w:eastAsia="Calibri" w:hAnsi="Calibri" w:cs="Calibri"/>
              </w:rPr>
              <w:t>CU-2</w:t>
            </w:r>
          </w:p>
        </w:tc>
      </w:tr>
      <w:tr w:rsidR="001A73E7" w14:paraId="2B726136" w14:textId="77777777">
        <w:trPr>
          <w:trHeight w:val="300"/>
        </w:trPr>
        <w:tc>
          <w:tcPr>
            <w:tcW w:w="2235" w:type="dxa"/>
            <w:tcBorders>
              <w:top w:val="nil"/>
              <w:left w:val="single" w:sz="5" w:space="0" w:color="000000"/>
              <w:bottom w:val="single" w:sz="5" w:space="0" w:color="000000"/>
              <w:right w:val="single" w:sz="5" w:space="0" w:color="000000"/>
            </w:tcBorders>
            <w:shd w:val="clear" w:color="auto" w:fill="DBDBDB"/>
            <w:tcMar>
              <w:top w:w="0" w:type="dxa"/>
              <w:left w:w="100" w:type="dxa"/>
              <w:bottom w:w="0" w:type="dxa"/>
              <w:right w:w="100" w:type="dxa"/>
            </w:tcMar>
          </w:tcPr>
          <w:p w14:paraId="2A6A478A" w14:textId="77777777" w:rsidR="001A73E7" w:rsidRDefault="00000000">
            <w:pPr>
              <w:spacing w:before="240" w:after="240"/>
              <w:ind w:left="0" w:hanging="2"/>
              <w:jc w:val="both"/>
              <w:rPr>
                <w:rFonts w:ascii="Calibri" w:eastAsia="Calibri" w:hAnsi="Calibri" w:cs="Calibri"/>
                <w:b/>
              </w:rPr>
            </w:pPr>
            <w:r>
              <w:rPr>
                <w:rFonts w:ascii="Calibri" w:eastAsia="Calibri" w:hAnsi="Calibri" w:cs="Calibri"/>
                <w:b/>
              </w:rPr>
              <w:t>Esc. Asociados:</w:t>
            </w:r>
          </w:p>
        </w:tc>
        <w:tc>
          <w:tcPr>
            <w:tcW w:w="5310" w:type="dxa"/>
            <w:tcBorders>
              <w:top w:val="nil"/>
              <w:left w:val="nil"/>
              <w:bottom w:val="single" w:sz="5" w:space="0" w:color="000000"/>
              <w:right w:val="single" w:sz="5" w:space="0" w:color="000000"/>
            </w:tcBorders>
            <w:tcMar>
              <w:top w:w="0" w:type="dxa"/>
              <w:left w:w="100" w:type="dxa"/>
              <w:bottom w:w="0" w:type="dxa"/>
              <w:right w:w="100" w:type="dxa"/>
            </w:tcMar>
          </w:tcPr>
          <w:p w14:paraId="4A4746C2" w14:textId="77777777" w:rsidR="001A73E7" w:rsidRDefault="00000000">
            <w:pPr>
              <w:spacing w:before="240" w:after="240"/>
              <w:ind w:left="0" w:hanging="2"/>
              <w:jc w:val="both"/>
              <w:rPr>
                <w:rFonts w:ascii="Calibri" w:eastAsia="Calibri" w:hAnsi="Calibri" w:cs="Calibri"/>
              </w:rPr>
            </w:pPr>
            <w:r>
              <w:rPr>
                <w:rFonts w:ascii="Calibri" w:eastAsia="Calibri" w:hAnsi="Calibri" w:cs="Calibri"/>
              </w:rPr>
              <w:t>ES-DG-2</w:t>
            </w:r>
          </w:p>
        </w:tc>
      </w:tr>
    </w:tbl>
    <w:p w14:paraId="5E081B33" w14:textId="77777777" w:rsidR="001A73E7" w:rsidRDefault="001A73E7">
      <w:pPr>
        <w:spacing w:before="240" w:after="240"/>
        <w:ind w:left="0" w:hanging="2"/>
        <w:rPr>
          <w:rFonts w:ascii="Calibri" w:eastAsia="Calibri" w:hAnsi="Calibri" w:cs="Calibri"/>
          <w:color w:val="0000FF"/>
        </w:rPr>
      </w:pPr>
    </w:p>
    <w:p w14:paraId="3D9923DE" w14:textId="465ED600" w:rsidR="001A73E7" w:rsidRDefault="00000000" w:rsidP="00D42CD7">
      <w:pPr>
        <w:spacing w:before="240" w:after="240"/>
        <w:ind w:left="0" w:hanging="2"/>
        <w:rPr>
          <w:rFonts w:ascii="Calibri" w:eastAsia="Calibri" w:hAnsi="Calibri" w:cs="Calibri"/>
          <w:color w:val="0000FF"/>
        </w:rPr>
      </w:pPr>
      <w:r>
        <w:rPr>
          <w:rFonts w:ascii="Calibri" w:eastAsia="Calibri" w:hAnsi="Calibri" w:cs="Calibri"/>
          <w:noProof/>
          <w:color w:val="0000FF"/>
        </w:rPr>
        <w:lastRenderedPageBreak/>
        <w:drawing>
          <wp:inline distT="114300" distB="114300" distL="114300" distR="114300" wp14:anchorId="484D9714" wp14:editId="63A9BE38">
            <wp:extent cx="6119820" cy="3759200"/>
            <wp:effectExtent l="0" t="0" r="0" b="0"/>
            <wp:docPr id="105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9"/>
                    <a:srcRect/>
                    <a:stretch>
                      <a:fillRect/>
                    </a:stretch>
                  </pic:blipFill>
                  <pic:spPr>
                    <a:xfrm>
                      <a:off x="0" y="0"/>
                      <a:ext cx="6119820" cy="3759200"/>
                    </a:xfrm>
                    <a:prstGeom prst="rect">
                      <a:avLst/>
                    </a:prstGeom>
                    <a:ln/>
                  </pic:spPr>
                </pic:pic>
              </a:graphicData>
            </a:graphic>
          </wp:inline>
        </w:drawing>
      </w:r>
    </w:p>
    <w:p w14:paraId="3701CEF8" w14:textId="77777777" w:rsidR="001A73E7" w:rsidRDefault="00000000">
      <w:pPr>
        <w:keepNext/>
        <w:numPr>
          <w:ilvl w:val="1"/>
          <w:numId w:val="2"/>
        </w:numPr>
        <w:pBdr>
          <w:top w:val="nil"/>
          <w:left w:val="nil"/>
          <w:bottom w:val="nil"/>
          <w:right w:val="nil"/>
          <w:between w:val="nil"/>
        </w:pBdr>
        <w:spacing w:before="240" w:after="60" w:line="240" w:lineRule="auto"/>
        <w:ind w:left="0" w:hanging="2"/>
        <w:rPr>
          <w:rFonts w:ascii="Calibri" w:eastAsia="Calibri" w:hAnsi="Calibri" w:cs="Calibri"/>
          <w:b/>
          <w:color w:val="000000"/>
        </w:rPr>
      </w:pPr>
      <w:r>
        <w:rPr>
          <w:rFonts w:ascii="Calibri" w:eastAsia="Calibri" w:hAnsi="Calibri" w:cs="Calibri"/>
          <w:b/>
          <w:color w:val="000000"/>
        </w:rPr>
        <w:t xml:space="preserve">Vista Lógica </w:t>
      </w:r>
    </w:p>
    <w:p w14:paraId="5B6DD955" w14:textId="77777777" w:rsidR="001A73E7" w:rsidRDefault="001A73E7">
      <w:pPr>
        <w:ind w:left="0" w:hanging="2"/>
        <w:jc w:val="both"/>
        <w:rPr>
          <w:rFonts w:ascii="Calibri" w:eastAsia="Calibri" w:hAnsi="Calibri" w:cs="Calibri"/>
          <w:color w:val="0000FF"/>
        </w:rPr>
      </w:pPr>
      <w:bookmarkStart w:id="57" w:name="_heading=h.3o7alnk" w:colFirst="0" w:colLast="0"/>
      <w:bookmarkEnd w:id="57"/>
    </w:p>
    <w:p w14:paraId="20377888" w14:textId="77777777" w:rsidR="001A73E7" w:rsidRDefault="00000000">
      <w:pPr>
        <w:keepNext/>
        <w:numPr>
          <w:ilvl w:val="2"/>
          <w:numId w:val="2"/>
        </w:numPr>
        <w:pBdr>
          <w:top w:val="nil"/>
          <w:left w:val="nil"/>
          <w:bottom w:val="nil"/>
          <w:right w:val="nil"/>
          <w:between w:val="nil"/>
        </w:pBdr>
        <w:spacing w:before="240" w:after="60" w:line="240" w:lineRule="auto"/>
        <w:ind w:left="0" w:hanging="2"/>
        <w:rPr>
          <w:rFonts w:ascii="Calibri" w:eastAsia="Calibri" w:hAnsi="Calibri" w:cs="Calibri"/>
          <w:b/>
          <w:color w:val="000000"/>
        </w:rPr>
      </w:pPr>
      <w:r>
        <w:rPr>
          <w:rFonts w:ascii="Calibri" w:eastAsia="Calibri" w:hAnsi="Calibri" w:cs="Calibri"/>
          <w:b/>
          <w:color w:val="000000"/>
        </w:rPr>
        <w:t>Descripción</w:t>
      </w:r>
    </w:p>
    <w:p w14:paraId="0B17CD68" w14:textId="77777777" w:rsidR="001A73E7" w:rsidRDefault="001A73E7">
      <w:pPr>
        <w:ind w:left="0" w:hanging="2"/>
        <w:jc w:val="both"/>
        <w:rPr>
          <w:rFonts w:ascii="Calibri" w:eastAsia="Calibri" w:hAnsi="Calibri" w:cs="Calibri"/>
          <w:color w:val="595959"/>
        </w:rPr>
      </w:pPr>
    </w:p>
    <w:p w14:paraId="2B2FB3A6" w14:textId="77777777" w:rsidR="001A73E7" w:rsidRDefault="00000000">
      <w:pPr>
        <w:ind w:left="0" w:hanging="2"/>
      </w:pPr>
      <w:bookmarkStart w:id="58" w:name="_heading=h.23ckvvd" w:colFirst="0" w:colLast="0"/>
      <w:bookmarkEnd w:id="58"/>
      <w:r>
        <w:t xml:space="preserve">               El diseño del sistema respeta el Modelo MVC (Model, View, Controller)</w:t>
      </w:r>
    </w:p>
    <w:p w14:paraId="600BA8DE" w14:textId="77777777" w:rsidR="001A73E7" w:rsidRDefault="001A73E7">
      <w:pPr>
        <w:ind w:left="0" w:hanging="2"/>
      </w:pPr>
      <w:bookmarkStart w:id="59" w:name="_heading=h.7wix8xn49dbe" w:colFirst="0" w:colLast="0"/>
      <w:bookmarkEnd w:id="59"/>
    </w:p>
    <w:p w14:paraId="3A5A2404" w14:textId="77777777" w:rsidR="001A73E7" w:rsidRDefault="00000000">
      <w:pPr>
        <w:spacing w:before="240" w:after="240"/>
        <w:ind w:left="0" w:hanging="2"/>
        <w:jc w:val="both"/>
        <w:rPr>
          <w:rFonts w:ascii="Calibri" w:eastAsia="Calibri" w:hAnsi="Calibri" w:cs="Calibri"/>
          <w:i/>
        </w:rPr>
      </w:pPr>
      <w:r>
        <w:rPr>
          <w:rFonts w:ascii="Calibri" w:eastAsia="Calibri" w:hAnsi="Calibri" w:cs="Calibri"/>
          <w:b/>
          <w:i/>
        </w:rPr>
        <w:t>Capa de Datos (Model)</w:t>
      </w:r>
      <w:r>
        <w:rPr>
          <w:rFonts w:ascii="Calibri" w:eastAsia="Calibri" w:hAnsi="Calibri" w:cs="Calibri"/>
          <w:i/>
        </w:rPr>
        <w:t>, se encarga de almacenar toda la información, y tenerla disponible para cualquier aplicación.</w:t>
      </w:r>
    </w:p>
    <w:p w14:paraId="2F247F5A" w14:textId="77777777" w:rsidR="001A73E7" w:rsidRDefault="00000000">
      <w:pPr>
        <w:spacing w:before="240" w:after="240"/>
        <w:ind w:left="0" w:hanging="2"/>
        <w:jc w:val="both"/>
        <w:rPr>
          <w:rFonts w:ascii="Calibri" w:eastAsia="Calibri" w:hAnsi="Calibri" w:cs="Calibri"/>
          <w:i/>
        </w:rPr>
      </w:pPr>
      <w:r>
        <w:rPr>
          <w:rFonts w:ascii="Calibri" w:eastAsia="Calibri" w:hAnsi="Calibri" w:cs="Calibri"/>
          <w:i/>
        </w:rPr>
        <w:t>Para esta capa se utilizará como motor de base de datos Oracle. Y como modelo de persistencia se utiliza….</w:t>
      </w:r>
    </w:p>
    <w:p w14:paraId="263667A1" w14:textId="77777777" w:rsidR="001A73E7" w:rsidRDefault="00000000">
      <w:pPr>
        <w:spacing w:before="240" w:after="240"/>
        <w:ind w:left="0" w:hanging="2"/>
        <w:jc w:val="both"/>
        <w:rPr>
          <w:rFonts w:ascii="Calibri" w:eastAsia="Calibri" w:hAnsi="Calibri" w:cs="Calibri"/>
          <w:i/>
        </w:rPr>
      </w:pPr>
      <w:r>
        <w:rPr>
          <w:rFonts w:ascii="Calibri" w:eastAsia="Calibri" w:hAnsi="Calibri" w:cs="Calibri"/>
          <w:b/>
          <w:i/>
        </w:rPr>
        <w:t>Capa de Aplicaciones (View y Controller)</w:t>
      </w:r>
      <w:r>
        <w:rPr>
          <w:rFonts w:ascii="Calibri" w:eastAsia="Calibri" w:hAnsi="Calibri" w:cs="Calibri"/>
          <w:i/>
        </w:rPr>
        <w:t>, Donde se instalan todas las aplicaciones, y son publicadas tanto para los usuarios internos, como los usuarios que ingresan desde Internet.  Escucha requerimientos de los usuarios, y responde, con una página Web sencilla, o con una aplicación que se conecta a la base de datos para consultas y/o modificaciones.</w:t>
      </w:r>
    </w:p>
    <w:p w14:paraId="10324D5A" w14:textId="20CC40A2" w:rsidR="001A73E7" w:rsidRDefault="00000000">
      <w:pPr>
        <w:spacing w:before="240" w:after="240"/>
        <w:ind w:left="0" w:hanging="2"/>
        <w:jc w:val="both"/>
        <w:rPr>
          <w:rFonts w:ascii="Calibri" w:eastAsia="Calibri" w:hAnsi="Calibri" w:cs="Calibri"/>
          <w:i/>
        </w:rPr>
      </w:pPr>
      <w:r>
        <w:rPr>
          <w:rFonts w:ascii="Calibri" w:eastAsia="Calibri" w:hAnsi="Calibri" w:cs="Calibri"/>
          <w:i/>
        </w:rPr>
        <w:t xml:space="preserve">Para esta capa se utilizará </w:t>
      </w:r>
      <w:r w:rsidR="00424D16">
        <w:rPr>
          <w:rFonts w:ascii="Calibri" w:eastAsia="Calibri" w:hAnsi="Calibri" w:cs="Calibri"/>
          <w:i/>
        </w:rPr>
        <w:t>SQL</w:t>
      </w:r>
      <w:r>
        <w:rPr>
          <w:rFonts w:ascii="Calibri" w:eastAsia="Calibri" w:hAnsi="Calibri" w:cs="Calibri"/>
          <w:i/>
        </w:rPr>
        <w:t xml:space="preserve"> server management donde se montarán los .jsp que implementan tanto las interfaces de usuario como las lógicas de control necesarias. Para la comunicación entre el servidor de aplicaciones y el motor base de datos se utilizará… con la intención de tener un mejor manejo de las conexiones a la base de datos.</w:t>
      </w:r>
    </w:p>
    <w:p w14:paraId="74CE4292" w14:textId="77777777" w:rsidR="001A73E7" w:rsidRDefault="00000000">
      <w:pPr>
        <w:spacing w:before="240" w:after="240"/>
        <w:ind w:left="0" w:hanging="2"/>
        <w:jc w:val="both"/>
        <w:rPr>
          <w:rFonts w:ascii="Calibri" w:eastAsia="Calibri" w:hAnsi="Calibri" w:cs="Calibri"/>
          <w:i/>
        </w:rPr>
      </w:pPr>
      <w:r>
        <w:rPr>
          <w:rFonts w:ascii="Calibri" w:eastAsia="Calibri" w:hAnsi="Calibri" w:cs="Calibri"/>
          <w:i/>
        </w:rPr>
        <w:t xml:space="preserve"> </w:t>
      </w:r>
    </w:p>
    <w:p w14:paraId="27DCC2D1" w14:textId="77777777" w:rsidR="001A73E7" w:rsidRDefault="00000000">
      <w:pPr>
        <w:spacing w:before="240" w:after="240"/>
        <w:ind w:left="0" w:hanging="2"/>
        <w:jc w:val="both"/>
        <w:rPr>
          <w:rFonts w:ascii="Calibri" w:eastAsia="Calibri" w:hAnsi="Calibri" w:cs="Calibri"/>
          <w:i/>
        </w:rPr>
      </w:pPr>
      <w:r>
        <w:rPr>
          <w:rFonts w:ascii="Calibri" w:eastAsia="Calibri" w:hAnsi="Calibri" w:cs="Calibri"/>
          <w:b/>
          <w:i/>
        </w:rPr>
        <w:lastRenderedPageBreak/>
        <w:t>Capa de usuario o cliente (View)</w:t>
      </w:r>
      <w:r>
        <w:rPr>
          <w:rFonts w:ascii="Calibri" w:eastAsia="Calibri" w:hAnsi="Calibri" w:cs="Calibri"/>
          <w:i/>
        </w:rPr>
        <w:t>, es un cliente liviano, No requiere equipos grandes, únicamente requiere tener un explorador de Internet (Ver Requerimientos No Funcionales), desde el cual se conecta al servidor de aplicaciones para hacer consultas y transacciones a la BD mediante los sistemas desarrollados. Para esta capa se utilizará JSP.</w:t>
      </w:r>
    </w:p>
    <w:p w14:paraId="5DBC21AB" w14:textId="44E16EC4" w:rsidR="001A73E7" w:rsidRPr="00D42CD7" w:rsidRDefault="00000000" w:rsidP="00D42CD7">
      <w:pPr>
        <w:spacing w:before="240" w:after="240"/>
        <w:ind w:left="0" w:hanging="2"/>
        <w:jc w:val="both"/>
        <w:rPr>
          <w:rFonts w:ascii="Calibri" w:eastAsia="Calibri" w:hAnsi="Calibri" w:cs="Calibri"/>
          <w:i/>
        </w:rPr>
      </w:pPr>
      <w:r>
        <w:rPr>
          <w:rFonts w:ascii="Calibri" w:eastAsia="Calibri" w:hAnsi="Calibri" w:cs="Calibri"/>
          <w:i/>
        </w:rPr>
        <w:t>La ventaja de este tipo de arquitecturas es que las aplicaciones están en un sólo punto, lo que permite que los administradores sólo hagan cambios en el servidor de aplicaciones y no así en cada uno de los equipos clientes. Asegura la escalabilidad y alta disponibilidad.</w:t>
      </w:r>
      <w:bookmarkStart w:id="60" w:name="_heading=h.b15lhx3j00yt" w:colFirst="0" w:colLast="0"/>
      <w:bookmarkStart w:id="61" w:name="_heading=h.djacd4n19p0b" w:colFirst="0" w:colLast="0"/>
      <w:bookmarkEnd w:id="60"/>
      <w:bookmarkEnd w:id="61"/>
    </w:p>
    <w:p w14:paraId="15648A5F" w14:textId="1763265A" w:rsidR="001A73E7" w:rsidRDefault="00D42CD7">
      <w:pPr>
        <w:spacing w:before="240" w:after="240"/>
        <w:ind w:left="0" w:hanging="2"/>
        <w:jc w:val="center"/>
        <w:rPr>
          <w:rFonts w:ascii="Calibri" w:eastAsia="Calibri" w:hAnsi="Calibri" w:cs="Calibri"/>
          <w:i/>
        </w:rPr>
      </w:pPr>
      <w:bookmarkStart w:id="62" w:name="_heading=h.ya3xlmfaq1ag" w:colFirst="0" w:colLast="0"/>
      <w:bookmarkEnd w:id="62"/>
      <w:r>
        <w:rPr>
          <w:noProof/>
        </w:rPr>
        <w:drawing>
          <wp:anchor distT="114300" distB="114300" distL="114300" distR="114300" simplePos="0" relativeHeight="251659264" behindDoc="0" locked="0" layoutInCell="1" hidden="0" allowOverlap="1" wp14:anchorId="01F35007" wp14:editId="44BCA032">
            <wp:simplePos x="0" y="0"/>
            <wp:positionH relativeFrom="column">
              <wp:posOffset>-391795</wp:posOffset>
            </wp:positionH>
            <wp:positionV relativeFrom="paragraph">
              <wp:posOffset>587375</wp:posOffset>
            </wp:positionV>
            <wp:extent cx="6771005" cy="4162425"/>
            <wp:effectExtent l="0" t="0" r="0" b="0"/>
            <wp:wrapSquare wrapText="bothSides" distT="114300" distB="114300" distL="114300" distR="114300"/>
            <wp:docPr id="1075"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40"/>
                    <a:srcRect l="-5603" t="-11375" r="-2857" b="-11375"/>
                    <a:stretch>
                      <a:fillRect/>
                    </a:stretch>
                  </pic:blipFill>
                  <pic:spPr>
                    <a:xfrm>
                      <a:off x="0" y="0"/>
                      <a:ext cx="6771005" cy="4162425"/>
                    </a:xfrm>
                    <a:prstGeom prst="rect">
                      <a:avLst/>
                    </a:prstGeom>
                    <a:ln/>
                  </pic:spPr>
                </pic:pic>
              </a:graphicData>
            </a:graphic>
          </wp:anchor>
        </w:drawing>
      </w:r>
      <w:r w:rsidR="00000000">
        <w:rPr>
          <w:rFonts w:ascii="Calibri" w:eastAsia="Calibri" w:hAnsi="Calibri" w:cs="Calibri"/>
          <w:i/>
          <w:color w:val="595959"/>
        </w:rPr>
        <w:t>Vista lógica MVC (diseño de un sistema de reparación de dispositivos móviles)</w:t>
      </w:r>
    </w:p>
    <w:p w14:paraId="48F93CF2" w14:textId="700CAF60" w:rsidR="001A73E7" w:rsidRPr="00D42CD7" w:rsidRDefault="001A73E7" w:rsidP="00D42CD7">
      <w:pPr>
        <w:spacing w:before="240" w:after="240"/>
        <w:ind w:leftChars="0" w:left="0" w:firstLineChars="0" w:firstLine="0"/>
        <w:jc w:val="both"/>
        <w:rPr>
          <w:rFonts w:ascii="Calibri" w:eastAsia="Calibri" w:hAnsi="Calibri" w:cs="Calibri"/>
          <w:i/>
        </w:rPr>
      </w:pPr>
      <w:bookmarkStart w:id="63" w:name="_heading=h.p4lc42k451zm" w:colFirst="0" w:colLast="0"/>
      <w:bookmarkStart w:id="64" w:name="_heading=h.35dlafeh6uk9" w:colFirst="0" w:colLast="0"/>
      <w:bookmarkStart w:id="65" w:name="_heading=h.jgvgjtdfv37h" w:colFirst="0" w:colLast="0"/>
      <w:bookmarkEnd w:id="63"/>
      <w:bookmarkEnd w:id="64"/>
      <w:bookmarkEnd w:id="65"/>
    </w:p>
    <w:p w14:paraId="1CA3FE36" w14:textId="77777777" w:rsidR="001A73E7" w:rsidRDefault="00000000">
      <w:pPr>
        <w:keepNext/>
        <w:numPr>
          <w:ilvl w:val="2"/>
          <w:numId w:val="2"/>
        </w:numPr>
        <w:pBdr>
          <w:top w:val="nil"/>
          <w:left w:val="nil"/>
          <w:bottom w:val="nil"/>
          <w:right w:val="nil"/>
          <w:between w:val="nil"/>
        </w:pBdr>
        <w:spacing w:before="240" w:after="60" w:line="240" w:lineRule="auto"/>
        <w:ind w:left="0" w:hanging="2"/>
        <w:rPr>
          <w:rFonts w:ascii="Calibri" w:eastAsia="Calibri" w:hAnsi="Calibri" w:cs="Calibri"/>
          <w:b/>
          <w:color w:val="000000"/>
        </w:rPr>
      </w:pPr>
      <w:r>
        <w:rPr>
          <w:rFonts w:ascii="Calibri" w:eastAsia="Calibri" w:hAnsi="Calibri" w:cs="Calibri"/>
          <w:b/>
          <w:color w:val="000000"/>
        </w:rPr>
        <w:t>Paquetes de Diseño Arquitectónicamente Significativos</w:t>
      </w:r>
    </w:p>
    <w:p w14:paraId="5A5C1F7A" w14:textId="77777777" w:rsidR="001A73E7" w:rsidRDefault="001A73E7">
      <w:pPr>
        <w:ind w:left="0" w:hanging="2"/>
        <w:rPr>
          <w:rFonts w:ascii="Calibri" w:eastAsia="Calibri" w:hAnsi="Calibri" w:cs="Calibri"/>
        </w:rPr>
      </w:pPr>
    </w:p>
    <w:p w14:paraId="1B307E90" w14:textId="77777777" w:rsidR="001A73E7" w:rsidRDefault="00000000">
      <w:pPr>
        <w:ind w:left="0" w:hanging="2"/>
        <w:jc w:val="both"/>
        <w:rPr>
          <w:rFonts w:ascii="Calibri" w:eastAsia="Calibri" w:hAnsi="Calibri" w:cs="Calibri"/>
          <w:color w:val="0000FF"/>
        </w:rPr>
      </w:pPr>
      <w:r>
        <w:rPr>
          <w:rFonts w:ascii="Calibri" w:eastAsia="Calibri" w:hAnsi="Calibri" w:cs="Calibri"/>
          <w:noProof/>
          <w:color w:val="0000FF"/>
        </w:rPr>
        <w:lastRenderedPageBreak/>
        <w:drawing>
          <wp:inline distT="114300" distB="114300" distL="114300" distR="114300" wp14:anchorId="50B22381" wp14:editId="5D08DF8F">
            <wp:extent cx="5248275" cy="5435823"/>
            <wp:effectExtent l="0" t="0" r="0" b="0"/>
            <wp:docPr id="105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1"/>
                    <a:srcRect/>
                    <a:stretch>
                      <a:fillRect/>
                    </a:stretch>
                  </pic:blipFill>
                  <pic:spPr>
                    <a:xfrm>
                      <a:off x="0" y="0"/>
                      <a:ext cx="5248275" cy="5435823"/>
                    </a:xfrm>
                    <a:prstGeom prst="rect">
                      <a:avLst/>
                    </a:prstGeom>
                    <a:ln/>
                  </pic:spPr>
                </pic:pic>
              </a:graphicData>
            </a:graphic>
          </wp:inline>
        </w:drawing>
      </w:r>
    </w:p>
    <w:p w14:paraId="2E741BBA" w14:textId="77777777" w:rsidR="001A73E7" w:rsidRDefault="001A73E7">
      <w:pPr>
        <w:ind w:left="0" w:hanging="2"/>
        <w:jc w:val="both"/>
        <w:rPr>
          <w:rFonts w:ascii="Calibri" w:eastAsia="Calibri" w:hAnsi="Calibri" w:cs="Calibri"/>
          <w:color w:val="0000FF"/>
        </w:rPr>
      </w:pPr>
    </w:p>
    <w:p w14:paraId="37587800" w14:textId="77777777" w:rsidR="001A73E7" w:rsidRDefault="001A73E7">
      <w:pPr>
        <w:ind w:left="0" w:hanging="2"/>
        <w:jc w:val="both"/>
        <w:rPr>
          <w:rFonts w:ascii="Calibri" w:eastAsia="Calibri" w:hAnsi="Calibri" w:cs="Calibri"/>
          <w:color w:val="0000FF"/>
        </w:rPr>
      </w:pPr>
    </w:p>
    <w:p w14:paraId="58007223" w14:textId="77777777" w:rsidR="001A73E7" w:rsidRDefault="00000000">
      <w:pPr>
        <w:spacing w:before="240" w:after="240"/>
        <w:ind w:left="0" w:hanging="2"/>
        <w:jc w:val="center"/>
        <w:rPr>
          <w:rFonts w:ascii="Calibri" w:eastAsia="Calibri" w:hAnsi="Calibri" w:cs="Calibri"/>
          <w:i/>
          <w:color w:val="595959"/>
        </w:rPr>
      </w:pPr>
      <w:r>
        <w:rPr>
          <w:rFonts w:ascii="Calibri" w:eastAsia="Calibri" w:hAnsi="Calibri" w:cs="Calibri"/>
          <w:i/>
          <w:color w:val="595959"/>
        </w:rPr>
        <w:t>Diagrama de paquetes propuesto durante el diseño de un sistema de reparación de dispositivos móviles</w:t>
      </w:r>
    </w:p>
    <w:p w14:paraId="24279643" w14:textId="77777777" w:rsidR="001A73E7" w:rsidRDefault="00000000">
      <w:pPr>
        <w:spacing w:before="240" w:after="240"/>
        <w:ind w:left="0" w:hanging="2"/>
        <w:jc w:val="center"/>
        <w:rPr>
          <w:rFonts w:ascii="Calibri" w:eastAsia="Calibri" w:hAnsi="Calibri" w:cs="Calibri"/>
          <w:i/>
          <w:color w:val="0000FF"/>
        </w:rPr>
      </w:pPr>
      <w:r>
        <w:rPr>
          <w:rFonts w:ascii="Calibri" w:eastAsia="Calibri" w:hAnsi="Calibri" w:cs="Calibri"/>
          <w:i/>
          <w:color w:val="0000FF"/>
        </w:rPr>
        <w:t xml:space="preserve"> </w:t>
      </w:r>
    </w:p>
    <w:p w14:paraId="1DBC513F" w14:textId="77777777" w:rsidR="001A73E7" w:rsidRDefault="00000000">
      <w:pPr>
        <w:spacing w:before="240" w:after="240"/>
        <w:ind w:left="0" w:hanging="2"/>
        <w:jc w:val="both"/>
        <w:rPr>
          <w:rFonts w:ascii="Calibri" w:eastAsia="Calibri" w:hAnsi="Calibri" w:cs="Calibri"/>
          <w:i/>
          <w:color w:val="595959"/>
        </w:rPr>
      </w:pPr>
      <w:r>
        <w:rPr>
          <w:rFonts w:ascii="Calibri" w:eastAsia="Calibri" w:hAnsi="Calibri" w:cs="Calibri"/>
          <w:i/>
          <w:color w:val="595959"/>
        </w:rPr>
        <w:t>Paquete &lt;presentación 1&gt;: Clases contenidas: Ver Diagrama de Clase &lt; Interfaz de técnico, Interfaz de cliente, Interfaz de reparación, Interfaz de usuario, Interfaz de repuestos, Interfaz de menú &gt;.</w:t>
      </w:r>
    </w:p>
    <w:p w14:paraId="5C85AD9C" w14:textId="455E5F58" w:rsidR="001A73E7" w:rsidRDefault="00000000">
      <w:pPr>
        <w:spacing w:before="240" w:after="240"/>
        <w:ind w:left="0" w:hanging="2"/>
        <w:jc w:val="both"/>
        <w:rPr>
          <w:rFonts w:ascii="Calibri" w:eastAsia="Calibri" w:hAnsi="Calibri" w:cs="Calibri"/>
          <w:i/>
          <w:color w:val="595959"/>
        </w:rPr>
      </w:pPr>
      <w:r>
        <w:rPr>
          <w:rFonts w:ascii="Calibri" w:eastAsia="Calibri" w:hAnsi="Calibri" w:cs="Calibri"/>
          <w:i/>
          <w:color w:val="595959"/>
        </w:rPr>
        <w:t xml:space="preserve">Paquete &lt;datos 2&gt;: Clases contenidas: Ver Diagrama de Clase &lt; ManageDta, InterfaceNegocioL, Conection, </w:t>
      </w:r>
      <w:r w:rsidR="00424D16">
        <w:rPr>
          <w:rFonts w:ascii="Calibri" w:eastAsia="Calibri" w:hAnsi="Calibri" w:cs="Calibri"/>
          <w:i/>
          <w:color w:val="595959"/>
        </w:rPr>
        <w:t>Conf.</w:t>
      </w:r>
    </w:p>
    <w:p w14:paraId="0F621DB4" w14:textId="77777777" w:rsidR="001A73E7" w:rsidRDefault="00000000">
      <w:pPr>
        <w:spacing w:before="240" w:after="240"/>
        <w:ind w:left="0" w:hanging="2"/>
        <w:jc w:val="both"/>
        <w:rPr>
          <w:rFonts w:ascii="Calibri" w:eastAsia="Calibri" w:hAnsi="Calibri" w:cs="Calibri"/>
          <w:i/>
          <w:color w:val="595959"/>
        </w:rPr>
      </w:pPr>
      <w:r>
        <w:rPr>
          <w:rFonts w:ascii="Calibri" w:eastAsia="Calibri" w:hAnsi="Calibri" w:cs="Calibri"/>
          <w:i/>
          <w:color w:val="595959"/>
        </w:rPr>
        <w:t>Paquete &lt;negocio 3&gt;: Clases contenidas: Ver Diagrama de Clase &lt;Datos del técnico, Datos de clientes, Datos de equipo, Datos de repuestos, Datos de servicios , Datos de reparación&gt;.</w:t>
      </w:r>
    </w:p>
    <w:p w14:paraId="421A48AC" w14:textId="77777777" w:rsidR="001A73E7" w:rsidRDefault="00000000">
      <w:pPr>
        <w:spacing w:before="240" w:after="240"/>
        <w:ind w:left="0" w:hanging="2"/>
        <w:jc w:val="both"/>
        <w:rPr>
          <w:rFonts w:ascii="Calibri" w:eastAsia="Calibri" w:hAnsi="Calibri" w:cs="Calibri"/>
          <w:i/>
          <w:color w:val="595959"/>
        </w:rPr>
      </w:pPr>
      <w:r>
        <w:rPr>
          <w:rFonts w:ascii="Calibri" w:eastAsia="Calibri" w:hAnsi="Calibri" w:cs="Calibri"/>
          <w:i/>
          <w:color w:val="595959"/>
        </w:rPr>
        <w:t xml:space="preserve"> </w:t>
      </w:r>
    </w:p>
    <w:p w14:paraId="0562D6DD" w14:textId="77777777" w:rsidR="001A73E7" w:rsidRDefault="00000000">
      <w:pPr>
        <w:spacing w:before="240" w:after="240"/>
        <w:ind w:left="0" w:hanging="2"/>
        <w:jc w:val="both"/>
        <w:rPr>
          <w:rFonts w:ascii="Calibri" w:eastAsia="Calibri" w:hAnsi="Calibri" w:cs="Calibri"/>
          <w:i/>
          <w:color w:val="595959"/>
        </w:rPr>
      </w:pPr>
      <w:r>
        <w:rPr>
          <w:rFonts w:ascii="Calibri" w:eastAsia="Calibri" w:hAnsi="Calibri" w:cs="Calibri"/>
          <w:i/>
          <w:color w:val="595959"/>
        </w:rPr>
        <w:lastRenderedPageBreak/>
        <w:t>Ejemplo:</w:t>
      </w:r>
    </w:p>
    <w:p w14:paraId="3BD990BC" w14:textId="77777777" w:rsidR="001A73E7" w:rsidRDefault="00000000">
      <w:pPr>
        <w:spacing w:before="240" w:after="240"/>
        <w:ind w:left="0" w:hanging="2"/>
        <w:jc w:val="both"/>
        <w:rPr>
          <w:rFonts w:ascii="Calibri" w:eastAsia="Calibri" w:hAnsi="Calibri" w:cs="Calibri"/>
          <w:i/>
          <w:color w:val="595959"/>
        </w:rPr>
      </w:pPr>
      <w:r>
        <w:rPr>
          <w:rFonts w:ascii="Calibri" w:eastAsia="Calibri" w:hAnsi="Calibri" w:cs="Calibri"/>
          <w:i/>
          <w:noProof/>
          <w:color w:val="595959"/>
        </w:rPr>
        <w:drawing>
          <wp:inline distT="114300" distB="114300" distL="114300" distR="114300" wp14:anchorId="387546AB" wp14:editId="0624E02C">
            <wp:extent cx="5829300" cy="6252518"/>
            <wp:effectExtent l="0" t="0" r="0" b="0"/>
            <wp:docPr id="107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2"/>
                    <a:srcRect l="7843" t="-914" r="-7843" b="914"/>
                    <a:stretch>
                      <a:fillRect/>
                    </a:stretch>
                  </pic:blipFill>
                  <pic:spPr>
                    <a:xfrm>
                      <a:off x="0" y="0"/>
                      <a:ext cx="5829300" cy="6252518"/>
                    </a:xfrm>
                    <a:prstGeom prst="rect">
                      <a:avLst/>
                    </a:prstGeom>
                    <a:ln/>
                  </pic:spPr>
                </pic:pic>
              </a:graphicData>
            </a:graphic>
          </wp:inline>
        </w:drawing>
      </w:r>
    </w:p>
    <w:p w14:paraId="24925BD5" w14:textId="77777777" w:rsidR="001A73E7" w:rsidRDefault="001A73E7">
      <w:pPr>
        <w:spacing w:before="240" w:after="240"/>
        <w:ind w:left="0" w:hanging="2"/>
        <w:jc w:val="both"/>
        <w:rPr>
          <w:rFonts w:ascii="Calibri" w:eastAsia="Calibri" w:hAnsi="Calibri" w:cs="Calibri"/>
          <w:i/>
          <w:color w:val="595959"/>
        </w:rPr>
      </w:pPr>
    </w:p>
    <w:p w14:paraId="1DD9C48F" w14:textId="77777777" w:rsidR="001A73E7" w:rsidRDefault="00000000">
      <w:pPr>
        <w:spacing w:before="240" w:after="240"/>
        <w:ind w:left="0" w:hanging="2"/>
        <w:jc w:val="both"/>
        <w:rPr>
          <w:rFonts w:ascii="Calibri" w:eastAsia="Calibri" w:hAnsi="Calibri" w:cs="Calibri"/>
          <w:i/>
          <w:color w:val="595959"/>
        </w:rPr>
      </w:pPr>
      <w:r>
        <w:rPr>
          <w:rFonts w:ascii="Calibri" w:eastAsia="Calibri" w:hAnsi="Calibri" w:cs="Calibri"/>
          <w:i/>
          <w:color w:val="595959"/>
        </w:rPr>
        <w:t xml:space="preserve"> </w:t>
      </w:r>
    </w:p>
    <w:p w14:paraId="4656750B" w14:textId="77777777" w:rsidR="001A73E7" w:rsidRDefault="001A73E7">
      <w:pPr>
        <w:ind w:left="0" w:hanging="2"/>
        <w:jc w:val="both"/>
        <w:rPr>
          <w:rFonts w:ascii="Calibri" w:eastAsia="Calibri" w:hAnsi="Calibri" w:cs="Calibri"/>
          <w:color w:val="0000FF"/>
        </w:rPr>
      </w:pPr>
    </w:p>
    <w:bookmarkStart w:id="66" w:name="_heading=h.ihv636" w:colFirst="0" w:colLast="0" w:displacedByCustomXml="next"/>
    <w:bookmarkEnd w:id="66" w:displacedByCustomXml="next"/>
    <w:sdt>
      <w:sdtPr>
        <w:tag w:val="goog_rdk_23"/>
        <w:id w:val="1487669795"/>
      </w:sdtPr>
      <w:sdtContent>
        <w:p w14:paraId="7DD511B1" w14:textId="77777777" w:rsidR="001A73E7" w:rsidRDefault="00000000">
          <w:pPr>
            <w:ind w:left="0" w:hanging="2"/>
            <w:jc w:val="both"/>
            <w:rPr>
              <w:rFonts w:ascii="Calibri" w:eastAsia="Calibri" w:hAnsi="Calibri" w:cs="Calibri"/>
              <w:color w:val="0000FF"/>
            </w:rPr>
            <w:pPrChange w:id="67" w:author="miriam yaucan" w:date="2024-11-12T23:01:00Z">
              <w:pPr>
                <w:ind w:left="993" w:firstLine="0"/>
                <w:jc w:val="both"/>
              </w:pPr>
            </w:pPrChange>
          </w:pPr>
        </w:p>
      </w:sdtContent>
    </w:sdt>
    <w:p w14:paraId="7214A650" w14:textId="77777777" w:rsidR="001A73E7" w:rsidRDefault="00000000">
      <w:pPr>
        <w:keepNext/>
        <w:numPr>
          <w:ilvl w:val="2"/>
          <w:numId w:val="2"/>
        </w:numPr>
        <w:pBdr>
          <w:top w:val="nil"/>
          <w:left w:val="nil"/>
          <w:bottom w:val="nil"/>
          <w:right w:val="nil"/>
          <w:between w:val="nil"/>
        </w:pBdr>
        <w:spacing w:before="240" w:after="60" w:line="240" w:lineRule="auto"/>
        <w:ind w:left="0" w:hanging="2"/>
        <w:rPr>
          <w:rFonts w:ascii="Calibri" w:eastAsia="Calibri" w:hAnsi="Calibri" w:cs="Calibri"/>
          <w:b/>
          <w:color w:val="000000"/>
        </w:rPr>
      </w:pPr>
      <w:r>
        <w:rPr>
          <w:rFonts w:ascii="Calibri" w:eastAsia="Calibri" w:hAnsi="Calibri" w:cs="Calibri"/>
          <w:b/>
          <w:color w:val="000000"/>
        </w:rPr>
        <w:t xml:space="preserve">Vista de Implementación - Componentes  </w:t>
      </w:r>
    </w:p>
    <w:p w14:paraId="1D3D4460" w14:textId="77777777" w:rsidR="001A73E7" w:rsidRDefault="00000000">
      <w:pPr>
        <w:spacing w:line="276" w:lineRule="auto"/>
        <w:ind w:left="0" w:hanging="2"/>
        <w:jc w:val="both"/>
      </w:pPr>
      <w:r>
        <w:t xml:space="preserve">Esta sección proporciona una descripción detallada de los componentes y archivos utilizados por el sistema para su ensamblaje y disponibilidad en el entorno físico. Incluye la estructura completa del sistema, la descomposición del software en capas y subsistemas dentro del modelo de </w:t>
      </w:r>
      <w:r>
        <w:lastRenderedPageBreak/>
        <w:t>implementación, así como cualquier componente arquitectónicamente significativo. Se emplea el diagrama de componentes para representar las relaciones entre estos elementos, mientras que los diagramas dinámicos se utilizan para ilustrar las interacciones entre ellos. Los diagramas UML correspondientes pueden ser referenciados para brindar una comprensión más completa de la arquitectura y su funcionamiento.</w:t>
      </w:r>
    </w:p>
    <w:p w14:paraId="5274CD59" w14:textId="77777777" w:rsidR="001A73E7" w:rsidRDefault="001A73E7">
      <w:pPr>
        <w:ind w:left="0" w:hanging="2"/>
        <w:jc w:val="both"/>
        <w:rPr>
          <w:rFonts w:ascii="Calibri" w:eastAsia="Calibri" w:hAnsi="Calibri" w:cs="Calibri"/>
          <w:color w:val="595959"/>
        </w:rPr>
      </w:pPr>
    </w:p>
    <w:p w14:paraId="65F6AB31" w14:textId="77777777" w:rsidR="001A73E7" w:rsidRDefault="00000000">
      <w:pPr>
        <w:ind w:left="0" w:hanging="2"/>
        <w:jc w:val="center"/>
        <w:rPr>
          <w:rFonts w:ascii="Calibri" w:eastAsia="Calibri" w:hAnsi="Calibri" w:cs="Calibri"/>
          <w:color w:val="595959"/>
        </w:rPr>
      </w:pPr>
      <w:r>
        <w:rPr>
          <w:rFonts w:ascii="Calibri" w:eastAsia="Calibri" w:hAnsi="Calibri" w:cs="Calibri"/>
          <w:noProof/>
          <w:color w:val="595959"/>
        </w:rPr>
        <w:drawing>
          <wp:inline distT="114300" distB="114300" distL="114300" distR="114300" wp14:anchorId="4FB8A77D" wp14:editId="79FE4664">
            <wp:extent cx="6119820" cy="3848100"/>
            <wp:effectExtent l="0" t="0" r="0" b="0"/>
            <wp:docPr id="105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3"/>
                    <a:srcRect/>
                    <a:stretch>
                      <a:fillRect/>
                    </a:stretch>
                  </pic:blipFill>
                  <pic:spPr>
                    <a:xfrm>
                      <a:off x="0" y="0"/>
                      <a:ext cx="6119820" cy="3848100"/>
                    </a:xfrm>
                    <a:prstGeom prst="rect">
                      <a:avLst/>
                    </a:prstGeom>
                    <a:ln/>
                  </pic:spPr>
                </pic:pic>
              </a:graphicData>
            </a:graphic>
          </wp:inline>
        </w:drawing>
      </w:r>
    </w:p>
    <w:p w14:paraId="43126B2A" w14:textId="77777777" w:rsidR="001A73E7" w:rsidRDefault="001A73E7">
      <w:pPr>
        <w:ind w:left="0" w:hanging="2"/>
        <w:jc w:val="center"/>
        <w:rPr>
          <w:rFonts w:ascii="Calibri" w:eastAsia="Calibri" w:hAnsi="Calibri" w:cs="Calibri"/>
          <w:color w:val="595959"/>
        </w:rPr>
      </w:pPr>
    </w:p>
    <w:p w14:paraId="34A60778" w14:textId="77777777" w:rsidR="001A73E7" w:rsidRDefault="00000000">
      <w:pPr>
        <w:ind w:left="0" w:hanging="2"/>
        <w:jc w:val="center"/>
      </w:pPr>
      <w:r>
        <w:t>Diagrama de Componentes</w:t>
      </w:r>
    </w:p>
    <w:p w14:paraId="60795EEF" w14:textId="77777777" w:rsidR="001A73E7" w:rsidRDefault="001A73E7">
      <w:pPr>
        <w:ind w:left="0" w:hanging="2"/>
        <w:jc w:val="center"/>
        <w:rPr>
          <w:rFonts w:ascii="Calibri" w:eastAsia="Calibri" w:hAnsi="Calibri" w:cs="Calibri"/>
          <w:color w:val="595959"/>
        </w:rPr>
      </w:pPr>
    </w:p>
    <w:p w14:paraId="2B3BD696" w14:textId="77777777" w:rsidR="001A73E7" w:rsidRDefault="001A73E7">
      <w:pPr>
        <w:ind w:left="0" w:hanging="2"/>
        <w:jc w:val="both"/>
        <w:rPr>
          <w:rFonts w:ascii="Calibri" w:eastAsia="Calibri" w:hAnsi="Calibri" w:cs="Calibri"/>
          <w:color w:val="0000FF"/>
        </w:rPr>
      </w:pPr>
      <w:bookmarkStart w:id="68" w:name="_heading=h.l2933j2lchq1" w:colFirst="0" w:colLast="0"/>
      <w:bookmarkEnd w:id="68"/>
    </w:p>
    <w:p w14:paraId="31A3F137" w14:textId="77777777" w:rsidR="001A73E7" w:rsidRDefault="001A73E7">
      <w:pPr>
        <w:ind w:left="0" w:hanging="2"/>
        <w:jc w:val="both"/>
        <w:rPr>
          <w:rFonts w:ascii="Calibri" w:eastAsia="Calibri" w:hAnsi="Calibri" w:cs="Calibri"/>
          <w:color w:val="0000FF"/>
        </w:rPr>
      </w:pPr>
      <w:bookmarkStart w:id="69" w:name="_heading=h.vebm228bq3qm" w:colFirst="0" w:colLast="0"/>
      <w:bookmarkEnd w:id="69"/>
    </w:p>
    <w:p w14:paraId="796991B6" w14:textId="77777777" w:rsidR="001A73E7" w:rsidRDefault="001A73E7">
      <w:pPr>
        <w:ind w:left="0" w:hanging="2"/>
        <w:jc w:val="both"/>
        <w:rPr>
          <w:rFonts w:ascii="Calibri" w:eastAsia="Calibri" w:hAnsi="Calibri" w:cs="Calibri"/>
          <w:color w:val="0000FF"/>
        </w:rPr>
      </w:pPr>
      <w:bookmarkStart w:id="70" w:name="_heading=h.cee93ffzo6uv" w:colFirst="0" w:colLast="0"/>
      <w:bookmarkEnd w:id="70"/>
    </w:p>
    <w:p w14:paraId="6207DEF0" w14:textId="77777777" w:rsidR="001A73E7" w:rsidRDefault="001A73E7">
      <w:pPr>
        <w:ind w:left="0" w:hanging="2"/>
        <w:jc w:val="both"/>
        <w:rPr>
          <w:rFonts w:ascii="Calibri" w:eastAsia="Calibri" w:hAnsi="Calibri" w:cs="Calibri"/>
          <w:color w:val="0000FF"/>
        </w:rPr>
      </w:pPr>
      <w:bookmarkStart w:id="71" w:name="_heading=h.l5kp2mkba897" w:colFirst="0" w:colLast="0"/>
      <w:bookmarkEnd w:id="71"/>
    </w:p>
    <w:p w14:paraId="630085B6" w14:textId="77777777" w:rsidR="001A73E7" w:rsidRDefault="001A73E7">
      <w:pPr>
        <w:ind w:left="0" w:hanging="2"/>
        <w:jc w:val="both"/>
        <w:rPr>
          <w:rFonts w:ascii="Calibri" w:eastAsia="Calibri" w:hAnsi="Calibri" w:cs="Calibri"/>
          <w:color w:val="0000FF"/>
        </w:rPr>
      </w:pPr>
      <w:bookmarkStart w:id="72" w:name="_heading=h.32hioqz" w:colFirst="0" w:colLast="0"/>
      <w:bookmarkEnd w:id="72"/>
    </w:p>
    <w:p w14:paraId="26167FDE" w14:textId="77777777" w:rsidR="001A73E7" w:rsidRDefault="00000000">
      <w:pPr>
        <w:keepNext/>
        <w:numPr>
          <w:ilvl w:val="1"/>
          <w:numId w:val="2"/>
        </w:numPr>
        <w:pBdr>
          <w:top w:val="nil"/>
          <w:left w:val="nil"/>
          <w:bottom w:val="nil"/>
          <w:right w:val="nil"/>
          <w:between w:val="nil"/>
        </w:pBdr>
        <w:spacing w:before="240" w:after="60" w:line="240" w:lineRule="auto"/>
        <w:ind w:left="0" w:hanging="2"/>
        <w:rPr>
          <w:rFonts w:ascii="Calibri" w:eastAsia="Calibri" w:hAnsi="Calibri" w:cs="Calibri"/>
          <w:b/>
          <w:color w:val="000000"/>
        </w:rPr>
      </w:pPr>
      <w:r>
        <w:rPr>
          <w:rFonts w:ascii="Calibri" w:eastAsia="Calibri" w:hAnsi="Calibri" w:cs="Calibri"/>
          <w:b/>
          <w:color w:val="000000"/>
        </w:rPr>
        <w:lastRenderedPageBreak/>
        <w:t xml:space="preserve">Vista de Despliegue - Ambiente Físico  </w:t>
      </w:r>
    </w:p>
    <w:p w14:paraId="48343EF1" w14:textId="77777777" w:rsidR="001A73E7" w:rsidRDefault="00000000">
      <w:pPr>
        <w:keepNext/>
        <w:spacing w:before="240" w:after="240" w:line="360" w:lineRule="auto"/>
        <w:ind w:left="0" w:hanging="2"/>
        <w:jc w:val="both"/>
        <w:rPr>
          <w:rFonts w:ascii="Calibri" w:eastAsia="Calibri" w:hAnsi="Calibri" w:cs="Calibri"/>
          <w:b/>
          <w:i/>
        </w:rPr>
      </w:pPr>
      <w:r>
        <w:rPr>
          <w:rFonts w:ascii="Calibri" w:eastAsia="Calibri" w:hAnsi="Calibri" w:cs="Calibri"/>
          <w:b/>
          <w:i/>
        </w:rPr>
        <w:t>Nodos físicos</w:t>
      </w:r>
    </w:p>
    <w:p w14:paraId="175F6E7B" w14:textId="77777777" w:rsidR="001A73E7" w:rsidRDefault="00000000">
      <w:pPr>
        <w:keepNext/>
        <w:spacing w:before="240" w:after="240" w:line="360" w:lineRule="auto"/>
        <w:ind w:left="0" w:hanging="2"/>
        <w:jc w:val="both"/>
      </w:pPr>
      <w:r>
        <w:rPr>
          <w:rFonts w:ascii="Calibri" w:eastAsia="Calibri" w:hAnsi="Calibri" w:cs="Calibri"/>
          <w:b/>
        </w:rPr>
        <w:t>-</w:t>
      </w:r>
      <w:r>
        <w:rPr>
          <w:b/>
          <w:sz w:val="14"/>
          <w:szCs w:val="14"/>
        </w:rPr>
        <w:t xml:space="preserve">  </w:t>
      </w:r>
      <w:r>
        <w:rPr>
          <w:b/>
          <w:sz w:val="14"/>
          <w:szCs w:val="14"/>
        </w:rPr>
        <w:tab/>
      </w:r>
      <w:r>
        <w:rPr>
          <w:rFonts w:ascii="Calibri" w:eastAsia="Calibri" w:hAnsi="Calibri" w:cs="Calibri"/>
          <w:b/>
          <w:i/>
        </w:rPr>
        <w:t xml:space="preserve">Servidor: </w:t>
      </w:r>
      <w:r>
        <w:t>Un servidor de propósito general con un procesador multi núcleo, memoria RAM suficiente para soportar las cargas de trabajo esperadas y un disco duro de alta capacidad. Este servidor aloja la base de datos de la aplicación, así como el software de aplicación.</w:t>
      </w:r>
    </w:p>
    <w:p w14:paraId="78408425" w14:textId="0E398CE1" w:rsidR="001A73E7" w:rsidRPr="00D42CD7" w:rsidRDefault="00000000" w:rsidP="00D42CD7">
      <w:pPr>
        <w:keepNext/>
        <w:spacing w:before="240" w:after="240" w:line="360" w:lineRule="auto"/>
        <w:ind w:left="0" w:hanging="2"/>
        <w:jc w:val="both"/>
      </w:pPr>
      <w:r>
        <w:rPr>
          <w:rFonts w:ascii="Calibri" w:eastAsia="Calibri" w:hAnsi="Calibri" w:cs="Calibri"/>
          <w:b/>
        </w:rPr>
        <w:t>-</w:t>
      </w:r>
      <w:r>
        <w:rPr>
          <w:b/>
          <w:sz w:val="14"/>
          <w:szCs w:val="14"/>
        </w:rPr>
        <w:t xml:space="preserve">  </w:t>
      </w:r>
      <w:r>
        <w:rPr>
          <w:b/>
          <w:sz w:val="14"/>
          <w:szCs w:val="14"/>
        </w:rPr>
        <w:tab/>
      </w:r>
      <w:r>
        <w:rPr>
          <w:rFonts w:ascii="Calibri" w:eastAsia="Calibri" w:hAnsi="Calibri" w:cs="Calibri"/>
          <w:b/>
          <w:i/>
        </w:rPr>
        <w:t xml:space="preserve">Estación de trabajo: </w:t>
      </w:r>
      <w:r>
        <w:t>Una estación de trabajo con un procesador multi núcleo, memoria RAM suficiente para soportar las tareas de usuario y un disco duro de alta capacidad. Esta estación de trabajo se utilizará para la administración del sistema y para la generación de informes.</w:t>
      </w:r>
    </w:p>
    <w:p w14:paraId="5E1A7634" w14:textId="77777777" w:rsidR="001A73E7" w:rsidRDefault="00000000">
      <w:pPr>
        <w:keepNext/>
        <w:spacing w:before="240" w:after="240" w:line="360" w:lineRule="auto"/>
        <w:ind w:left="0" w:hanging="2"/>
        <w:jc w:val="both"/>
        <w:rPr>
          <w:rFonts w:ascii="Calibri" w:eastAsia="Calibri" w:hAnsi="Calibri" w:cs="Calibri"/>
          <w:b/>
          <w:i/>
        </w:rPr>
      </w:pPr>
      <w:r>
        <w:rPr>
          <w:rFonts w:ascii="Calibri" w:eastAsia="Calibri" w:hAnsi="Calibri" w:cs="Calibri"/>
          <w:b/>
          <w:i/>
        </w:rPr>
        <w:t>Interconexiones</w:t>
      </w:r>
    </w:p>
    <w:p w14:paraId="38357EFC" w14:textId="77777777" w:rsidR="001A73E7" w:rsidRDefault="00000000">
      <w:pPr>
        <w:keepNext/>
        <w:spacing w:before="240" w:after="240" w:line="360" w:lineRule="auto"/>
        <w:ind w:left="0" w:hanging="2"/>
        <w:jc w:val="both"/>
      </w:pPr>
      <w:r>
        <w:t>Los nodos físicos estarán conectados entre sí mediante una red LAN. La red LAN utilizará un protocolo de red estándar, como TCP/IP.</w:t>
      </w:r>
    </w:p>
    <w:p w14:paraId="77555812" w14:textId="1D1AF6C0" w:rsidR="001A73E7" w:rsidRDefault="001A73E7" w:rsidP="00D42CD7">
      <w:pPr>
        <w:keepNext/>
        <w:spacing w:before="240" w:after="240"/>
        <w:ind w:leftChars="0" w:left="0" w:firstLineChars="0" w:firstLine="0"/>
        <w:jc w:val="both"/>
        <w:rPr>
          <w:rFonts w:ascii="Calibri" w:eastAsia="Calibri" w:hAnsi="Calibri" w:cs="Calibri"/>
          <w:b/>
          <w:i/>
        </w:rPr>
      </w:pPr>
    </w:p>
    <w:p w14:paraId="2020922B" w14:textId="77777777" w:rsidR="001A73E7" w:rsidRDefault="00000000">
      <w:pPr>
        <w:keepNext/>
        <w:spacing w:before="240" w:after="240" w:line="360" w:lineRule="auto"/>
        <w:ind w:left="0" w:hanging="2"/>
        <w:jc w:val="both"/>
        <w:rPr>
          <w:rFonts w:ascii="Calibri" w:eastAsia="Calibri" w:hAnsi="Calibri" w:cs="Calibri"/>
          <w:b/>
          <w:i/>
        </w:rPr>
      </w:pPr>
      <w:r>
        <w:rPr>
          <w:rFonts w:ascii="Calibri" w:eastAsia="Calibri" w:hAnsi="Calibri" w:cs="Calibri"/>
          <w:b/>
          <w:i/>
        </w:rPr>
        <w:t>Mapeo de procesos</w:t>
      </w:r>
    </w:p>
    <w:p w14:paraId="1C943731" w14:textId="77777777" w:rsidR="001A73E7" w:rsidRDefault="00000000">
      <w:pPr>
        <w:keepNext/>
        <w:spacing w:before="240" w:after="240" w:line="480" w:lineRule="auto"/>
        <w:ind w:left="0" w:hanging="2"/>
        <w:jc w:val="both"/>
      </w:pPr>
      <w:r>
        <w:t>Los procesos del sistema se distribuirán de la siguiente manera:</w:t>
      </w:r>
    </w:p>
    <w:p w14:paraId="7D1615C9" w14:textId="77777777" w:rsidR="001A73E7" w:rsidRDefault="00000000">
      <w:pPr>
        <w:keepNext/>
        <w:spacing w:before="240" w:after="240" w:line="360" w:lineRule="auto"/>
        <w:ind w:left="0" w:hanging="2"/>
        <w:jc w:val="both"/>
      </w:pPr>
      <w:r>
        <w:rPr>
          <w:rFonts w:ascii="Calibri" w:eastAsia="Calibri" w:hAnsi="Calibri" w:cs="Calibri"/>
          <w:b/>
        </w:rPr>
        <w:t>·</w:t>
      </w:r>
      <w:r>
        <w:rPr>
          <w:b/>
          <w:sz w:val="14"/>
          <w:szCs w:val="14"/>
        </w:rPr>
        <w:t xml:space="preserve"> </w:t>
      </w:r>
      <w:r>
        <w:rPr>
          <w:b/>
          <w:sz w:val="14"/>
          <w:szCs w:val="14"/>
        </w:rPr>
        <w:tab/>
      </w:r>
      <w:r>
        <w:rPr>
          <w:rFonts w:ascii="Calibri" w:eastAsia="Calibri" w:hAnsi="Calibri" w:cs="Calibri"/>
          <w:b/>
          <w:i/>
        </w:rPr>
        <w:t xml:space="preserve">Base de datos: </w:t>
      </w:r>
      <w:r>
        <w:t>El proceso de la base de datos se ejecutará en el servidor. Este proceso será responsable de almacenar y recuperar los datos de la aplicación.</w:t>
      </w:r>
    </w:p>
    <w:p w14:paraId="534EA8B2" w14:textId="77777777" w:rsidR="001A73E7" w:rsidRDefault="00000000">
      <w:pPr>
        <w:keepNext/>
        <w:spacing w:before="240" w:after="240" w:line="360" w:lineRule="auto"/>
        <w:ind w:left="0" w:hanging="2"/>
        <w:jc w:val="both"/>
      </w:pPr>
      <w:r>
        <w:rPr>
          <w:rFonts w:ascii="Calibri" w:eastAsia="Calibri" w:hAnsi="Calibri" w:cs="Calibri"/>
          <w:b/>
        </w:rPr>
        <w:t>·</w:t>
      </w:r>
      <w:r>
        <w:rPr>
          <w:b/>
          <w:sz w:val="14"/>
          <w:szCs w:val="14"/>
        </w:rPr>
        <w:t xml:space="preserve"> </w:t>
      </w:r>
      <w:r>
        <w:rPr>
          <w:b/>
          <w:sz w:val="14"/>
          <w:szCs w:val="14"/>
        </w:rPr>
        <w:tab/>
      </w:r>
      <w:r>
        <w:rPr>
          <w:rFonts w:ascii="Calibri" w:eastAsia="Calibri" w:hAnsi="Calibri" w:cs="Calibri"/>
          <w:b/>
          <w:i/>
        </w:rPr>
        <w:t xml:space="preserve">Aplicación: </w:t>
      </w:r>
      <w:r>
        <w:t>El proceso de la aplicación se ejecutará en el servidor. Este proceso será responsable de la interfaz de usuario y de la lógica de negocio de la aplicación.</w:t>
      </w:r>
    </w:p>
    <w:p w14:paraId="0BAA8511" w14:textId="77777777" w:rsidR="001A73E7" w:rsidRDefault="00000000">
      <w:pPr>
        <w:keepNext/>
        <w:spacing w:before="240" w:after="240" w:line="360" w:lineRule="auto"/>
        <w:ind w:left="0" w:hanging="2"/>
        <w:jc w:val="both"/>
      </w:pPr>
      <w:r>
        <w:rPr>
          <w:rFonts w:ascii="Calibri" w:eastAsia="Calibri" w:hAnsi="Calibri" w:cs="Calibri"/>
          <w:b/>
        </w:rPr>
        <w:t>·</w:t>
      </w:r>
      <w:r>
        <w:rPr>
          <w:b/>
          <w:sz w:val="14"/>
          <w:szCs w:val="14"/>
        </w:rPr>
        <w:t xml:space="preserve">     </w:t>
      </w:r>
      <w:r>
        <w:rPr>
          <w:rFonts w:ascii="Calibri" w:eastAsia="Calibri" w:hAnsi="Calibri" w:cs="Calibri"/>
          <w:b/>
          <w:i/>
        </w:rPr>
        <w:t>Administrador:</w:t>
      </w:r>
      <w:r>
        <w:t xml:space="preserve"> El proceso de administración se ejecutará en la estación de trabajo. Este proceso será responsable de la administración del sistema.</w:t>
      </w:r>
    </w:p>
    <w:p w14:paraId="27BF8CD5" w14:textId="77777777" w:rsidR="001A73E7" w:rsidRDefault="001A73E7">
      <w:pPr>
        <w:keepNext/>
        <w:spacing w:before="240" w:after="240" w:line="360" w:lineRule="auto"/>
        <w:ind w:left="0" w:hanging="2"/>
        <w:jc w:val="both"/>
      </w:pPr>
    </w:p>
    <w:p w14:paraId="7A8A8EEF" w14:textId="77777777" w:rsidR="001A73E7" w:rsidRDefault="001A73E7">
      <w:pPr>
        <w:keepNext/>
        <w:spacing w:before="240" w:after="60"/>
        <w:ind w:left="0" w:hanging="2"/>
        <w:rPr>
          <w:rFonts w:ascii="Calibri" w:eastAsia="Calibri" w:hAnsi="Calibri" w:cs="Calibri"/>
          <w:b/>
        </w:rPr>
      </w:pPr>
    </w:p>
    <w:p w14:paraId="309A5293" w14:textId="77777777" w:rsidR="001A73E7" w:rsidRDefault="001A73E7">
      <w:pPr>
        <w:keepNext/>
        <w:pBdr>
          <w:top w:val="nil"/>
          <w:left w:val="nil"/>
          <w:bottom w:val="nil"/>
          <w:right w:val="nil"/>
          <w:between w:val="nil"/>
        </w:pBdr>
        <w:spacing w:before="240" w:after="60" w:line="240" w:lineRule="auto"/>
        <w:ind w:left="0" w:hanging="2"/>
        <w:rPr>
          <w:rFonts w:ascii="Calibri" w:eastAsia="Calibri" w:hAnsi="Calibri" w:cs="Calibri"/>
          <w:b/>
        </w:rPr>
      </w:pPr>
    </w:p>
    <w:p w14:paraId="2B5E8CAC" w14:textId="77777777" w:rsidR="001A73E7" w:rsidRDefault="001A73E7">
      <w:pPr>
        <w:ind w:left="0" w:hanging="2"/>
      </w:pPr>
    </w:p>
    <w:p w14:paraId="65476FF5" w14:textId="77777777" w:rsidR="001A73E7" w:rsidRDefault="00000000">
      <w:pPr>
        <w:keepNext/>
        <w:spacing w:before="240" w:after="240" w:line="360" w:lineRule="auto"/>
        <w:ind w:left="0" w:hanging="2"/>
        <w:jc w:val="both"/>
      </w:pPr>
      <w:r>
        <w:rPr>
          <w:noProof/>
        </w:rPr>
        <w:lastRenderedPageBreak/>
        <w:drawing>
          <wp:inline distT="114300" distB="114300" distL="114300" distR="114300" wp14:anchorId="2ADF5E52" wp14:editId="56322A28">
            <wp:extent cx="6335077" cy="4105275"/>
            <wp:effectExtent l="0" t="0" r="0" b="0"/>
            <wp:docPr id="1057" name="image14.jpg"/>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a:blip r:embed="rId44"/>
                    <a:srcRect l="-2059" t="2020" r="-19778" b="-2020"/>
                    <a:stretch>
                      <a:fillRect/>
                    </a:stretch>
                  </pic:blipFill>
                  <pic:spPr>
                    <a:xfrm>
                      <a:off x="0" y="0"/>
                      <a:ext cx="6335077" cy="4105275"/>
                    </a:xfrm>
                    <a:prstGeom prst="rect">
                      <a:avLst/>
                    </a:prstGeom>
                    <a:ln/>
                  </pic:spPr>
                </pic:pic>
              </a:graphicData>
            </a:graphic>
          </wp:inline>
        </w:drawing>
      </w:r>
    </w:p>
    <w:p w14:paraId="009F032B" w14:textId="77777777" w:rsidR="001A73E7" w:rsidRDefault="001A73E7">
      <w:pPr>
        <w:ind w:left="0" w:hanging="2"/>
        <w:jc w:val="center"/>
      </w:pPr>
    </w:p>
    <w:p w14:paraId="6F493114" w14:textId="77777777" w:rsidR="001A73E7" w:rsidRDefault="001A73E7">
      <w:pPr>
        <w:ind w:left="0" w:hanging="2"/>
      </w:pPr>
    </w:p>
    <w:p w14:paraId="65ECCFC4" w14:textId="77777777" w:rsidR="001A73E7" w:rsidRDefault="001A73E7">
      <w:pPr>
        <w:ind w:left="0" w:hanging="2"/>
        <w:jc w:val="center"/>
      </w:pPr>
    </w:p>
    <w:p w14:paraId="48EB6F30" w14:textId="77777777" w:rsidR="001A73E7" w:rsidRDefault="001A73E7">
      <w:pPr>
        <w:ind w:left="0" w:hanging="2"/>
        <w:jc w:val="center"/>
        <w:rPr>
          <w:rFonts w:ascii="Calibri" w:eastAsia="Calibri" w:hAnsi="Calibri" w:cs="Calibri"/>
          <w:color w:val="595959"/>
        </w:rPr>
      </w:pPr>
      <w:bookmarkStart w:id="73" w:name="_heading=h.1hmsyys" w:colFirst="0" w:colLast="0"/>
      <w:bookmarkEnd w:id="73"/>
    </w:p>
    <w:p w14:paraId="0B156E3D" w14:textId="77777777" w:rsidR="001A73E7" w:rsidRDefault="00000000">
      <w:pPr>
        <w:keepNext/>
        <w:numPr>
          <w:ilvl w:val="1"/>
          <w:numId w:val="2"/>
        </w:numPr>
        <w:pBdr>
          <w:top w:val="nil"/>
          <w:left w:val="nil"/>
          <w:bottom w:val="nil"/>
          <w:right w:val="nil"/>
          <w:between w:val="nil"/>
        </w:pBdr>
        <w:spacing w:before="240" w:after="60" w:line="240" w:lineRule="auto"/>
        <w:ind w:left="0" w:hanging="2"/>
        <w:rPr>
          <w:rFonts w:ascii="Calibri" w:eastAsia="Calibri" w:hAnsi="Calibri" w:cs="Calibri"/>
          <w:b/>
          <w:color w:val="000000"/>
        </w:rPr>
      </w:pPr>
      <w:r>
        <w:rPr>
          <w:rFonts w:ascii="Calibri" w:eastAsia="Calibri" w:hAnsi="Calibri" w:cs="Calibri"/>
          <w:b/>
          <w:color w:val="000000"/>
        </w:rPr>
        <w:t>Vista de Datos</w:t>
      </w:r>
    </w:p>
    <w:p w14:paraId="5032DFEB" w14:textId="77777777" w:rsidR="001A73E7" w:rsidRDefault="00000000">
      <w:pPr>
        <w:keepNext/>
        <w:numPr>
          <w:ilvl w:val="2"/>
          <w:numId w:val="2"/>
        </w:numPr>
        <w:pBdr>
          <w:top w:val="nil"/>
          <w:left w:val="nil"/>
          <w:bottom w:val="nil"/>
          <w:right w:val="nil"/>
          <w:between w:val="nil"/>
        </w:pBdr>
        <w:spacing w:before="240" w:after="60" w:line="240" w:lineRule="auto"/>
        <w:ind w:left="0" w:hanging="2"/>
        <w:rPr>
          <w:rFonts w:ascii="Calibri" w:eastAsia="Calibri" w:hAnsi="Calibri" w:cs="Calibri"/>
          <w:b/>
          <w:color w:val="000000"/>
        </w:rPr>
      </w:pPr>
      <w:bookmarkStart w:id="74" w:name="_heading=h.41mghml" w:colFirst="0" w:colLast="0"/>
      <w:bookmarkEnd w:id="74"/>
      <w:r>
        <w:rPr>
          <w:rFonts w:ascii="Calibri" w:eastAsia="Calibri" w:hAnsi="Calibri" w:cs="Calibri"/>
          <w:b/>
          <w:color w:val="000000"/>
        </w:rPr>
        <w:t>Definiciones</w:t>
      </w:r>
    </w:p>
    <w:p w14:paraId="4AC51855" w14:textId="55D68B80" w:rsidR="001A73E7" w:rsidRDefault="00000000">
      <w:pPr>
        <w:keepNext/>
        <w:pBdr>
          <w:top w:val="nil"/>
          <w:left w:val="nil"/>
          <w:bottom w:val="nil"/>
          <w:right w:val="nil"/>
          <w:between w:val="nil"/>
        </w:pBdr>
        <w:spacing w:before="240" w:after="60" w:line="240" w:lineRule="auto"/>
        <w:ind w:left="0" w:hanging="2"/>
        <w:rPr>
          <w:rFonts w:ascii="Calibri" w:eastAsia="Calibri" w:hAnsi="Calibri" w:cs="Calibri"/>
        </w:rPr>
      </w:pPr>
      <w:r>
        <w:rPr>
          <w:rFonts w:ascii="Calibri" w:eastAsia="Calibri" w:hAnsi="Calibri" w:cs="Calibri"/>
        </w:rPr>
        <w:t xml:space="preserve">NOMBRE OBJETO: Tabla </w:t>
      </w:r>
      <w:r w:rsidR="00424D16">
        <w:rPr>
          <w:rFonts w:ascii="Calibri" w:eastAsia="Calibri" w:hAnsi="Calibri" w:cs="Calibri"/>
        </w:rPr>
        <w:t>técnico</w:t>
      </w:r>
    </w:p>
    <w:p w14:paraId="0643462E" w14:textId="77777777" w:rsidR="001A73E7" w:rsidRDefault="001A73E7">
      <w:pPr>
        <w:ind w:left="0" w:hanging="2"/>
        <w:rPr>
          <w:rFonts w:ascii="Calibri" w:eastAsia="Calibri" w:hAnsi="Calibri" w:cs="Calibri"/>
        </w:rPr>
      </w:pPr>
    </w:p>
    <w:p w14:paraId="5DE80942" w14:textId="77777777" w:rsidR="001A73E7" w:rsidRDefault="00000000">
      <w:pPr>
        <w:ind w:left="0" w:hanging="2"/>
        <w:rPr>
          <w:rFonts w:ascii="Calibri" w:eastAsia="Calibri" w:hAnsi="Calibri" w:cs="Calibri"/>
        </w:rPr>
      </w:pPr>
      <w:r>
        <w:rPr>
          <w:rFonts w:ascii="Calibri" w:eastAsia="Calibri" w:hAnsi="Calibri" w:cs="Calibri"/>
          <w:b/>
        </w:rPr>
        <w:t>Columnas:</w:t>
      </w:r>
    </w:p>
    <w:tbl>
      <w:tblPr>
        <w:tblStyle w:val="affffc"/>
        <w:tblW w:w="10311" w:type="dxa"/>
        <w:tblInd w:w="0" w:type="dxa"/>
        <w:tblLayout w:type="fixed"/>
        <w:tblLook w:val="0000" w:firstRow="0" w:lastRow="0" w:firstColumn="0" w:lastColumn="0" w:noHBand="0" w:noVBand="0"/>
      </w:tblPr>
      <w:tblGrid>
        <w:gridCol w:w="473"/>
        <w:gridCol w:w="2078"/>
        <w:gridCol w:w="709"/>
        <w:gridCol w:w="992"/>
        <w:gridCol w:w="992"/>
        <w:gridCol w:w="1213"/>
        <w:gridCol w:w="1134"/>
        <w:gridCol w:w="850"/>
        <w:gridCol w:w="993"/>
        <w:gridCol w:w="877"/>
      </w:tblGrid>
      <w:tr w:rsidR="001A73E7" w14:paraId="16F28E4D" w14:textId="77777777">
        <w:trPr>
          <w:trHeight w:val="228"/>
        </w:trPr>
        <w:tc>
          <w:tcPr>
            <w:tcW w:w="474" w:type="dxa"/>
            <w:tcBorders>
              <w:top w:val="single" w:sz="4" w:space="0" w:color="000000"/>
              <w:left w:val="single" w:sz="4" w:space="0" w:color="000000"/>
              <w:bottom w:val="single" w:sz="4" w:space="0" w:color="000000"/>
              <w:right w:val="single" w:sz="4" w:space="0" w:color="000000"/>
            </w:tcBorders>
            <w:shd w:val="clear" w:color="auto" w:fill="E6E6E6"/>
          </w:tcPr>
          <w:p w14:paraId="29B80BCF" w14:textId="77777777" w:rsidR="001A73E7" w:rsidRDefault="00000000">
            <w:pPr>
              <w:ind w:left="0" w:hanging="2"/>
              <w:rPr>
                <w:rFonts w:ascii="Calibri" w:eastAsia="Calibri" w:hAnsi="Calibri" w:cs="Calibri"/>
              </w:rPr>
            </w:pPr>
            <w:r>
              <w:rPr>
                <w:rFonts w:ascii="Calibri" w:eastAsia="Calibri" w:hAnsi="Calibri" w:cs="Calibri"/>
                <w:b/>
              </w:rPr>
              <w:t>PK</w:t>
            </w:r>
          </w:p>
        </w:tc>
        <w:tc>
          <w:tcPr>
            <w:tcW w:w="2078" w:type="dxa"/>
            <w:tcBorders>
              <w:top w:val="single" w:sz="4" w:space="0" w:color="000000"/>
              <w:left w:val="single" w:sz="4" w:space="0" w:color="000000"/>
              <w:bottom w:val="single" w:sz="4" w:space="0" w:color="000000"/>
              <w:right w:val="single" w:sz="4" w:space="0" w:color="000000"/>
            </w:tcBorders>
            <w:shd w:val="clear" w:color="auto" w:fill="E6E6E6"/>
          </w:tcPr>
          <w:p w14:paraId="14A9CE15" w14:textId="77777777" w:rsidR="001A73E7" w:rsidRDefault="00000000">
            <w:pPr>
              <w:ind w:left="0" w:hanging="2"/>
              <w:rPr>
                <w:rFonts w:ascii="Calibri" w:eastAsia="Calibri" w:hAnsi="Calibri" w:cs="Calibri"/>
              </w:rPr>
            </w:pPr>
            <w:r>
              <w:rPr>
                <w:rFonts w:ascii="Calibri" w:eastAsia="Calibri" w:hAnsi="Calibri" w:cs="Calibri"/>
                <w:b/>
              </w:rPr>
              <w:t>Nombre</w:t>
            </w:r>
          </w:p>
        </w:tc>
        <w:tc>
          <w:tcPr>
            <w:tcW w:w="709" w:type="dxa"/>
            <w:tcBorders>
              <w:top w:val="single" w:sz="4" w:space="0" w:color="000000"/>
              <w:left w:val="single" w:sz="4" w:space="0" w:color="000000"/>
              <w:bottom w:val="single" w:sz="4" w:space="0" w:color="000000"/>
              <w:right w:val="single" w:sz="4" w:space="0" w:color="000000"/>
            </w:tcBorders>
            <w:shd w:val="clear" w:color="auto" w:fill="E6E6E6"/>
          </w:tcPr>
          <w:p w14:paraId="5153B2DA" w14:textId="77777777" w:rsidR="001A73E7" w:rsidRDefault="00000000">
            <w:pPr>
              <w:ind w:left="0" w:hanging="2"/>
              <w:rPr>
                <w:rFonts w:ascii="Calibri" w:eastAsia="Calibri" w:hAnsi="Calibri" w:cs="Calibri"/>
              </w:rPr>
            </w:pPr>
            <w:r>
              <w:rPr>
                <w:rFonts w:ascii="Calibri" w:eastAsia="Calibri" w:hAnsi="Calibri" w:cs="Calibri"/>
                <w:b/>
              </w:rPr>
              <w:t>Tipo</w:t>
            </w:r>
          </w:p>
        </w:tc>
        <w:tc>
          <w:tcPr>
            <w:tcW w:w="992" w:type="dxa"/>
            <w:tcBorders>
              <w:top w:val="single" w:sz="4" w:space="0" w:color="000000"/>
              <w:left w:val="single" w:sz="4" w:space="0" w:color="000000"/>
              <w:bottom w:val="single" w:sz="4" w:space="0" w:color="000000"/>
              <w:right w:val="single" w:sz="4" w:space="0" w:color="000000"/>
            </w:tcBorders>
            <w:shd w:val="clear" w:color="auto" w:fill="E6E6E6"/>
          </w:tcPr>
          <w:p w14:paraId="13012A04" w14:textId="77777777" w:rsidR="001A73E7" w:rsidRDefault="00000000">
            <w:pPr>
              <w:ind w:left="0" w:hanging="2"/>
              <w:rPr>
                <w:rFonts w:ascii="Calibri" w:eastAsia="Calibri" w:hAnsi="Calibri" w:cs="Calibri"/>
              </w:rPr>
            </w:pPr>
            <w:r>
              <w:rPr>
                <w:rFonts w:ascii="Calibri" w:eastAsia="Calibri" w:hAnsi="Calibri" w:cs="Calibri"/>
                <w:b/>
              </w:rPr>
              <w:t>No Nulo</w:t>
            </w:r>
          </w:p>
        </w:tc>
        <w:tc>
          <w:tcPr>
            <w:tcW w:w="992" w:type="dxa"/>
            <w:tcBorders>
              <w:top w:val="single" w:sz="4" w:space="0" w:color="000000"/>
              <w:left w:val="single" w:sz="4" w:space="0" w:color="000000"/>
              <w:bottom w:val="single" w:sz="4" w:space="0" w:color="000000"/>
              <w:right w:val="single" w:sz="4" w:space="0" w:color="000000"/>
            </w:tcBorders>
            <w:shd w:val="clear" w:color="auto" w:fill="E6E6E6"/>
          </w:tcPr>
          <w:p w14:paraId="2EB5A69C" w14:textId="77777777" w:rsidR="001A73E7" w:rsidRDefault="00000000">
            <w:pPr>
              <w:ind w:left="0" w:hanging="2"/>
              <w:rPr>
                <w:rFonts w:ascii="Calibri" w:eastAsia="Calibri" w:hAnsi="Calibri" w:cs="Calibri"/>
              </w:rPr>
            </w:pPr>
            <w:r>
              <w:rPr>
                <w:rFonts w:ascii="Calibri" w:eastAsia="Calibri" w:hAnsi="Calibri" w:cs="Calibri"/>
                <w:b/>
              </w:rPr>
              <w:t>Único</w:t>
            </w:r>
          </w:p>
        </w:tc>
        <w:tc>
          <w:tcPr>
            <w:tcW w:w="1213" w:type="dxa"/>
            <w:tcBorders>
              <w:top w:val="single" w:sz="4" w:space="0" w:color="000000"/>
              <w:left w:val="single" w:sz="4" w:space="0" w:color="000000"/>
              <w:bottom w:val="single" w:sz="4" w:space="0" w:color="000000"/>
              <w:right w:val="single" w:sz="4" w:space="0" w:color="000000"/>
            </w:tcBorders>
            <w:shd w:val="clear" w:color="auto" w:fill="E6E6E6"/>
          </w:tcPr>
          <w:p w14:paraId="09C56945" w14:textId="77777777" w:rsidR="001A73E7" w:rsidRDefault="00000000">
            <w:pPr>
              <w:ind w:left="0" w:hanging="2"/>
              <w:rPr>
                <w:rFonts w:ascii="Calibri" w:eastAsia="Calibri" w:hAnsi="Calibri" w:cs="Calibri"/>
              </w:rPr>
            </w:pPr>
            <w:r>
              <w:rPr>
                <w:rFonts w:ascii="Calibri" w:eastAsia="Calibri" w:hAnsi="Calibri" w:cs="Calibri"/>
                <w:b/>
              </w:rPr>
              <w:t>Longitud</w:t>
            </w:r>
          </w:p>
        </w:tc>
        <w:tc>
          <w:tcPr>
            <w:tcW w:w="1134" w:type="dxa"/>
            <w:tcBorders>
              <w:top w:val="single" w:sz="4" w:space="0" w:color="000000"/>
              <w:left w:val="single" w:sz="4" w:space="0" w:color="000000"/>
              <w:bottom w:val="single" w:sz="4" w:space="0" w:color="000000"/>
              <w:right w:val="single" w:sz="4" w:space="0" w:color="000000"/>
            </w:tcBorders>
            <w:shd w:val="clear" w:color="auto" w:fill="E6E6E6"/>
          </w:tcPr>
          <w:p w14:paraId="75643130" w14:textId="77777777" w:rsidR="001A73E7" w:rsidRDefault="00000000">
            <w:pPr>
              <w:ind w:left="0" w:hanging="2"/>
              <w:rPr>
                <w:rFonts w:ascii="Calibri" w:eastAsia="Calibri" w:hAnsi="Calibri" w:cs="Calibri"/>
              </w:rPr>
            </w:pPr>
            <w:r>
              <w:rPr>
                <w:rFonts w:ascii="Calibri" w:eastAsia="Calibri" w:hAnsi="Calibri" w:cs="Calibri"/>
                <w:b/>
              </w:rPr>
              <w:t>Precisión</w:t>
            </w:r>
          </w:p>
        </w:tc>
        <w:tc>
          <w:tcPr>
            <w:tcW w:w="850" w:type="dxa"/>
            <w:tcBorders>
              <w:top w:val="single" w:sz="4" w:space="0" w:color="000000"/>
              <w:left w:val="single" w:sz="4" w:space="0" w:color="000000"/>
              <w:bottom w:val="single" w:sz="4" w:space="0" w:color="000000"/>
              <w:right w:val="single" w:sz="4" w:space="0" w:color="000000"/>
            </w:tcBorders>
            <w:shd w:val="clear" w:color="auto" w:fill="E6E6E6"/>
          </w:tcPr>
          <w:p w14:paraId="1FBFF653" w14:textId="77777777" w:rsidR="001A73E7" w:rsidRDefault="00000000">
            <w:pPr>
              <w:ind w:left="0" w:hanging="2"/>
              <w:rPr>
                <w:rFonts w:ascii="Calibri" w:eastAsia="Calibri" w:hAnsi="Calibri" w:cs="Calibri"/>
              </w:rPr>
            </w:pPr>
            <w:r>
              <w:rPr>
                <w:rFonts w:ascii="Calibri" w:eastAsia="Calibri" w:hAnsi="Calibri" w:cs="Calibri"/>
                <w:b/>
              </w:rPr>
              <w:t>Escala</w:t>
            </w:r>
          </w:p>
        </w:tc>
        <w:tc>
          <w:tcPr>
            <w:tcW w:w="993" w:type="dxa"/>
            <w:tcBorders>
              <w:top w:val="single" w:sz="4" w:space="0" w:color="000000"/>
              <w:left w:val="single" w:sz="4" w:space="0" w:color="000000"/>
              <w:bottom w:val="single" w:sz="4" w:space="0" w:color="000000"/>
              <w:right w:val="single" w:sz="4" w:space="0" w:color="000000"/>
            </w:tcBorders>
            <w:shd w:val="clear" w:color="auto" w:fill="E6E6E6"/>
          </w:tcPr>
          <w:p w14:paraId="2259999B" w14:textId="77777777" w:rsidR="001A73E7" w:rsidRDefault="00000000">
            <w:pPr>
              <w:ind w:left="0" w:hanging="2"/>
              <w:rPr>
                <w:rFonts w:ascii="Calibri" w:eastAsia="Calibri" w:hAnsi="Calibri" w:cs="Calibri"/>
              </w:rPr>
            </w:pPr>
            <w:r>
              <w:rPr>
                <w:rFonts w:ascii="Calibri" w:eastAsia="Calibri" w:hAnsi="Calibri" w:cs="Calibri"/>
                <w:b/>
              </w:rPr>
              <w:t>Inicial</w:t>
            </w:r>
          </w:p>
        </w:tc>
        <w:tc>
          <w:tcPr>
            <w:tcW w:w="877" w:type="dxa"/>
            <w:tcBorders>
              <w:top w:val="single" w:sz="4" w:space="0" w:color="000000"/>
              <w:left w:val="single" w:sz="4" w:space="0" w:color="000000"/>
              <w:bottom w:val="single" w:sz="4" w:space="0" w:color="000000"/>
              <w:right w:val="single" w:sz="4" w:space="0" w:color="000000"/>
            </w:tcBorders>
            <w:shd w:val="clear" w:color="auto" w:fill="E6E6E6"/>
          </w:tcPr>
          <w:p w14:paraId="6266A5C6" w14:textId="77777777" w:rsidR="001A73E7" w:rsidRDefault="00000000">
            <w:pPr>
              <w:ind w:left="0" w:hanging="2"/>
              <w:rPr>
                <w:rFonts w:ascii="Calibri" w:eastAsia="Calibri" w:hAnsi="Calibri" w:cs="Calibri"/>
              </w:rPr>
            </w:pPr>
            <w:r>
              <w:rPr>
                <w:rFonts w:ascii="Calibri" w:eastAsia="Calibri" w:hAnsi="Calibri" w:cs="Calibri"/>
                <w:b/>
              </w:rPr>
              <w:t>Notas</w:t>
            </w:r>
          </w:p>
        </w:tc>
      </w:tr>
      <w:tr w:rsidR="001A73E7" w14:paraId="3B05703E" w14:textId="77777777">
        <w:trPr>
          <w:trHeight w:val="254"/>
        </w:trPr>
        <w:tc>
          <w:tcPr>
            <w:tcW w:w="474" w:type="dxa"/>
            <w:tcBorders>
              <w:top w:val="single" w:sz="4" w:space="0" w:color="000000"/>
              <w:left w:val="single" w:sz="4" w:space="0" w:color="000000"/>
              <w:bottom w:val="single" w:sz="4" w:space="0" w:color="000000"/>
              <w:right w:val="single" w:sz="4" w:space="0" w:color="000000"/>
            </w:tcBorders>
          </w:tcPr>
          <w:p w14:paraId="7249CCA1" w14:textId="77777777" w:rsidR="001A73E7" w:rsidRDefault="00000000">
            <w:pPr>
              <w:ind w:left="0" w:hanging="2"/>
              <w:rPr>
                <w:rFonts w:ascii="Calibri" w:eastAsia="Calibri" w:hAnsi="Calibri" w:cs="Calibri"/>
              </w:rPr>
            </w:pPr>
            <w:r>
              <w:rPr>
                <w:rFonts w:ascii="Calibri" w:eastAsia="Calibri" w:hAnsi="Calibri" w:cs="Calibri"/>
              </w:rPr>
              <w:t>PK</w:t>
            </w:r>
          </w:p>
        </w:tc>
        <w:tc>
          <w:tcPr>
            <w:tcW w:w="2078" w:type="dxa"/>
            <w:tcBorders>
              <w:top w:val="single" w:sz="4" w:space="0" w:color="000000"/>
              <w:left w:val="single" w:sz="4" w:space="0" w:color="000000"/>
              <w:bottom w:val="single" w:sz="4" w:space="0" w:color="000000"/>
              <w:right w:val="single" w:sz="4" w:space="0" w:color="000000"/>
            </w:tcBorders>
          </w:tcPr>
          <w:p w14:paraId="143C2039" w14:textId="77777777" w:rsidR="001A73E7" w:rsidRDefault="00000000">
            <w:pPr>
              <w:ind w:left="0" w:hanging="2"/>
              <w:rPr>
                <w:rFonts w:ascii="Calibri" w:eastAsia="Calibri" w:hAnsi="Calibri" w:cs="Calibri"/>
              </w:rPr>
            </w:pPr>
            <w:r>
              <w:rPr>
                <w:rFonts w:ascii="Calibri" w:eastAsia="Calibri" w:hAnsi="Calibri" w:cs="Calibri"/>
              </w:rPr>
              <w:t>ID</w:t>
            </w:r>
          </w:p>
        </w:tc>
        <w:tc>
          <w:tcPr>
            <w:tcW w:w="709" w:type="dxa"/>
            <w:tcBorders>
              <w:top w:val="single" w:sz="4" w:space="0" w:color="000000"/>
              <w:left w:val="single" w:sz="4" w:space="0" w:color="000000"/>
              <w:bottom w:val="single" w:sz="4" w:space="0" w:color="000000"/>
              <w:right w:val="single" w:sz="4" w:space="0" w:color="000000"/>
            </w:tcBorders>
          </w:tcPr>
          <w:p w14:paraId="61ACD531" w14:textId="77777777" w:rsidR="001A73E7" w:rsidRDefault="00000000">
            <w:pPr>
              <w:ind w:left="0" w:hanging="2"/>
              <w:rPr>
                <w:rFonts w:ascii="Calibri" w:eastAsia="Calibri" w:hAnsi="Calibri" w:cs="Calibri"/>
              </w:rPr>
            </w:pPr>
            <w:r>
              <w:rPr>
                <w:rFonts w:ascii="Calibri" w:eastAsia="Calibri" w:hAnsi="Calibri" w:cs="Calibri"/>
              </w:rPr>
              <w:t>INT</w:t>
            </w:r>
          </w:p>
        </w:tc>
        <w:tc>
          <w:tcPr>
            <w:tcW w:w="992" w:type="dxa"/>
            <w:tcBorders>
              <w:top w:val="single" w:sz="4" w:space="0" w:color="000000"/>
              <w:left w:val="single" w:sz="4" w:space="0" w:color="000000"/>
              <w:bottom w:val="single" w:sz="4" w:space="0" w:color="000000"/>
              <w:right w:val="single" w:sz="4" w:space="0" w:color="000000"/>
            </w:tcBorders>
          </w:tcPr>
          <w:p w14:paraId="3E7B9244" w14:textId="77777777" w:rsidR="001A73E7" w:rsidRDefault="00000000">
            <w:pPr>
              <w:ind w:left="0" w:hanging="2"/>
              <w:rPr>
                <w:rFonts w:ascii="Calibri" w:eastAsia="Calibri" w:hAnsi="Calibri" w:cs="Calibri"/>
              </w:rPr>
            </w:pPr>
            <w:r>
              <w:rPr>
                <w:rFonts w:ascii="Calibri" w:eastAsia="Calibri" w:hAnsi="Calibri" w:cs="Calibri"/>
              </w:rPr>
              <w:t>NOT NULL</w:t>
            </w:r>
          </w:p>
        </w:tc>
        <w:tc>
          <w:tcPr>
            <w:tcW w:w="992" w:type="dxa"/>
            <w:tcBorders>
              <w:top w:val="single" w:sz="4" w:space="0" w:color="000000"/>
              <w:left w:val="single" w:sz="4" w:space="0" w:color="000000"/>
              <w:bottom w:val="single" w:sz="4" w:space="0" w:color="000000"/>
              <w:right w:val="single" w:sz="4" w:space="0" w:color="000000"/>
            </w:tcBorders>
          </w:tcPr>
          <w:p w14:paraId="25A70FE6" w14:textId="77777777" w:rsidR="001A73E7" w:rsidRDefault="001A73E7">
            <w:pPr>
              <w:ind w:left="0" w:hanging="2"/>
              <w:rPr>
                <w:rFonts w:ascii="Calibri" w:eastAsia="Calibri" w:hAnsi="Calibri" w:cs="Calibri"/>
              </w:rPr>
            </w:pPr>
          </w:p>
        </w:tc>
        <w:tc>
          <w:tcPr>
            <w:tcW w:w="1213" w:type="dxa"/>
            <w:tcBorders>
              <w:top w:val="single" w:sz="4" w:space="0" w:color="000000"/>
              <w:left w:val="single" w:sz="4" w:space="0" w:color="000000"/>
              <w:bottom w:val="single" w:sz="4" w:space="0" w:color="000000"/>
              <w:right w:val="single" w:sz="4" w:space="0" w:color="000000"/>
            </w:tcBorders>
          </w:tcPr>
          <w:p w14:paraId="1519B230" w14:textId="77777777" w:rsidR="001A73E7" w:rsidRDefault="00000000">
            <w:pPr>
              <w:ind w:left="0" w:hanging="2"/>
              <w:rPr>
                <w:rFonts w:ascii="Calibri" w:eastAsia="Calibri" w:hAnsi="Calibri" w:cs="Calibri"/>
              </w:rPr>
            </w:pPr>
            <w:r>
              <w:rPr>
                <w:rFonts w:ascii="Calibri" w:eastAsia="Calibri" w:hAnsi="Calibri" w:cs="Calibri"/>
              </w:rPr>
              <w:t>1,1</w:t>
            </w:r>
          </w:p>
        </w:tc>
        <w:tc>
          <w:tcPr>
            <w:tcW w:w="1134" w:type="dxa"/>
            <w:tcBorders>
              <w:top w:val="single" w:sz="4" w:space="0" w:color="000000"/>
              <w:left w:val="single" w:sz="4" w:space="0" w:color="000000"/>
              <w:bottom w:val="single" w:sz="4" w:space="0" w:color="000000"/>
              <w:right w:val="single" w:sz="4" w:space="0" w:color="000000"/>
            </w:tcBorders>
          </w:tcPr>
          <w:p w14:paraId="15D5A7CB" w14:textId="77777777" w:rsidR="001A73E7" w:rsidRDefault="001A73E7">
            <w:pPr>
              <w:ind w:left="0" w:hanging="2"/>
              <w:rPr>
                <w:rFonts w:ascii="Calibri" w:eastAsia="Calibri" w:hAnsi="Calibri" w:cs="Calibri"/>
              </w:rPr>
            </w:pPr>
          </w:p>
        </w:tc>
        <w:tc>
          <w:tcPr>
            <w:tcW w:w="850" w:type="dxa"/>
            <w:tcBorders>
              <w:top w:val="single" w:sz="4" w:space="0" w:color="000000"/>
              <w:left w:val="single" w:sz="4" w:space="0" w:color="000000"/>
              <w:bottom w:val="single" w:sz="4" w:space="0" w:color="000000"/>
              <w:right w:val="single" w:sz="4" w:space="0" w:color="000000"/>
            </w:tcBorders>
          </w:tcPr>
          <w:p w14:paraId="4092CDBE" w14:textId="77777777" w:rsidR="001A73E7" w:rsidRDefault="001A73E7">
            <w:pPr>
              <w:ind w:left="0" w:hanging="2"/>
              <w:rPr>
                <w:rFonts w:ascii="Calibri" w:eastAsia="Calibri" w:hAnsi="Calibri" w:cs="Calibri"/>
              </w:rPr>
            </w:pPr>
          </w:p>
        </w:tc>
        <w:tc>
          <w:tcPr>
            <w:tcW w:w="993" w:type="dxa"/>
            <w:tcBorders>
              <w:top w:val="single" w:sz="4" w:space="0" w:color="000000"/>
              <w:left w:val="single" w:sz="4" w:space="0" w:color="000000"/>
              <w:bottom w:val="single" w:sz="4" w:space="0" w:color="000000"/>
              <w:right w:val="single" w:sz="4" w:space="0" w:color="000000"/>
            </w:tcBorders>
          </w:tcPr>
          <w:p w14:paraId="5AEBD84D" w14:textId="77777777" w:rsidR="001A73E7" w:rsidRDefault="001A73E7">
            <w:pPr>
              <w:ind w:left="0" w:hanging="2"/>
              <w:rPr>
                <w:rFonts w:ascii="Calibri" w:eastAsia="Calibri" w:hAnsi="Calibri" w:cs="Calibri"/>
              </w:rPr>
            </w:pPr>
          </w:p>
        </w:tc>
        <w:tc>
          <w:tcPr>
            <w:tcW w:w="877" w:type="dxa"/>
            <w:tcBorders>
              <w:top w:val="single" w:sz="4" w:space="0" w:color="000000"/>
              <w:left w:val="single" w:sz="4" w:space="0" w:color="000000"/>
              <w:bottom w:val="single" w:sz="4" w:space="0" w:color="000000"/>
              <w:right w:val="single" w:sz="4" w:space="0" w:color="000000"/>
            </w:tcBorders>
          </w:tcPr>
          <w:p w14:paraId="24D5D97E" w14:textId="77777777" w:rsidR="001A73E7" w:rsidRDefault="001A73E7">
            <w:pPr>
              <w:ind w:left="0" w:hanging="2"/>
              <w:rPr>
                <w:rFonts w:ascii="Calibri" w:eastAsia="Calibri" w:hAnsi="Calibri" w:cs="Calibri"/>
              </w:rPr>
            </w:pPr>
          </w:p>
        </w:tc>
      </w:tr>
      <w:tr w:rsidR="001A73E7" w14:paraId="14A47E47" w14:textId="77777777">
        <w:trPr>
          <w:trHeight w:val="223"/>
        </w:trPr>
        <w:tc>
          <w:tcPr>
            <w:tcW w:w="474" w:type="dxa"/>
            <w:tcBorders>
              <w:top w:val="single" w:sz="4" w:space="0" w:color="000000"/>
              <w:left w:val="single" w:sz="4" w:space="0" w:color="000000"/>
              <w:bottom w:val="single" w:sz="4" w:space="0" w:color="000000"/>
              <w:right w:val="single" w:sz="4" w:space="0" w:color="000000"/>
            </w:tcBorders>
          </w:tcPr>
          <w:p w14:paraId="5AAFE093" w14:textId="77777777" w:rsidR="001A73E7" w:rsidRDefault="001A73E7">
            <w:pPr>
              <w:ind w:left="0" w:hanging="2"/>
              <w:rPr>
                <w:rFonts w:ascii="Calibri" w:eastAsia="Calibri" w:hAnsi="Calibri" w:cs="Calibri"/>
              </w:rPr>
            </w:pPr>
          </w:p>
        </w:tc>
        <w:tc>
          <w:tcPr>
            <w:tcW w:w="2078" w:type="dxa"/>
            <w:tcBorders>
              <w:top w:val="single" w:sz="4" w:space="0" w:color="000000"/>
              <w:left w:val="single" w:sz="4" w:space="0" w:color="000000"/>
              <w:bottom w:val="single" w:sz="4" w:space="0" w:color="000000"/>
              <w:right w:val="single" w:sz="4" w:space="0" w:color="000000"/>
            </w:tcBorders>
          </w:tcPr>
          <w:p w14:paraId="28475061" w14:textId="77777777" w:rsidR="001A73E7" w:rsidRDefault="00000000">
            <w:pPr>
              <w:ind w:left="0" w:hanging="2"/>
              <w:rPr>
                <w:rFonts w:ascii="Calibri" w:eastAsia="Calibri" w:hAnsi="Calibri" w:cs="Calibri"/>
              </w:rPr>
            </w:pPr>
            <w:r>
              <w:rPr>
                <w:rFonts w:ascii="Calibri" w:eastAsia="Calibri" w:hAnsi="Calibri" w:cs="Calibri"/>
              </w:rPr>
              <w:t>NOMBRE</w:t>
            </w:r>
          </w:p>
        </w:tc>
        <w:tc>
          <w:tcPr>
            <w:tcW w:w="709" w:type="dxa"/>
            <w:tcBorders>
              <w:top w:val="single" w:sz="4" w:space="0" w:color="000000"/>
              <w:left w:val="single" w:sz="4" w:space="0" w:color="000000"/>
              <w:bottom w:val="single" w:sz="4" w:space="0" w:color="000000"/>
              <w:right w:val="single" w:sz="4" w:space="0" w:color="000000"/>
            </w:tcBorders>
          </w:tcPr>
          <w:p w14:paraId="52E35F12" w14:textId="77777777" w:rsidR="001A73E7" w:rsidRDefault="00000000">
            <w:pPr>
              <w:ind w:left="0" w:hanging="2"/>
              <w:rPr>
                <w:rFonts w:ascii="Calibri" w:eastAsia="Calibri" w:hAnsi="Calibri" w:cs="Calibri"/>
              </w:rPr>
            </w:pPr>
            <w:r>
              <w:rPr>
                <w:rFonts w:ascii="Calibri" w:eastAsia="Calibri" w:hAnsi="Calibri" w:cs="Calibri"/>
              </w:rPr>
              <w:t>VARCHAR</w:t>
            </w:r>
          </w:p>
        </w:tc>
        <w:tc>
          <w:tcPr>
            <w:tcW w:w="992" w:type="dxa"/>
            <w:tcBorders>
              <w:top w:val="single" w:sz="4" w:space="0" w:color="000000"/>
              <w:left w:val="single" w:sz="4" w:space="0" w:color="000000"/>
              <w:bottom w:val="single" w:sz="4" w:space="0" w:color="000000"/>
              <w:right w:val="single" w:sz="4" w:space="0" w:color="000000"/>
            </w:tcBorders>
          </w:tcPr>
          <w:p w14:paraId="77C31A77" w14:textId="77777777" w:rsidR="001A73E7" w:rsidRDefault="00000000">
            <w:pPr>
              <w:ind w:left="0" w:hanging="2"/>
              <w:rPr>
                <w:rFonts w:ascii="Calibri" w:eastAsia="Calibri" w:hAnsi="Calibri" w:cs="Calibri"/>
              </w:rPr>
            </w:pPr>
            <w:r>
              <w:rPr>
                <w:rFonts w:ascii="Calibri" w:eastAsia="Calibri" w:hAnsi="Calibri" w:cs="Calibri"/>
              </w:rPr>
              <w:t>NOT NULL</w:t>
            </w:r>
          </w:p>
        </w:tc>
        <w:tc>
          <w:tcPr>
            <w:tcW w:w="992" w:type="dxa"/>
            <w:tcBorders>
              <w:top w:val="single" w:sz="4" w:space="0" w:color="000000"/>
              <w:left w:val="single" w:sz="4" w:space="0" w:color="000000"/>
              <w:bottom w:val="single" w:sz="4" w:space="0" w:color="000000"/>
              <w:right w:val="single" w:sz="4" w:space="0" w:color="000000"/>
            </w:tcBorders>
          </w:tcPr>
          <w:p w14:paraId="12DB3AC6" w14:textId="77777777" w:rsidR="001A73E7" w:rsidRDefault="001A73E7">
            <w:pPr>
              <w:ind w:left="0" w:hanging="2"/>
              <w:rPr>
                <w:rFonts w:ascii="Calibri" w:eastAsia="Calibri" w:hAnsi="Calibri" w:cs="Calibri"/>
              </w:rPr>
            </w:pPr>
          </w:p>
        </w:tc>
        <w:tc>
          <w:tcPr>
            <w:tcW w:w="1213" w:type="dxa"/>
            <w:tcBorders>
              <w:top w:val="single" w:sz="4" w:space="0" w:color="000000"/>
              <w:left w:val="single" w:sz="4" w:space="0" w:color="000000"/>
              <w:bottom w:val="single" w:sz="4" w:space="0" w:color="000000"/>
              <w:right w:val="single" w:sz="4" w:space="0" w:color="000000"/>
            </w:tcBorders>
          </w:tcPr>
          <w:p w14:paraId="7F6A7500" w14:textId="77777777" w:rsidR="001A73E7" w:rsidRDefault="00000000">
            <w:pPr>
              <w:ind w:left="0" w:hanging="2"/>
              <w:rPr>
                <w:rFonts w:ascii="Calibri" w:eastAsia="Calibri" w:hAnsi="Calibri" w:cs="Calibri"/>
              </w:rPr>
            </w:pPr>
            <w:r>
              <w:rPr>
                <w:rFonts w:ascii="Calibri" w:eastAsia="Calibri" w:hAnsi="Calibri" w:cs="Calibri"/>
              </w:rPr>
              <w:t>100</w:t>
            </w:r>
          </w:p>
        </w:tc>
        <w:tc>
          <w:tcPr>
            <w:tcW w:w="1134" w:type="dxa"/>
            <w:tcBorders>
              <w:top w:val="single" w:sz="4" w:space="0" w:color="000000"/>
              <w:left w:val="single" w:sz="4" w:space="0" w:color="000000"/>
              <w:bottom w:val="single" w:sz="4" w:space="0" w:color="000000"/>
              <w:right w:val="single" w:sz="4" w:space="0" w:color="000000"/>
            </w:tcBorders>
          </w:tcPr>
          <w:p w14:paraId="32176E3F" w14:textId="77777777" w:rsidR="001A73E7" w:rsidRDefault="001A73E7">
            <w:pPr>
              <w:ind w:left="0" w:hanging="2"/>
              <w:rPr>
                <w:rFonts w:ascii="Calibri" w:eastAsia="Calibri" w:hAnsi="Calibri" w:cs="Calibri"/>
              </w:rPr>
            </w:pPr>
          </w:p>
        </w:tc>
        <w:tc>
          <w:tcPr>
            <w:tcW w:w="850" w:type="dxa"/>
            <w:tcBorders>
              <w:top w:val="single" w:sz="4" w:space="0" w:color="000000"/>
              <w:left w:val="single" w:sz="4" w:space="0" w:color="000000"/>
              <w:bottom w:val="single" w:sz="4" w:space="0" w:color="000000"/>
              <w:right w:val="single" w:sz="4" w:space="0" w:color="000000"/>
            </w:tcBorders>
          </w:tcPr>
          <w:p w14:paraId="47ED3A6E" w14:textId="77777777" w:rsidR="001A73E7" w:rsidRDefault="001A73E7">
            <w:pPr>
              <w:ind w:left="0" w:hanging="2"/>
              <w:rPr>
                <w:rFonts w:ascii="Calibri" w:eastAsia="Calibri" w:hAnsi="Calibri" w:cs="Calibri"/>
              </w:rPr>
            </w:pPr>
          </w:p>
        </w:tc>
        <w:tc>
          <w:tcPr>
            <w:tcW w:w="993" w:type="dxa"/>
            <w:tcBorders>
              <w:top w:val="single" w:sz="4" w:space="0" w:color="000000"/>
              <w:left w:val="single" w:sz="4" w:space="0" w:color="000000"/>
              <w:bottom w:val="single" w:sz="4" w:space="0" w:color="000000"/>
              <w:right w:val="single" w:sz="4" w:space="0" w:color="000000"/>
            </w:tcBorders>
          </w:tcPr>
          <w:p w14:paraId="72E77C1A" w14:textId="77777777" w:rsidR="001A73E7" w:rsidRDefault="001A73E7">
            <w:pPr>
              <w:ind w:left="0" w:hanging="2"/>
              <w:rPr>
                <w:rFonts w:ascii="Calibri" w:eastAsia="Calibri" w:hAnsi="Calibri" w:cs="Calibri"/>
              </w:rPr>
            </w:pPr>
          </w:p>
        </w:tc>
        <w:tc>
          <w:tcPr>
            <w:tcW w:w="877" w:type="dxa"/>
            <w:tcBorders>
              <w:top w:val="single" w:sz="4" w:space="0" w:color="000000"/>
              <w:left w:val="single" w:sz="4" w:space="0" w:color="000000"/>
              <w:bottom w:val="single" w:sz="4" w:space="0" w:color="000000"/>
              <w:right w:val="single" w:sz="4" w:space="0" w:color="000000"/>
            </w:tcBorders>
          </w:tcPr>
          <w:p w14:paraId="3590F219" w14:textId="77777777" w:rsidR="001A73E7" w:rsidRDefault="001A73E7">
            <w:pPr>
              <w:ind w:left="0" w:hanging="2"/>
              <w:rPr>
                <w:rFonts w:ascii="Calibri" w:eastAsia="Calibri" w:hAnsi="Calibri" w:cs="Calibri"/>
              </w:rPr>
            </w:pPr>
          </w:p>
        </w:tc>
      </w:tr>
      <w:tr w:rsidR="001A73E7" w14:paraId="7650F1D0" w14:textId="77777777">
        <w:trPr>
          <w:trHeight w:val="223"/>
        </w:trPr>
        <w:tc>
          <w:tcPr>
            <w:tcW w:w="474" w:type="dxa"/>
            <w:tcBorders>
              <w:top w:val="single" w:sz="4" w:space="0" w:color="000000"/>
              <w:left w:val="single" w:sz="4" w:space="0" w:color="000000"/>
              <w:bottom w:val="single" w:sz="4" w:space="0" w:color="000000"/>
              <w:right w:val="single" w:sz="4" w:space="0" w:color="000000"/>
            </w:tcBorders>
          </w:tcPr>
          <w:p w14:paraId="058D316E" w14:textId="77777777" w:rsidR="001A73E7" w:rsidRDefault="001A73E7">
            <w:pPr>
              <w:ind w:left="0" w:hanging="2"/>
              <w:rPr>
                <w:rFonts w:ascii="Calibri" w:eastAsia="Calibri" w:hAnsi="Calibri" w:cs="Calibri"/>
              </w:rPr>
            </w:pPr>
          </w:p>
        </w:tc>
        <w:tc>
          <w:tcPr>
            <w:tcW w:w="2078" w:type="dxa"/>
            <w:tcBorders>
              <w:top w:val="single" w:sz="4" w:space="0" w:color="000000"/>
              <w:left w:val="single" w:sz="4" w:space="0" w:color="000000"/>
              <w:bottom w:val="single" w:sz="4" w:space="0" w:color="000000"/>
              <w:right w:val="single" w:sz="4" w:space="0" w:color="000000"/>
            </w:tcBorders>
          </w:tcPr>
          <w:p w14:paraId="14ADEEF4" w14:textId="77777777" w:rsidR="001A73E7" w:rsidRDefault="00000000">
            <w:pPr>
              <w:ind w:left="0" w:hanging="2"/>
              <w:rPr>
                <w:rFonts w:ascii="Calibri" w:eastAsia="Calibri" w:hAnsi="Calibri" w:cs="Calibri"/>
              </w:rPr>
            </w:pPr>
            <w:r>
              <w:rPr>
                <w:rFonts w:ascii="Calibri" w:eastAsia="Calibri" w:hAnsi="Calibri" w:cs="Calibri"/>
              </w:rPr>
              <w:t>ESPECIALIDAD</w:t>
            </w:r>
          </w:p>
        </w:tc>
        <w:tc>
          <w:tcPr>
            <w:tcW w:w="709" w:type="dxa"/>
            <w:tcBorders>
              <w:top w:val="single" w:sz="4" w:space="0" w:color="000000"/>
              <w:left w:val="single" w:sz="4" w:space="0" w:color="000000"/>
              <w:bottom w:val="single" w:sz="4" w:space="0" w:color="000000"/>
              <w:right w:val="single" w:sz="4" w:space="0" w:color="000000"/>
            </w:tcBorders>
          </w:tcPr>
          <w:p w14:paraId="6FB4BDA3" w14:textId="77777777" w:rsidR="001A73E7" w:rsidRDefault="00000000">
            <w:pPr>
              <w:ind w:left="0" w:hanging="2"/>
              <w:rPr>
                <w:rFonts w:ascii="Calibri" w:eastAsia="Calibri" w:hAnsi="Calibri" w:cs="Calibri"/>
              </w:rPr>
            </w:pPr>
            <w:r>
              <w:rPr>
                <w:rFonts w:ascii="Calibri" w:eastAsia="Calibri" w:hAnsi="Calibri" w:cs="Calibri"/>
              </w:rPr>
              <w:t>VARCHAR</w:t>
            </w:r>
          </w:p>
        </w:tc>
        <w:tc>
          <w:tcPr>
            <w:tcW w:w="992" w:type="dxa"/>
            <w:tcBorders>
              <w:top w:val="single" w:sz="4" w:space="0" w:color="000000"/>
              <w:left w:val="single" w:sz="4" w:space="0" w:color="000000"/>
              <w:bottom w:val="single" w:sz="4" w:space="0" w:color="000000"/>
              <w:right w:val="single" w:sz="4" w:space="0" w:color="000000"/>
            </w:tcBorders>
          </w:tcPr>
          <w:p w14:paraId="03DBFC7F" w14:textId="77777777" w:rsidR="001A73E7" w:rsidRDefault="00000000">
            <w:pPr>
              <w:ind w:left="0" w:hanging="2"/>
              <w:rPr>
                <w:rFonts w:ascii="Calibri" w:eastAsia="Calibri" w:hAnsi="Calibri" w:cs="Calibri"/>
              </w:rPr>
            </w:pPr>
            <w:r>
              <w:rPr>
                <w:rFonts w:ascii="Calibri" w:eastAsia="Calibri" w:hAnsi="Calibri" w:cs="Calibri"/>
              </w:rPr>
              <w:t>NOT NULL</w:t>
            </w:r>
          </w:p>
        </w:tc>
        <w:tc>
          <w:tcPr>
            <w:tcW w:w="992" w:type="dxa"/>
            <w:tcBorders>
              <w:top w:val="single" w:sz="4" w:space="0" w:color="000000"/>
              <w:left w:val="single" w:sz="4" w:space="0" w:color="000000"/>
              <w:bottom w:val="single" w:sz="4" w:space="0" w:color="000000"/>
              <w:right w:val="single" w:sz="4" w:space="0" w:color="000000"/>
            </w:tcBorders>
          </w:tcPr>
          <w:p w14:paraId="2972455E" w14:textId="77777777" w:rsidR="001A73E7" w:rsidRDefault="001A73E7">
            <w:pPr>
              <w:ind w:left="0" w:hanging="2"/>
              <w:rPr>
                <w:rFonts w:ascii="Calibri" w:eastAsia="Calibri" w:hAnsi="Calibri" w:cs="Calibri"/>
              </w:rPr>
            </w:pPr>
          </w:p>
        </w:tc>
        <w:tc>
          <w:tcPr>
            <w:tcW w:w="1213" w:type="dxa"/>
            <w:tcBorders>
              <w:top w:val="single" w:sz="4" w:space="0" w:color="000000"/>
              <w:left w:val="single" w:sz="4" w:space="0" w:color="000000"/>
              <w:bottom w:val="single" w:sz="4" w:space="0" w:color="000000"/>
              <w:right w:val="single" w:sz="4" w:space="0" w:color="000000"/>
            </w:tcBorders>
          </w:tcPr>
          <w:p w14:paraId="1FDBE797" w14:textId="77777777" w:rsidR="001A73E7" w:rsidRDefault="00000000">
            <w:pPr>
              <w:ind w:left="0" w:hanging="2"/>
              <w:rPr>
                <w:rFonts w:ascii="Calibri" w:eastAsia="Calibri" w:hAnsi="Calibri" w:cs="Calibri"/>
              </w:rPr>
            </w:pPr>
            <w:r>
              <w:rPr>
                <w:rFonts w:ascii="Calibri" w:eastAsia="Calibri" w:hAnsi="Calibri" w:cs="Calibri"/>
              </w:rPr>
              <w:t>100</w:t>
            </w:r>
          </w:p>
        </w:tc>
        <w:tc>
          <w:tcPr>
            <w:tcW w:w="1134" w:type="dxa"/>
            <w:tcBorders>
              <w:top w:val="single" w:sz="4" w:space="0" w:color="000000"/>
              <w:left w:val="single" w:sz="4" w:space="0" w:color="000000"/>
              <w:bottom w:val="single" w:sz="4" w:space="0" w:color="000000"/>
              <w:right w:val="single" w:sz="4" w:space="0" w:color="000000"/>
            </w:tcBorders>
          </w:tcPr>
          <w:p w14:paraId="5250476C" w14:textId="77777777" w:rsidR="001A73E7" w:rsidRDefault="001A73E7">
            <w:pPr>
              <w:ind w:left="0" w:hanging="2"/>
              <w:rPr>
                <w:rFonts w:ascii="Calibri" w:eastAsia="Calibri" w:hAnsi="Calibri" w:cs="Calibri"/>
              </w:rPr>
            </w:pPr>
          </w:p>
        </w:tc>
        <w:tc>
          <w:tcPr>
            <w:tcW w:w="850" w:type="dxa"/>
            <w:tcBorders>
              <w:top w:val="single" w:sz="4" w:space="0" w:color="000000"/>
              <w:left w:val="single" w:sz="4" w:space="0" w:color="000000"/>
              <w:bottom w:val="single" w:sz="4" w:space="0" w:color="000000"/>
              <w:right w:val="single" w:sz="4" w:space="0" w:color="000000"/>
            </w:tcBorders>
          </w:tcPr>
          <w:p w14:paraId="6CD0E395" w14:textId="77777777" w:rsidR="001A73E7" w:rsidRDefault="001A73E7">
            <w:pPr>
              <w:ind w:left="0" w:hanging="2"/>
              <w:rPr>
                <w:rFonts w:ascii="Calibri" w:eastAsia="Calibri" w:hAnsi="Calibri" w:cs="Calibri"/>
              </w:rPr>
            </w:pPr>
          </w:p>
        </w:tc>
        <w:tc>
          <w:tcPr>
            <w:tcW w:w="993" w:type="dxa"/>
            <w:tcBorders>
              <w:top w:val="single" w:sz="4" w:space="0" w:color="000000"/>
              <w:left w:val="single" w:sz="4" w:space="0" w:color="000000"/>
              <w:bottom w:val="single" w:sz="4" w:space="0" w:color="000000"/>
              <w:right w:val="single" w:sz="4" w:space="0" w:color="000000"/>
            </w:tcBorders>
          </w:tcPr>
          <w:p w14:paraId="24B7B3CE" w14:textId="77777777" w:rsidR="001A73E7" w:rsidRDefault="001A73E7">
            <w:pPr>
              <w:ind w:left="0" w:hanging="2"/>
              <w:rPr>
                <w:rFonts w:ascii="Calibri" w:eastAsia="Calibri" w:hAnsi="Calibri" w:cs="Calibri"/>
              </w:rPr>
            </w:pPr>
          </w:p>
        </w:tc>
        <w:tc>
          <w:tcPr>
            <w:tcW w:w="877" w:type="dxa"/>
            <w:tcBorders>
              <w:top w:val="single" w:sz="4" w:space="0" w:color="000000"/>
              <w:left w:val="single" w:sz="4" w:space="0" w:color="000000"/>
              <w:bottom w:val="single" w:sz="4" w:space="0" w:color="000000"/>
              <w:right w:val="single" w:sz="4" w:space="0" w:color="000000"/>
            </w:tcBorders>
          </w:tcPr>
          <w:p w14:paraId="3679B63C" w14:textId="77777777" w:rsidR="001A73E7" w:rsidRDefault="001A73E7">
            <w:pPr>
              <w:ind w:left="0" w:hanging="2"/>
              <w:rPr>
                <w:rFonts w:ascii="Calibri" w:eastAsia="Calibri" w:hAnsi="Calibri" w:cs="Calibri"/>
              </w:rPr>
            </w:pPr>
          </w:p>
        </w:tc>
      </w:tr>
      <w:tr w:rsidR="001A73E7" w14:paraId="03422FCC" w14:textId="77777777">
        <w:trPr>
          <w:trHeight w:val="223"/>
        </w:trPr>
        <w:tc>
          <w:tcPr>
            <w:tcW w:w="474" w:type="dxa"/>
            <w:tcBorders>
              <w:top w:val="single" w:sz="4" w:space="0" w:color="000000"/>
              <w:left w:val="single" w:sz="4" w:space="0" w:color="000000"/>
              <w:bottom w:val="single" w:sz="4" w:space="0" w:color="000000"/>
              <w:right w:val="single" w:sz="4" w:space="0" w:color="000000"/>
            </w:tcBorders>
          </w:tcPr>
          <w:p w14:paraId="1A59A67C" w14:textId="77777777" w:rsidR="001A73E7" w:rsidRDefault="001A73E7">
            <w:pPr>
              <w:ind w:left="0" w:hanging="2"/>
              <w:rPr>
                <w:rFonts w:ascii="Calibri" w:eastAsia="Calibri" w:hAnsi="Calibri" w:cs="Calibri"/>
              </w:rPr>
            </w:pPr>
          </w:p>
        </w:tc>
        <w:tc>
          <w:tcPr>
            <w:tcW w:w="2078" w:type="dxa"/>
            <w:tcBorders>
              <w:top w:val="single" w:sz="4" w:space="0" w:color="000000"/>
              <w:left w:val="single" w:sz="4" w:space="0" w:color="000000"/>
              <w:bottom w:val="single" w:sz="4" w:space="0" w:color="000000"/>
              <w:right w:val="single" w:sz="4" w:space="0" w:color="000000"/>
            </w:tcBorders>
          </w:tcPr>
          <w:p w14:paraId="7C54A881" w14:textId="77777777" w:rsidR="001A73E7" w:rsidRDefault="00000000">
            <w:pPr>
              <w:ind w:left="0" w:hanging="2"/>
              <w:rPr>
                <w:rFonts w:ascii="Calibri" w:eastAsia="Calibri" w:hAnsi="Calibri" w:cs="Calibri"/>
              </w:rPr>
            </w:pPr>
            <w:r>
              <w:rPr>
                <w:rFonts w:ascii="Calibri" w:eastAsia="Calibri" w:hAnsi="Calibri" w:cs="Calibri"/>
              </w:rPr>
              <w:t>TELÉFONO</w:t>
            </w:r>
          </w:p>
        </w:tc>
        <w:tc>
          <w:tcPr>
            <w:tcW w:w="709" w:type="dxa"/>
            <w:tcBorders>
              <w:top w:val="single" w:sz="4" w:space="0" w:color="000000"/>
              <w:left w:val="single" w:sz="4" w:space="0" w:color="000000"/>
              <w:bottom w:val="single" w:sz="4" w:space="0" w:color="000000"/>
              <w:right w:val="single" w:sz="4" w:space="0" w:color="000000"/>
            </w:tcBorders>
          </w:tcPr>
          <w:p w14:paraId="56D14550" w14:textId="77777777" w:rsidR="001A73E7" w:rsidRDefault="00000000">
            <w:pPr>
              <w:ind w:left="0" w:hanging="2"/>
              <w:rPr>
                <w:rFonts w:ascii="Calibri" w:eastAsia="Calibri" w:hAnsi="Calibri" w:cs="Calibri"/>
              </w:rPr>
            </w:pPr>
            <w:r>
              <w:rPr>
                <w:rFonts w:ascii="Calibri" w:eastAsia="Calibri" w:hAnsi="Calibri" w:cs="Calibri"/>
              </w:rPr>
              <w:t xml:space="preserve">VARCHAR </w:t>
            </w:r>
          </w:p>
        </w:tc>
        <w:tc>
          <w:tcPr>
            <w:tcW w:w="992" w:type="dxa"/>
            <w:tcBorders>
              <w:top w:val="single" w:sz="4" w:space="0" w:color="000000"/>
              <w:left w:val="single" w:sz="4" w:space="0" w:color="000000"/>
              <w:bottom w:val="single" w:sz="4" w:space="0" w:color="000000"/>
              <w:right w:val="single" w:sz="4" w:space="0" w:color="000000"/>
            </w:tcBorders>
          </w:tcPr>
          <w:p w14:paraId="355CEFFF" w14:textId="77777777" w:rsidR="001A73E7" w:rsidRDefault="00000000">
            <w:pPr>
              <w:ind w:left="0" w:hanging="2"/>
              <w:rPr>
                <w:rFonts w:ascii="Calibri" w:eastAsia="Calibri" w:hAnsi="Calibri" w:cs="Calibri"/>
              </w:rPr>
            </w:pPr>
            <w:r>
              <w:rPr>
                <w:rFonts w:ascii="Calibri" w:eastAsia="Calibri" w:hAnsi="Calibri" w:cs="Calibri"/>
              </w:rPr>
              <w:t>NOT NULL</w:t>
            </w:r>
          </w:p>
        </w:tc>
        <w:tc>
          <w:tcPr>
            <w:tcW w:w="992" w:type="dxa"/>
            <w:tcBorders>
              <w:top w:val="single" w:sz="4" w:space="0" w:color="000000"/>
              <w:left w:val="single" w:sz="4" w:space="0" w:color="000000"/>
              <w:bottom w:val="single" w:sz="4" w:space="0" w:color="000000"/>
              <w:right w:val="single" w:sz="4" w:space="0" w:color="000000"/>
            </w:tcBorders>
          </w:tcPr>
          <w:p w14:paraId="496FCC9F" w14:textId="77777777" w:rsidR="001A73E7" w:rsidRDefault="001A73E7">
            <w:pPr>
              <w:ind w:left="0" w:hanging="2"/>
              <w:rPr>
                <w:rFonts w:ascii="Calibri" w:eastAsia="Calibri" w:hAnsi="Calibri" w:cs="Calibri"/>
              </w:rPr>
            </w:pPr>
          </w:p>
        </w:tc>
        <w:tc>
          <w:tcPr>
            <w:tcW w:w="1213" w:type="dxa"/>
            <w:tcBorders>
              <w:top w:val="single" w:sz="4" w:space="0" w:color="000000"/>
              <w:left w:val="single" w:sz="4" w:space="0" w:color="000000"/>
              <w:bottom w:val="single" w:sz="4" w:space="0" w:color="000000"/>
              <w:right w:val="single" w:sz="4" w:space="0" w:color="000000"/>
            </w:tcBorders>
          </w:tcPr>
          <w:p w14:paraId="6109D86F" w14:textId="77777777" w:rsidR="001A73E7" w:rsidRDefault="00000000">
            <w:pPr>
              <w:ind w:left="0" w:hanging="2"/>
              <w:rPr>
                <w:rFonts w:ascii="Calibri" w:eastAsia="Calibri" w:hAnsi="Calibri" w:cs="Calibri"/>
              </w:rPr>
            </w:pPr>
            <w:r>
              <w:rPr>
                <w:rFonts w:ascii="Calibri" w:eastAsia="Calibri" w:hAnsi="Calibri" w:cs="Calibri"/>
              </w:rPr>
              <w:t>20</w:t>
            </w:r>
          </w:p>
        </w:tc>
        <w:tc>
          <w:tcPr>
            <w:tcW w:w="1134" w:type="dxa"/>
            <w:tcBorders>
              <w:top w:val="single" w:sz="4" w:space="0" w:color="000000"/>
              <w:left w:val="single" w:sz="4" w:space="0" w:color="000000"/>
              <w:bottom w:val="single" w:sz="4" w:space="0" w:color="000000"/>
              <w:right w:val="single" w:sz="4" w:space="0" w:color="000000"/>
            </w:tcBorders>
          </w:tcPr>
          <w:p w14:paraId="51C11103" w14:textId="77777777" w:rsidR="001A73E7" w:rsidRDefault="001A73E7">
            <w:pPr>
              <w:ind w:left="0" w:hanging="2"/>
              <w:rPr>
                <w:rFonts w:ascii="Calibri" w:eastAsia="Calibri" w:hAnsi="Calibri" w:cs="Calibri"/>
              </w:rPr>
            </w:pPr>
          </w:p>
        </w:tc>
        <w:tc>
          <w:tcPr>
            <w:tcW w:w="850" w:type="dxa"/>
            <w:tcBorders>
              <w:top w:val="single" w:sz="4" w:space="0" w:color="000000"/>
              <w:left w:val="single" w:sz="4" w:space="0" w:color="000000"/>
              <w:bottom w:val="single" w:sz="4" w:space="0" w:color="000000"/>
              <w:right w:val="single" w:sz="4" w:space="0" w:color="000000"/>
            </w:tcBorders>
          </w:tcPr>
          <w:p w14:paraId="76B66F23" w14:textId="77777777" w:rsidR="001A73E7" w:rsidRDefault="001A73E7">
            <w:pPr>
              <w:ind w:left="0" w:hanging="2"/>
              <w:rPr>
                <w:rFonts w:ascii="Calibri" w:eastAsia="Calibri" w:hAnsi="Calibri" w:cs="Calibri"/>
              </w:rPr>
            </w:pPr>
          </w:p>
        </w:tc>
        <w:tc>
          <w:tcPr>
            <w:tcW w:w="993" w:type="dxa"/>
            <w:tcBorders>
              <w:top w:val="single" w:sz="4" w:space="0" w:color="000000"/>
              <w:left w:val="single" w:sz="4" w:space="0" w:color="000000"/>
              <w:bottom w:val="single" w:sz="4" w:space="0" w:color="000000"/>
              <w:right w:val="single" w:sz="4" w:space="0" w:color="000000"/>
            </w:tcBorders>
          </w:tcPr>
          <w:p w14:paraId="4FD283C1" w14:textId="77777777" w:rsidR="001A73E7" w:rsidRDefault="001A73E7">
            <w:pPr>
              <w:ind w:left="0" w:hanging="2"/>
              <w:rPr>
                <w:rFonts w:ascii="Calibri" w:eastAsia="Calibri" w:hAnsi="Calibri" w:cs="Calibri"/>
              </w:rPr>
            </w:pPr>
          </w:p>
        </w:tc>
        <w:tc>
          <w:tcPr>
            <w:tcW w:w="877" w:type="dxa"/>
            <w:tcBorders>
              <w:top w:val="single" w:sz="4" w:space="0" w:color="000000"/>
              <w:left w:val="single" w:sz="4" w:space="0" w:color="000000"/>
              <w:bottom w:val="single" w:sz="4" w:space="0" w:color="000000"/>
              <w:right w:val="single" w:sz="4" w:space="0" w:color="000000"/>
            </w:tcBorders>
          </w:tcPr>
          <w:p w14:paraId="5A156EA2" w14:textId="77777777" w:rsidR="001A73E7" w:rsidRDefault="001A73E7">
            <w:pPr>
              <w:ind w:left="0" w:hanging="2"/>
              <w:rPr>
                <w:rFonts w:ascii="Calibri" w:eastAsia="Calibri" w:hAnsi="Calibri" w:cs="Calibri"/>
              </w:rPr>
            </w:pPr>
          </w:p>
        </w:tc>
      </w:tr>
      <w:tr w:rsidR="001A73E7" w14:paraId="48B6EB3A" w14:textId="77777777">
        <w:trPr>
          <w:trHeight w:val="223"/>
        </w:trPr>
        <w:tc>
          <w:tcPr>
            <w:tcW w:w="474" w:type="dxa"/>
            <w:tcBorders>
              <w:top w:val="single" w:sz="4" w:space="0" w:color="000000"/>
              <w:left w:val="single" w:sz="4" w:space="0" w:color="000000"/>
              <w:bottom w:val="single" w:sz="4" w:space="0" w:color="000000"/>
              <w:right w:val="single" w:sz="4" w:space="0" w:color="000000"/>
            </w:tcBorders>
          </w:tcPr>
          <w:p w14:paraId="1D304AA7" w14:textId="77777777" w:rsidR="001A73E7" w:rsidRDefault="001A73E7">
            <w:pPr>
              <w:ind w:left="0" w:hanging="2"/>
              <w:rPr>
                <w:rFonts w:ascii="Calibri" w:eastAsia="Calibri" w:hAnsi="Calibri" w:cs="Calibri"/>
              </w:rPr>
            </w:pPr>
          </w:p>
        </w:tc>
        <w:tc>
          <w:tcPr>
            <w:tcW w:w="2078" w:type="dxa"/>
            <w:tcBorders>
              <w:top w:val="single" w:sz="4" w:space="0" w:color="000000"/>
              <w:left w:val="single" w:sz="4" w:space="0" w:color="000000"/>
              <w:bottom w:val="single" w:sz="4" w:space="0" w:color="000000"/>
              <w:right w:val="single" w:sz="4" w:space="0" w:color="000000"/>
            </w:tcBorders>
          </w:tcPr>
          <w:p w14:paraId="60AC9C38" w14:textId="77777777" w:rsidR="001A73E7" w:rsidRDefault="00000000">
            <w:pPr>
              <w:ind w:left="0" w:hanging="2"/>
              <w:rPr>
                <w:rFonts w:ascii="Calibri" w:eastAsia="Calibri" w:hAnsi="Calibri" w:cs="Calibri"/>
              </w:rPr>
            </w:pPr>
            <w:r>
              <w:rPr>
                <w:rFonts w:ascii="Calibri" w:eastAsia="Calibri" w:hAnsi="Calibri" w:cs="Calibri"/>
              </w:rPr>
              <w:t>CORREO</w:t>
            </w:r>
          </w:p>
        </w:tc>
        <w:tc>
          <w:tcPr>
            <w:tcW w:w="709" w:type="dxa"/>
            <w:tcBorders>
              <w:top w:val="single" w:sz="4" w:space="0" w:color="000000"/>
              <w:left w:val="single" w:sz="4" w:space="0" w:color="000000"/>
              <w:bottom w:val="single" w:sz="4" w:space="0" w:color="000000"/>
              <w:right w:val="single" w:sz="4" w:space="0" w:color="000000"/>
            </w:tcBorders>
          </w:tcPr>
          <w:p w14:paraId="58F1FFFC" w14:textId="77777777" w:rsidR="001A73E7" w:rsidRDefault="00000000">
            <w:pPr>
              <w:ind w:left="0" w:hanging="2"/>
              <w:rPr>
                <w:rFonts w:ascii="Calibri" w:eastAsia="Calibri" w:hAnsi="Calibri" w:cs="Calibri"/>
              </w:rPr>
            </w:pPr>
            <w:r>
              <w:rPr>
                <w:rFonts w:ascii="Calibri" w:eastAsia="Calibri" w:hAnsi="Calibri" w:cs="Calibri"/>
              </w:rPr>
              <w:t>VARCHAR</w:t>
            </w:r>
          </w:p>
        </w:tc>
        <w:tc>
          <w:tcPr>
            <w:tcW w:w="992" w:type="dxa"/>
            <w:tcBorders>
              <w:top w:val="single" w:sz="4" w:space="0" w:color="000000"/>
              <w:left w:val="single" w:sz="4" w:space="0" w:color="000000"/>
              <w:bottom w:val="single" w:sz="4" w:space="0" w:color="000000"/>
              <w:right w:val="single" w:sz="4" w:space="0" w:color="000000"/>
            </w:tcBorders>
          </w:tcPr>
          <w:p w14:paraId="56F6591C" w14:textId="77777777" w:rsidR="001A73E7" w:rsidRDefault="00000000">
            <w:pPr>
              <w:ind w:left="0" w:hanging="2"/>
              <w:rPr>
                <w:rFonts w:ascii="Calibri" w:eastAsia="Calibri" w:hAnsi="Calibri" w:cs="Calibri"/>
              </w:rPr>
            </w:pPr>
            <w:r>
              <w:rPr>
                <w:rFonts w:ascii="Calibri" w:eastAsia="Calibri" w:hAnsi="Calibri" w:cs="Calibri"/>
              </w:rPr>
              <w:t>NOT NULL</w:t>
            </w:r>
          </w:p>
        </w:tc>
        <w:tc>
          <w:tcPr>
            <w:tcW w:w="992" w:type="dxa"/>
            <w:tcBorders>
              <w:top w:val="single" w:sz="4" w:space="0" w:color="000000"/>
              <w:left w:val="single" w:sz="4" w:space="0" w:color="000000"/>
              <w:bottom w:val="single" w:sz="4" w:space="0" w:color="000000"/>
              <w:right w:val="single" w:sz="4" w:space="0" w:color="000000"/>
            </w:tcBorders>
          </w:tcPr>
          <w:p w14:paraId="43C57CF6" w14:textId="77777777" w:rsidR="001A73E7" w:rsidRDefault="001A73E7">
            <w:pPr>
              <w:ind w:left="0" w:hanging="2"/>
              <w:rPr>
                <w:rFonts w:ascii="Calibri" w:eastAsia="Calibri" w:hAnsi="Calibri" w:cs="Calibri"/>
              </w:rPr>
            </w:pPr>
          </w:p>
        </w:tc>
        <w:tc>
          <w:tcPr>
            <w:tcW w:w="1213" w:type="dxa"/>
            <w:tcBorders>
              <w:top w:val="single" w:sz="4" w:space="0" w:color="000000"/>
              <w:left w:val="single" w:sz="4" w:space="0" w:color="000000"/>
              <w:bottom w:val="single" w:sz="4" w:space="0" w:color="000000"/>
              <w:right w:val="single" w:sz="4" w:space="0" w:color="000000"/>
            </w:tcBorders>
          </w:tcPr>
          <w:p w14:paraId="0A57B187" w14:textId="77777777" w:rsidR="001A73E7" w:rsidRDefault="00000000">
            <w:pPr>
              <w:ind w:left="0" w:hanging="2"/>
              <w:rPr>
                <w:rFonts w:ascii="Calibri" w:eastAsia="Calibri" w:hAnsi="Calibri" w:cs="Calibri"/>
              </w:rPr>
            </w:pPr>
            <w:r>
              <w:rPr>
                <w:rFonts w:ascii="Calibri" w:eastAsia="Calibri" w:hAnsi="Calibri" w:cs="Calibri"/>
              </w:rPr>
              <w:t>100</w:t>
            </w:r>
          </w:p>
        </w:tc>
        <w:tc>
          <w:tcPr>
            <w:tcW w:w="1134" w:type="dxa"/>
            <w:tcBorders>
              <w:top w:val="single" w:sz="4" w:space="0" w:color="000000"/>
              <w:left w:val="single" w:sz="4" w:space="0" w:color="000000"/>
              <w:bottom w:val="single" w:sz="4" w:space="0" w:color="000000"/>
              <w:right w:val="single" w:sz="4" w:space="0" w:color="000000"/>
            </w:tcBorders>
          </w:tcPr>
          <w:p w14:paraId="61423872" w14:textId="77777777" w:rsidR="001A73E7" w:rsidRDefault="001A73E7">
            <w:pPr>
              <w:ind w:left="0" w:hanging="2"/>
              <w:rPr>
                <w:rFonts w:ascii="Calibri" w:eastAsia="Calibri" w:hAnsi="Calibri" w:cs="Calibri"/>
              </w:rPr>
            </w:pPr>
          </w:p>
        </w:tc>
        <w:tc>
          <w:tcPr>
            <w:tcW w:w="850" w:type="dxa"/>
            <w:tcBorders>
              <w:top w:val="single" w:sz="4" w:space="0" w:color="000000"/>
              <w:left w:val="single" w:sz="4" w:space="0" w:color="000000"/>
              <w:bottom w:val="single" w:sz="4" w:space="0" w:color="000000"/>
              <w:right w:val="single" w:sz="4" w:space="0" w:color="000000"/>
            </w:tcBorders>
          </w:tcPr>
          <w:p w14:paraId="447C544A" w14:textId="77777777" w:rsidR="001A73E7" w:rsidRDefault="001A73E7">
            <w:pPr>
              <w:ind w:left="0" w:hanging="2"/>
              <w:rPr>
                <w:rFonts w:ascii="Calibri" w:eastAsia="Calibri" w:hAnsi="Calibri" w:cs="Calibri"/>
              </w:rPr>
            </w:pPr>
          </w:p>
        </w:tc>
        <w:tc>
          <w:tcPr>
            <w:tcW w:w="993" w:type="dxa"/>
            <w:tcBorders>
              <w:top w:val="single" w:sz="4" w:space="0" w:color="000000"/>
              <w:left w:val="single" w:sz="4" w:space="0" w:color="000000"/>
              <w:bottom w:val="single" w:sz="4" w:space="0" w:color="000000"/>
              <w:right w:val="single" w:sz="4" w:space="0" w:color="000000"/>
            </w:tcBorders>
          </w:tcPr>
          <w:p w14:paraId="70BA83C8" w14:textId="77777777" w:rsidR="001A73E7" w:rsidRDefault="001A73E7">
            <w:pPr>
              <w:ind w:left="0" w:hanging="2"/>
              <w:rPr>
                <w:rFonts w:ascii="Calibri" w:eastAsia="Calibri" w:hAnsi="Calibri" w:cs="Calibri"/>
              </w:rPr>
            </w:pPr>
          </w:p>
        </w:tc>
        <w:tc>
          <w:tcPr>
            <w:tcW w:w="877" w:type="dxa"/>
            <w:tcBorders>
              <w:top w:val="single" w:sz="4" w:space="0" w:color="000000"/>
              <w:left w:val="single" w:sz="4" w:space="0" w:color="000000"/>
              <w:bottom w:val="single" w:sz="4" w:space="0" w:color="000000"/>
              <w:right w:val="single" w:sz="4" w:space="0" w:color="000000"/>
            </w:tcBorders>
          </w:tcPr>
          <w:p w14:paraId="3E5E74E3" w14:textId="77777777" w:rsidR="001A73E7" w:rsidRDefault="001A73E7">
            <w:pPr>
              <w:ind w:left="0" w:hanging="2"/>
              <w:rPr>
                <w:rFonts w:ascii="Calibri" w:eastAsia="Calibri" w:hAnsi="Calibri" w:cs="Calibri"/>
              </w:rPr>
            </w:pPr>
          </w:p>
        </w:tc>
      </w:tr>
    </w:tbl>
    <w:p w14:paraId="2C6AE3D7" w14:textId="77777777" w:rsidR="001A73E7" w:rsidRDefault="001A73E7">
      <w:pPr>
        <w:ind w:left="0" w:hanging="2"/>
        <w:rPr>
          <w:rFonts w:ascii="Calibri" w:eastAsia="Calibri" w:hAnsi="Calibri" w:cs="Calibri"/>
        </w:rPr>
      </w:pPr>
    </w:p>
    <w:p w14:paraId="1BB38BCB" w14:textId="77777777" w:rsidR="001A73E7" w:rsidRDefault="00000000">
      <w:pPr>
        <w:widowControl w:val="0"/>
        <w:pBdr>
          <w:top w:val="nil"/>
          <w:left w:val="nil"/>
          <w:bottom w:val="nil"/>
          <w:right w:val="nil"/>
          <w:between w:val="nil"/>
        </w:pBdr>
        <w:spacing w:line="240" w:lineRule="auto"/>
        <w:ind w:left="0" w:hanging="2"/>
        <w:rPr>
          <w:rFonts w:ascii="Calibri" w:eastAsia="Calibri" w:hAnsi="Calibri" w:cs="Calibri"/>
          <w:b/>
          <w:color w:val="000000"/>
        </w:rPr>
      </w:pPr>
      <w:r>
        <w:rPr>
          <w:rFonts w:ascii="Calibri" w:eastAsia="Calibri" w:hAnsi="Calibri" w:cs="Calibri"/>
          <w:b/>
          <w:color w:val="000000"/>
          <w:highlight w:val="white"/>
        </w:rPr>
        <w:t>Relaciones:</w:t>
      </w:r>
    </w:p>
    <w:tbl>
      <w:tblPr>
        <w:tblStyle w:val="affffd"/>
        <w:tblW w:w="9420" w:type="dxa"/>
        <w:tblInd w:w="0" w:type="dxa"/>
        <w:tblLayout w:type="fixed"/>
        <w:tblLook w:val="0000" w:firstRow="0" w:lastRow="0" w:firstColumn="0" w:lastColumn="0" w:noHBand="0" w:noVBand="0"/>
      </w:tblPr>
      <w:tblGrid>
        <w:gridCol w:w="2291"/>
        <w:gridCol w:w="3345"/>
        <w:gridCol w:w="3784"/>
      </w:tblGrid>
      <w:tr w:rsidR="001A73E7" w14:paraId="3D20724A" w14:textId="77777777">
        <w:trPr>
          <w:cantSplit/>
          <w:tblHeader/>
        </w:trPr>
        <w:tc>
          <w:tcPr>
            <w:tcW w:w="2291" w:type="dxa"/>
            <w:tcBorders>
              <w:top w:val="single" w:sz="4" w:space="0" w:color="000000"/>
              <w:left w:val="single" w:sz="4" w:space="0" w:color="000000"/>
              <w:bottom w:val="single" w:sz="4" w:space="0" w:color="000000"/>
              <w:right w:val="single" w:sz="4" w:space="0" w:color="000000"/>
            </w:tcBorders>
            <w:shd w:val="clear" w:color="auto" w:fill="EFEFEF"/>
          </w:tcPr>
          <w:p w14:paraId="5206B8AC" w14:textId="77777777" w:rsidR="001A73E7" w:rsidRDefault="00000000">
            <w:pPr>
              <w:ind w:left="0" w:hanging="2"/>
              <w:rPr>
                <w:rFonts w:ascii="Calibri" w:eastAsia="Calibri" w:hAnsi="Calibri" w:cs="Calibri"/>
              </w:rPr>
            </w:pPr>
            <w:r>
              <w:rPr>
                <w:rFonts w:ascii="Calibri" w:eastAsia="Calibri" w:hAnsi="Calibri" w:cs="Calibri"/>
                <w:b/>
              </w:rPr>
              <w:t>Columnas</w:t>
            </w:r>
          </w:p>
        </w:tc>
        <w:tc>
          <w:tcPr>
            <w:tcW w:w="3345" w:type="dxa"/>
            <w:tcBorders>
              <w:top w:val="single" w:sz="4" w:space="0" w:color="000000"/>
              <w:left w:val="single" w:sz="4" w:space="0" w:color="000000"/>
              <w:bottom w:val="single" w:sz="4" w:space="0" w:color="000000"/>
              <w:right w:val="single" w:sz="4" w:space="0" w:color="000000"/>
            </w:tcBorders>
            <w:shd w:val="clear" w:color="auto" w:fill="EFEFEF"/>
          </w:tcPr>
          <w:p w14:paraId="66E774BA" w14:textId="77777777" w:rsidR="001A73E7" w:rsidRDefault="00000000">
            <w:pPr>
              <w:ind w:left="0" w:hanging="2"/>
              <w:rPr>
                <w:rFonts w:ascii="Calibri" w:eastAsia="Calibri" w:hAnsi="Calibri" w:cs="Calibri"/>
              </w:rPr>
            </w:pPr>
            <w:r>
              <w:rPr>
                <w:rFonts w:ascii="Calibri" w:eastAsia="Calibri" w:hAnsi="Calibri" w:cs="Calibri"/>
                <w:b/>
              </w:rPr>
              <w:t>Asociación</w:t>
            </w:r>
          </w:p>
        </w:tc>
        <w:tc>
          <w:tcPr>
            <w:tcW w:w="3784" w:type="dxa"/>
            <w:tcBorders>
              <w:top w:val="single" w:sz="4" w:space="0" w:color="000000"/>
              <w:left w:val="single" w:sz="4" w:space="0" w:color="000000"/>
              <w:bottom w:val="single" w:sz="4" w:space="0" w:color="000000"/>
              <w:right w:val="single" w:sz="4" w:space="0" w:color="000000"/>
            </w:tcBorders>
            <w:shd w:val="clear" w:color="auto" w:fill="EFEFEF"/>
          </w:tcPr>
          <w:p w14:paraId="5875E008" w14:textId="77777777" w:rsidR="001A73E7" w:rsidRDefault="00000000">
            <w:pPr>
              <w:ind w:left="0" w:hanging="2"/>
              <w:rPr>
                <w:rFonts w:ascii="Calibri" w:eastAsia="Calibri" w:hAnsi="Calibri" w:cs="Calibri"/>
              </w:rPr>
            </w:pPr>
            <w:r>
              <w:rPr>
                <w:rFonts w:ascii="Calibri" w:eastAsia="Calibri" w:hAnsi="Calibri" w:cs="Calibri"/>
                <w:b/>
              </w:rPr>
              <w:t>Notas</w:t>
            </w:r>
          </w:p>
        </w:tc>
      </w:tr>
      <w:tr w:rsidR="001A73E7" w14:paraId="5D6C30F0" w14:textId="77777777">
        <w:trPr>
          <w:trHeight w:val="338"/>
        </w:trPr>
        <w:tc>
          <w:tcPr>
            <w:tcW w:w="2291" w:type="dxa"/>
            <w:tcBorders>
              <w:top w:val="single" w:sz="4" w:space="0" w:color="000000"/>
              <w:left w:val="single" w:sz="4" w:space="0" w:color="000000"/>
              <w:bottom w:val="single" w:sz="4" w:space="0" w:color="000000"/>
              <w:right w:val="single" w:sz="4" w:space="0" w:color="000000"/>
            </w:tcBorders>
          </w:tcPr>
          <w:p w14:paraId="20CD637E" w14:textId="77777777" w:rsidR="001A73E7" w:rsidRDefault="00000000">
            <w:pPr>
              <w:ind w:left="0" w:hanging="2"/>
              <w:rPr>
                <w:rFonts w:ascii="Calibri" w:eastAsia="Calibri" w:hAnsi="Calibri" w:cs="Calibri"/>
              </w:rPr>
            </w:pPr>
            <w:r>
              <w:rPr>
                <w:rFonts w:ascii="Calibri" w:eastAsia="Calibri" w:hAnsi="Calibri" w:cs="Calibri"/>
              </w:rPr>
              <w:t>PK</w:t>
            </w:r>
          </w:p>
        </w:tc>
        <w:tc>
          <w:tcPr>
            <w:tcW w:w="3345" w:type="dxa"/>
            <w:tcBorders>
              <w:top w:val="single" w:sz="4" w:space="0" w:color="000000"/>
              <w:left w:val="single" w:sz="4" w:space="0" w:color="000000"/>
              <w:bottom w:val="single" w:sz="4" w:space="0" w:color="000000"/>
              <w:right w:val="single" w:sz="4" w:space="0" w:color="000000"/>
            </w:tcBorders>
          </w:tcPr>
          <w:p w14:paraId="026E8DC0" w14:textId="77777777" w:rsidR="001A73E7" w:rsidRDefault="00000000">
            <w:pPr>
              <w:ind w:left="0" w:hanging="2"/>
              <w:rPr>
                <w:rFonts w:ascii="Calibri" w:eastAsia="Calibri" w:hAnsi="Calibri" w:cs="Calibri"/>
              </w:rPr>
            </w:pPr>
            <w:r>
              <w:rPr>
                <w:rFonts w:ascii="Calibri" w:eastAsia="Calibri" w:hAnsi="Calibri" w:cs="Calibri"/>
              </w:rPr>
              <w:t>ID</w:t>
            </w:r>
          </w:p>
        </w:tc>
        <w:tc>
          <w:tcPr>
            <w:tcW w:w="3784" w:type="dxa"/>
            <w:tcBorders>
              <w:top w:val="single" w:sz="4" w:space="0" w:color="000000"/>
              <w:left w:val="single" w:sz="4" w:space="0" w:color="000000"/>
              <w:bottom w:val="single" w:sz="4" w:space="0" w:color="000000"/>
              <w:right w:val="single" w:sz="4" w:space="0" w:color="000000"/>
            </w:tcBorders>
          </w:tcPr>
          <w:p w14:paraId="6640C255" w14:textId="77777777" w:rsidR="001A73E7" w:rsidRDefault="00000000">
            <w:pPr>
              <w:ind w:left="0" w:hanging="2"/>
              <w:jc w:val="both"/>
              <w:rPr>
                <w:rFonts w:ascii="Calibri" w:eastAsia="Calibri" w:hAnsi="Calibri" w:cs="Calibri"/>
              </w:rPr>
            </w:pPr>
            <w:r>
              <w:rPr>
                <w:rFonts w:ascii="Calibri" w:eastAsia="Calibri" w:hAnsi="Calibri" w:cs="Calibri"/>
              </w:rPr>
              <w:t>PRIMARY KEY</w:t>
            </w:r>
          </w:p>
        </w:tc>
      </w:tr>
    </w:tbl>
    <w:p w14:paraId="1A9E53E9" w14:textId="77777777" w:rsidR="001A73E7" w:rsidRDefault="00000000">
      <w:pPr>
        <w:keepNext/>
        <w:spacing w:before="240" w:after="60"/>
        <w:ind w:left="0" w:hanging="2"/>
        <w:rPr>
          <w:rFonts w:ascii="Calibri" w:eastAsia="Calibri" w:hAnsi="Calibri" w:cs="Calibri"/>
        </w:rPr>
      </w:pPr>
      <w:r>
        <w:rPr>
          <w:rFonts w:ascii="Calibri" w:eastAsia="Calibri" w:hAnsi="Calibri" w:cs="Calibri"/>
        </w:rPr>
        <w:t>NOMBRE OBJETO: Tabla Cliente</w:t>
      </w:r>
    </w:p>
    <w:p w14:paraId="4705DAA0" w14:textId="77777777" w:rsidR="001A73E7" w:rsidRDefault="001A73E7">
      <w:pPr>
        <w:ind w:left="0" w:hanging="2"/>
        <w:rPr>
          <w:rFonts w:ascii="Calibri" w:eastAsia="Calibri" w:hAnsi="Calibri" w:cs="Calibri"/>
        </w:rPr>
      </w:pPr>
    </w:p>
    <w:p w14:paraId="46A102D1" w14:textId="77777777" w:rsidR="001A73E7" w:rsidRDefault="00000000">
      <w:pPr>
        <w:ind w:left="0" w:hanging="2"/>
        <w:rPr>
          <w:rFonts w:ascii="Calibri" w:eastAsia="Calibri" w:hAnsi="Calibri" w:cs="Calibri"/>
        </w:rPr>
      </w:pPr>
      <w:r>
        <w:rPr>
          <w:rFonts w:ascii="Calibri" w:eastAsia="Calibri" w:hAnsi="Calibri" w:cs="Calibri"/>
          <w:b/>
        </w:rPr>
        <w:t>Columnas:</w:t>
      </w:r>
    </w:p>
    <w:tbl>
      <w:tblPr>
        <w:tblStyle w:val="affffe"/>
        <w:tblW w:w="10311" w:type="dxa"/>
        <w:tblInd w:w="0" w:type="dxa"/>
        <w:tblLayout w:type="fixed"/>
        <w:tblLook w:val="0000" w:firstRow="0" w:lastRow="0" w:firstColumn="0" w:lastColumn="0" w:noHBand="0" w:noVBand="0"/>
      </w:tblPr>
      <w:tblGrid>
        <w:gridCol w:w="473"/>
        <w:gridCol w:w="2078"/>
        <w:gridCol w:w="709"/>
        <w:gridCol w:w="992"/>
        <w:gridCol w:w="992"/>
        <w:gridCol w:w="1213"/>
        <w:gridCol w:w="1134"/>
        <w:gridCol w:w="850"/>
        <w:gridCol w:w="993"/>
        <w:gridCol w:w="877"/>
      </w:tblGrid>
      <w:tr w:rsidR="001A73E7" w14:paraId="42D851A9" w14:textId="77777777" w:rsidTr="00D42CD7">
        <w:trPr>
          <w:trHeight w:val="228"/>
        </w:trPr>
        <w:tc>
          <w:tcPr>
            <w:tcW w:w="474" w:type="dxa"/>
            <w:tcBorders>
              <w:top w:val="single" w:sz="4" w:space="0" w:color="000000"/>
              <w:left w:val="single" w:sz="4" w:space="0" w:color="000000"/>
              <w:bottom w:val="single" w:sz="4" w:space="0" w:color="000000"/>
              <w:right w:val="single" w:sz="4" w:space="0" w:color="000000"/>
            </w:tcBorders>
            <w:shd w:val="clear" w:color="auto" w:fill="E6E6E6"/>
          </w:tcPr>
          <w:p w14:paraId="29F5EBD6" w14:textId="77777777" w:rsidR="001A73E7" w:rsidRDefault="00000000">
            <w:pPr>
              <w:ind w:left="0" w:hanging="2"/>
              <w:rPr>
                <w:rFonts w:ascii="Calibri" w:eastAsia="Calibri" w:hAnsi="Calibri" w:cs="Calibri"/>
              </w:rPr>
            </w:pPr>
            <w:r>
              <w:rPr>
                <w:rFonts w:ascii="Calibri" w:eastAsia="Calibri" w:hAnsi="Calibri" w:cs="Calibri"/>
                <w:b/>
              </w:rPr>
              <w:t>PK</w:t>
            </w:r>
          </w:p>
        </w:tc>
        <w:tc>
          <w:tcPr>
            <w:tcW w:w="2078" w:type="dxa"/>
            <w:tcBorders>
              <w:top w:val="single" w:sz="4" w:space="0" w:color="000000"/>
              <w:left w:val="single" w:sz="4" w:space="0" w:color="000000"/>
              <w:bottom w:val="single" w:sz="4" w:space="0" w:color="000000"/>
              <w:right w:val="single" w:sz="4" w:space="0" w:color="000000"/>
            </w:tcBorders>
            <w:shd w:val="clear" w:color="auto" w:fill="E6E6E6"/>
          </w:tcPr>
          <w:p w14:paraId="5A653766" w14:textId="77777777" w:rsidR="001A73E7" w:rsidRDefault="00000000">
            <w:pPr>
              <w:ind w:left="0" w:hanging="2"/>
              <w:rPr>
                <w:rFonts w:ascii="Calibri" w:eastAsia="Calibri" w:hAnsi="Calibri" w:cs="Calibri"/>
              </w:rPr>
            </w:pPr>
            <w:r>
              <w:rPr>
                <w:rFonts w:ascii="Calibri" w:eastAsia="Calibri" w:hAnsi="Calibri" w:cs="Calibri"/>
                <w:b/>
              </w:rPr>
              <w:t>Nombre</w:t>
            </w:r>
          </w:p>
        </w:tc>
        <w:tc>
          <w:tcPr>
            <w:tcW w:w="709" w:type="dxa"/>
            <w:tcBorders>
              <w:top w:val="single" w:sz="4" w:space="0" w:color="000000"/>
              <w:left w:val="single" w:sz="4" w:space="0" w:color="000000"/>
              <w:bottom w:val="single" w:sz="4" w:space="0" w:color="000000"/>
              <w:right w:val="single" w:sz="4" w:space="0" w:color="000000"/>
            </w:tcBorders>
            <w:shd w:val="clear" w:color="auto" w:fill="E6E6E6"/>
          </w:tcPr>
          <w:p w14:paraId="780B28E8" w14:textId="77777777" w:rsidR="001A73E7" w:rsidRDefault="00000000">
            <w:pPr>
              <w:ind w:left="0" w:hanging="2"/>
              <w:rPr>
                <w:rFonts w:ascii="Calibri" w:eastAsia="Calibri" w:hAnsi="Calibri" w:cs="Calibri"/>
              </w:rPr>
            </w:pPr>
            <w:r>
              <w:rPr>
                <w:rFonts w:ascii="Calibri" w:eastAsia="Calibri" w:hAnsi="Calibri" w:cs="Calibri"/>
                <w:b/>
              </w:rPr>
              <w:t>Tipo</w:t>
            </w:r>
          </w:p>
        </w:tc>
        <w:tc>
          <w:tcPr>
            <w:tcW w:w="992" w:type="dxa"/>
            <w:tcBorders>
              <w:top w:val="single" w:sz="4" w:space="0" w:color="000000"/>
              <w:left w:val="single" w:sz="4" w:space="0" w:color="000000"/>
              <w:bottom w:val="single" w:sz="4" w:space="0" w:color="000000"/>
              <w:right w:val="single" w:sz="4" w:space="0" w:color="000000"/>
            </w:tcBorders>
            <w:shd w:val="clear" w:color="auto" w:fill="E6E6E6"/>
          </w:tcPr>
          <w:p w14:paraId="5F2D38DA" w14:textId="77777777" w:rsidR="001A73E7" w:rsidRDefault="00000000">
            <w:pPr>
              <w:ind w:left="0" w:hanging="2"/>
              <w:rPr>
                <w:rFonts w:ascii="Calibri" w:eastAsia="Calibri" w:hAnsi="Calibri" w:cs="Calibri"/>
              </w:rPr>
            </w:pPr>
            <w:r>
              <w:rPr>
                <w:rFonts w:ascii="Calibri" w:eastAsia="Calibri" w:hAnsi="Calibri" w:cs="Calibri"/>
                <w:b/>
              </w:rPr>
              <w:t>No Nulo</w:t>
            </w:r>
          </w:p>
        </w:tc>
        <w:tc>
          <w:tcPr>
            <w:tcW w:w="992" w:type="dxa"/>
            <w:tcBorders>
              <w:top w:val="single" w:sz="4" w:space="0" w:color="000000"/>
              <w:left w:val="single" w:sz="4" w:space="0" w:color="000000"/>
              <w:bottom w:val="single" w:sz="4" w:space="0" w:color="000000"/>
              <w:right w:val="single" w:sz="4" w:space="0" w:color="000000"/>
            </w:tcBorders>
            <w:shd w:val="clear" w:color="auto" w:fill="E6E6E6"/>
          </w:tcPr>
          <w:p w14:paraId="64EAE4AD" w14:textId="77777777" w:rsidR="001A73E7" w:rsidRDefault="00000000">
            <w:pPr>
              <w:ind w:left="0" w:hanging="2"/>
              <w:rPr>
                <w:rFonts w:ascii="Calibri" w:eastAsia="Calibri" w:hAnsi="Calibri" w:cs="Calibri"/>
              </w:rPr>
            </w:pPr>
            <w:r>
              <w:rPr>
                <w:rFonts w:ascii="Calibri" w:eastAsia="Calibri" w:hAnsi="Calibri" w:cs="Calibri"/>
                <w:b/>
              </w:rPr>
              <w:t>Único</w:t>
            </w:r>
          </w:p>
        </w:tc>
        <w:tc>
          <w:tcPr>
            <w:tcW w:w="1213" w:type="dxa"/>
            <w:tcBorders>
              <w:top w:val="single" w:sz="4" w:space="0" w:color="000000"/>
              <w:left w:val="single" w:sz="4" w:space="0" w:color="000000"/>
              <w:bottom w:val="single" w:sz="4" w:space="0" w:color="000000"/>
              <w:right w:val="single" w:sz="4" w:space="0" w:color="000000"/>
            </w:tcBorders>
            <w:shd w:val="clear" w:color="auto" w:fill="E6E6E6"/>
          </w:tcPr>
          <w:p w14:paraId="2253A6C1" w14:textId="77777777" w:rsidR="001A73E7" w:rsidRDefault="00000000">
            <w:pPr>
              <w:ind w:left="0" w:hanging="2"/>
              <w:rPr>
                <w:rFonts w:ascii="Calibri" w:eastAsia="Calibri" w:hAnsi="Calibri" w:cs="Calibri"/>
              </w:rPr>
            </w:pPr>
            <w:r>
              <w:rPr>
                <w:rFonts w:ascii="Calibri" w:eastAsia="Calibri" w:hAnsi="Calibri" w:cs="Calibri"/>
                <w:b/>
              </w:rPr>
              <w:t>Longitud</w:t>
            </w:r>
          </w:p>
        </w:tc>
        <w:tc>
          <w:tcPr>
            <w:tcW w:w="1134" w:type="dxa"/>
            <w:tcBorders>
              <w:top w:val="single" w:sz="4" w:space="0" w:color="000000"/>
              <w:left w:val="single" w:sz="4" w:space="0" w:color="000000"/>
              <w:bottom w:val="single" w:sz="4" w:space="0" w:color="000000"/>
              <w:right w:val="single" w:sz="4" w:space="0" w:color="000000"/>
            </w:tcBorders>
            <w:shd w:val="clear" w:color="auto" w:fill="E6E6E6"/>
          </w:tcPr>
          <w:p w14:paraId="7E30EEC9" w14:textId="77777777" w:rsidR="001A73E7" w:rsidRDefault="00000000">
            <w:pPr>
              <w:ind w:left="0" w:hanging="2"/>
              <w:rPr>
                <w:rFonts w:ascii="Calibri" w:eastAsia="Calibri" w:hAnsi="Calibri" w:cs="Calibri"/>
              </w:rPr>
            </w:pPr>
            <w:r>
              <w:rPr>
                <w:rFonts w:ascii="Calibri" w:eastAsia="Calibri" w:hAnsi="Calibri" w:cs="Calibri"/>
                <w:b/>
              </w:rPr>
              <w:t>Precisión</w:t>
            </w:r>
          </w:p>
        </w:tc>
        <w:tc>
          <w:tcPr>
            <w:tcW w:w="850" w:type="dxa"/>
            <w:tcBorders>
              <w:top w:val="single" w:sz="4" w:space="0" w:color="000000"/>
              <w:left w:val="single" w:sz="4" w:space="0" w:color="000000"/>
              <w:bottom w:val="single" w:sz="4" w:space="0" w:color="000000"/>
              <w:right w:val="single" w:sz="4" w:space="0" w:color="000000"/>
            </w:tcBorders>
            <w:shd w:val="clear" w:color="auto" w:fill="E6E6E6"/>
          </w:tcPr>
          <w:p w14:paraId="36458976" w14:textId="77777777" w:rsidR="001A73E7" w:rsidRDefault="00000000">
            <w:pPr>
              <w:ind w:left="0" w:hanging="2"/>
              <w:rPr>
                <w:rFonts w:ascii="Calibri" w:eastAsia="Calibri" w:hAnsi="Calibri" w:cs="Calibri"/>
              </w:rPr>
            </w:pPr>
            <w:r>
              <w:rPr>
                <w:rFonts w:ascii="Calibri" w:eastAsia="Calibri" w:hAnsi="Calibri" w:cs="Calibri"/>
                <w:b/>
              </w:rPr>
              <w:t>Escala</w:t>
            </w:r>
          </w:p>
        </w:tc>
        <w:tc>
          <w:tcPr>
            <w:tcW w:w="993" w:type="dxa"/>
            <w:tcBorders>
              <w:top w:val="single" w:sz="4" w:space="0" w:color="000000"/>
              <w:left w:val="single" w:sz="4" w:space="0" w:color="000000"/>
              <w:bottom w:val="single" w:sz="4" w:space="0" w:color="000000"/>
              <w:right w:val="single" w:sz="4" w:space="0" w:color="000000"/>
            </w:tcBorders>
            <w:shd w:val="clear" w:color="auto" w:fill="E6E6E6"/>
          </w:tcPr>
          <w:p w14:paraId="24B731D6" w14:textId="77777777" w:rsidR="001A73E7" w:rsidRDefault="00000000">
            <w:pPr>
              <w:ind w:left="0" w:hanging="2"/>
              <w:rPr>
                <w:rFonts w:ascii="Calibri" w:eastAsia="Calibri" w:hAnsi="Calibri" w:cs="Calibri"/>
              </w:rPr>
            </w:pPr>
            <w:r>
              <w:rPr>
                <w:rFonts w:ascii="Calibri" w:eastAsia="Calibri" w:hAnsi="Calibri" w:cs="Calibri"/>
                <w:b/>
              </w:rPr>
              <w:t>Inicial</w:t>
            </w:r>
          </w:p>
        </w:tc>
        <w:tc>
          <w:tcPr>
            <w:tcW w:w="877" w:type="dxa"/>
            <w:tcBorders>
              <w:top w:val="single" w:sz="4" w:space="0" w:color="000000"/>
              <w:left w:val="single" w:sz="4" w:space="0" w:color="000000"/>
              <w:bottom w:val="single" w:sz="4" w:space="0" w:color="000000"/>
              <w:right w:val="single" w:sz="4" w:space="0" w:color="000000"/>
            </w:tcBorders>
            <w:shd w:val="clear" w:color="auto" w:fill="E6E6E6"/>
          </w:tcPr>
          <w:p w14:paraId="22FF9A89" w14:textId="77777777" w:rsidR="001A73E7" w:rsidRDefault="00000000">
            <w:pPr>
              <w:ind w:left="0" w:hanging="2"/>
              <w:rPr>
                <w:rFonts w:ascii="Calibri" w:eastAsia="Calibri" w:hAnsi="Calibri" w:cs="Calibri"/>
              </w:rPr>
            </w:pPr>
            <w:r>
              <w:rPr>
                <w:rFonts w:ascii="Calibri" w:eastAsia="Calibri" w:hAnsi="Calibri" w:cs="Calibri"/>
                <w:b/>
              </w:rPr>
              <w:t>Notas</w:t>
            </w:r>
          </w:p>
        </w:tc>
      </w:tr>
      <w:tr w:rsidR="001A73E7" w14:paraId="6E74235A" w14:textId="77777777" w:rsidTr="00D42CD7">
        <w:trPr>
          <w:trHeight w:val="254"/>
        </w:trPr>
        <w:tc>
          <w:tcPr>
            <w:tcW w:w="474" w:type="dxa"/>
            <w:tcBorders>
              <w:top w:val="single" w:sz="4" w:space="0" w:color="000000"/>
              <w:left w:val="single" w:sz="4" w:space="0" w:color="000000"/>
              <w:bottom w:val="single" w:sz="4" w:space="0" w:color="000000"/>
              <w:right w:val="single" w:sz="4" w:space="0" w:color="000000"/>
            </w:tcBorders>
          </w:tcPr>
          <w:p w14:paraId="7FC19CB4" w14:textId="77777777" w:rsidR="001A73E7" w:rsidRDefault="00000000">
            <w:pPr>
              <w:ind w:left="0" w:hanging="2"/>
              <w:rPr>
                <w:rFonts w:ascii="Calibri" w:eastAsia="Calibri" w:hAnsi="Calibri" w:cs="Calibri"/>
              </w:rPr>
            </w:pPr>
            <w:r>
              <w:rPr>
                <w:rFonts w:ascii="Calibri" w:eastAsia="Calibri" w:hAnsi="Calibri" w:cs="Calibri"/>
              </w:rPr>
              <w:t>PK</w:t>
            </w:r>
          </w:p>
        </w:tc>
        <w:tc>
          <w:tcPr>
            <w:tcW w:w="2078" w:type="dxa"/>
            <w:tcBorders>
              <w:top w:val="single" w:sz="4" w:space="0" w:color="000000"/>
              <w:left w:val="single" w:sz="4" w:space="0" w:color="000000"/>
              <w:bottom w:val="single" w:sz="4" w:space="0" w:color="000000"/>
              <w:right w:val="single" w:sz="4" w:space="0" w:color="000000"/>
            </w:tcBorders>
          </w:tcPr>
          <w:p w14:paraId="41A59D34" w14:textId="77777777" w:rsidR="001A73E7" w:rsidRDefault="00000000">
            <w:pPr>
              <w:ind w:left="0" w:hanging="2"/>
              <w:rPr>
                <w:rFonts w:ascii="Calibri" w:eastAsia="Calibri" w:hAnsi="Calibri" w:cs="Calibri"/>
              </w:rPr>
            </w:pPr>
            <w:r>
              <w:rPr>
                <w:rFonts w:ascii="Calibri" w:eastAsia="Calibri" w:hAnsi="Calibri" w:cs="Calibri"/>
              </w:rPr>
              <w:t>ID</w:t>
            </w:r>
          </w:p>
        </w:tc>
        <w:tc>
          <w:tcPr>
            <w:tcW w:w="709" w:type="dxa"/>
            <w:tcBorders>
              <w:top w:val="single" w:sz="4" w:space="0" w:color="000000"/>
              <w:left w:val="single" w:sz="4" w:space="0" w:color="000000"/>
              <w:bottom w:val="single" w:sz="4" w:space="0" w:color="000000"/>
              <w:right w:val="single" w:sz="4" w:space="0" w:color="000000"/>
            </w:tcBorders>
          </w:tcPr>
          <w:p w14:paraId="098C9874" w14:textId="77777777" w:rsidR="001A73E7" w:rsidRDefault="00000000">
            <w:pPr>
              <w:ind w:left="0" w:hanging="2"/>
              <w:rPr>
                <w:rFonts w:ascii="Calibri" w:eastAsia="Calibri" w:hAnsi="Calibri" w:cs="Calibri"/>
              </w:rPr>
            </w:pPr>
            <w:r>
              <w:rPr>
                <w:rFonts w:ascii="Calibri" w:eastAsia="Calibri" w:hAnsi="Calibri" w:cs="Calibri"/>
              </w:rPr>
              <w:t>INT</w:t>
            </w:r>
          </w:p>
        </w:tc>
        <w:tc>
          <w:tcPr>
            <w:tcW w:w="992" w:type="dxa"/>
            <w:tcBorders>
              <w:top w:val="single" w:sz="4" w:space="0" w:color="000000"/>
              <w:left w:val="single" w:sz="4" w:space="0" w:color="000000"/>
              <w:bottom w:val="single" w:sz="4" w:space="0" w:color="000000"/>
              <w:right w:val="single" w:sz="4" w:space="0" w:color="000000"/>
            </w:tcBorders>
          </w:tcPr>
          <w:p w14:paraId="71C15555" w14:textId="77777777" w:rsidR="001A73E7" w:rsidRDefault="00000000">
            <w:pPr>
              <w:ind w:left="0" w:hanging="2"/>
              <w:rPr>
                <w:rFonts w:ascii="Calibri" w:eastAsia="Calibri" w:hAnsi="Calibri" w:cs="Calibri"/>
              </w:rPr>
            </w:pPr>
            <w:r>
              <w:rPr>
                <w:rFonts w:ascii="Calibri" w:eastAsia="Calibri" w:hAnsi="Calibri" w:cs="Calibri"/>
              </w:rPr>
              <w:t>NOT NULL</w:t>
            </w:r>
          </w:p>
        </w:tc>
        <w:tc>
          <w:tcPr>
            <w:tcW w:w="992" w:type="dxa"/>
            <w:tcBorders>
              <w:top w:val="single" w:sz="4" w:space="0" w:color="000000"/>
              <w:left w:val="single" w:sz="4" w:space="0" w:color="000000"/>
              <w:bottom w:val="single" w:sz="4" w:space="0" w:color="000000"/>
              <w:right w:val="single" w:sz="4" w:space="0" w:color="000000"/>
            </w:tcBorders>
          </w:tcPr>
          <w:p w14:paraId="20F38AC0" w14:textId="77777777" w:rsidR="001A73E7" w:rsidRDefault="001A73E7">
            <w:pPr>
              <w:ind w:left="0" w:hanging="2"/>
              <w:rPr>
                <w:rFonts w:ascii="Calibri" w:eastAsia="Calibri" w:hAnsi="Calibri" w:cs="Calibri"/>
              </w:rPr>
            </w:pPr>
          </w:p>
        </w:tc>
        <w:tc>
          <w:tcPr>
            <w:tcW w:w="1213" w:type="dxa"/>
            <w:tcBorders>
              <w:top w:val="single" w:sz="4" w:space="0" w:color="000000"/>
              <w:left w:val="single" w:sz="4" w:space="0" w:color="000000"/>
              <w:bottom w:val="single" w:sz="4" w:space="0" w:color="000000"/>
              <w:right w:val="single" w:sz="4" w:space="0" w:color="000000"/>
            </w:tcBorders>
          </w:tcPr>
          <w:p w14:paraId="3A1EBEBE" w14:textId="77777777" w:rsidR="001A73E7" w:rsidRDefault="00000000">
            <w:pPr>
              <w:ind w:left="0" w:hanging="2"/>
              <w:rPr>
                <w:rFonts w:ascii="Calibri" w:eastAsia="Calibri" w:hAnsi="Calibri" w:cs="Calibri"/>
              </w:rPr>
            </w:pPr>
            <w:r>
              <w:rPr>
                <w:rFonts w:ascii="Calibri" w:eastAsia="Calibri" w:hAnsi="Calibri" w:cs="Calibri"/>
              </w:rPr>
              <w:t>1,1</w:t>
            </w:r>
          </w:p>
        </w:tc>
        <w:tc>
          <w:tcPr>
            <w:tcW w:w="1134" w:type="dxa"/>
            <w:tcBorders>
              <w:top w:val="single" w:sz="4" w:space="0" w:color="000000"/>
              <w:left w:val="single" w:sz="4" w:space="0" w:color="000000"/>
              <w:bottom w:val="single" w:sz="4" w:space="0" w:color="000000"/>
              <w:right w:val="single" w:sz="4" w:space="0" w:color="000000"/>
            </w:tcBorders>
          </w:tcPr>
          <w:p w14:paraId="48885471" w14:textId="77777777" w:rsidR="001A73E7" w:rsidRDefault="001A73E7">
            <w:pPr>
              <w:ind w:left="0" w:hanging="2"/>
              <w:rPr>
                <w:rFonts w:ascii="Calibri" w:eastAsia="Calibri" w:hAnsi="Calibri" w:cs="Calibri"/>
              </w:rPr>
            </w:pPr>
          </w:p>
        </w:tc>
        <w:tc>
          <w:tcPr>
            <w:tcW w:w="850" w:type="dxa"/>
            <w:tcBorders>
              <w:top w:val="single" w:sz="4" w:space="0" w:color="000000"/>
              <w:left w:val="single" w:sz="4" w:space="0" w:color="000000"/>
              <w:bottom w:val="single" w:sz="4" w:space="0" w:color="000000"/>
              <w:right w:val="single" w:sz="4" w:space="0" w:color="000000"/>
            </w:tcBorders>
          </w:tcPr>
          <w:p w14:paraId="311C4F97" w14:textId="77777777" w:rsidR="001A73E7" w:rsidRDefault="001A73E7">
            <w:pPr>
              <w:ind w:left="0" w:hanging="2"/>
              <w:rPr>
                <w:rFonts w:ascii="Calibri" w:eastAsia="Calibri" w:hAnsi="Calibri" w:cs="Calibri"/>
              </w:rPr>
            </w:pPr>
          </w:p>
        </w:tc>
        <w:tc>
          <w:tcPr>
            <w:tcW w:w="993" w:type="dxa"/>
            <w:tcBorders>
              <w:top w:val="single" w:sz="4" w:space="0" w:color="000000"/>
              <w:left w:val="single" w:sz="4" w:space="0" w:color="000000"/>
              <w:bottom w:val="single" w:sz="4" w:space="0" w:color="000000"/>
              <w:right w:val="single" w:sz="4" w:space="0" w:color="000000"/>
            </w:tcBorders>
          </w:tcPr>
          <w:p w14:paraId="262613D9" w14:textId="77777777" w:rsidR="001A73E7" w:rsidRDefault="001A73E7">
            <w:pPr>
              <w:ind w:left="0" w:hanging="2"/>
              <w:rPr>
                <w:rFonts w:ascii="Calibri" w:eastAsia="Calibri" w:hAnsi="Calibri" w:cs="Calibri"/>
              </w:rPr>
            </w:pPr>
          </w:p>
        </w:tc>
        <w:tc>
          <w:tcPr>
            <w:tcW w:w="877" w:type="dxa"/>
            <w:tcBorders>
              <w:top w:val="single" w:sz="4" w:space="0" w:color="000000"/>
              <w:left w:val="single" w:sz="4" w:space="0" w:color="000000"/>
              <w:bottom w:val="single" w:sz="4" w:space="0" w:color="000000"/>
              <w:right w:val="single" w:sz="4" w:space="0" w:color="000000"/>
            </w:tcBorders>
          </w:tcPr>
          <w:p w14:paraId="1DD423F5" w14:textId="77777777" w:rsidR="001A73E7" w:rsidRDefault="001A73E7">
            <w:pPr>
              <w:ind w:left="0" w:hanging="2"/>
              <w:rPr>
                <w:rFonts w:ascii="Calibri" w:eastAsia="Calibri" w:hAnsi="Calibri" w:cs="Calibri"/>
              </w:rPr>
            </w:pPr>
          </w:p>
        </w:tc>
      </w:tr>
      <w:tr w:rsidR="001A73E7" w14:paraId="3519AB42" w14:textId="77777777" w:rsidTr="00D42CD7">
        <w:trPr>
          <w:trHeight w:val="223"/>
        </w:trPr>
        <w:tc>
          <w:tcPr>
            <w:tcW w:w="474" w:type="dxa"/>
            <w:tcBorders>
              <w:top w:val="single" w:sz="4" w:space="0" w:color="000000"/>
              <w:left w:val="single" w:sz="4" w:space="0" w:color="000000"/>
              <w:bottom w:val="single" w:sz="4" w:space="0" w:color="000000"/>
              <w:right w:val="single" w:sz="4" w:space="0" w:color="000000"/>
            </w:tcBorders>
          </w:tcPr>
          <w:p w14:paraId="787D1A1F" w14:textId="77777777" w:rsidR="001A73E7" w:rsidRDefault="001A73E7">
            <w:pPr>
              <w:ind w:left="0" w:hanging="2"/>
              <w:rPr>
                <w:rFonts w:ascii="Calibri" w:eastAsia="Calibri" w:hAnsi="Calibri" w:cs="Calibri"/>
              </w:rPr>
            </w:pPr>
          </w:p>
        </w:tc>
        <w:tc>
          <w:tcPr>
            <w:tcW w:w="2078" w:type="dxa"/>
            <w:tcBorders>
              <w:top w:val="single" w:sz="4" w:space="0" w:color="000000"/>
              <w:left w:val="single" w:sz="4" w:space="0" w:color="000000"/>
              <w:bottom w:val="single" w:sz="4" w:space="0" w:color="000000"/>
              <w:right w:val="single" w:sz="4" w:space="0" w:color="000000"/>
            </w:tcBorders>
          </w:tcPr>
          <w:p w14:paraId="725FFCC9" w14:textId="77777777" w:rsidR="001A73E7" w:rsidRDefault="00000000">
            <w:pPr>
              <w:ind w:left="0" w:hanging="2"/>
              <w:rPr>
                <w:rFonts w:ascii="Calibri" w:eastAsia="Calibri" w:hAnsi="Calibri" w:cs="Calibri"/>
              </w:rPr>
            </w:pPr>
            <w:r>
              <w:rPr>
                <w:rFonts w:ascii="Calibri" w:eastAsia="Calibri" w:hAnsi="Calibri" w:cs="Calibri"/>
              </w:rPr>
              <w:t>NOMBRE</w:t>
            </w:r>
          </w:p>
        </w:tc>
        <w:tc>
          <w:tcPr>
            <w:tcW w:w="709" w:type="dxa"/>
            <w:tcBorders>
              <w:top w:val="single" w:sz="4" w:space="0" w:color="000000"/>
              <w:left w:val="single" w:sz="4" w:space="0" w:color="000000"/>
              <w:bottom w:val="single" w:sz="4" w:space="0" w:color="000000"/>
              <w:right w:val="single" w:sz="4" w:space="0" w:color="000000"/>
            </w:tcBorders>
          </w:tcPr>
          <w:p w14:paraId="6771B004" w14:textId="77777777" w:rsidR="001A73E7" w:rsidRDefault="00000000">
            <w:pPr>
              <w:ind w:left="0" w:hanging="2"/>
              <w:rPr>
                <w:rFonts w:ascii="Calibri" w:eastAsia="Calibri" w:hAnsi="Calibri" w:cs="Calibri"/>
              </w:rPr>
            </w:pPr>
            <w:r>
              <w:rPr>
                <w:rFonts w:ascii="Calibri" w:eastAsia="Calibri" w:hAnsi="Calibri" w:cs="Calibri"/>
              </w:rPr>
              <w:t>VARCHAR</w:t>
            </w:r>
          </w:p>
        </w:tc>
        <w:tc>
          <w:tcPr>
            <w:tcW w:w="992" w:type="dxa"/>
            <w:tcBorders>
              <w:top w:val="single" w:sz="4" w:space="0" w:color="000000"/>
              <w:left w:val="single" w:sz="4" w:space="0" w:color="000000"/>
              <w:bottom w:val="single" w:sz="4" w:space="0" w:color="000000"/>
              <w:right w:val="single" w:sz="4" w:space="0" w:color="000000"/>
            </w:tcBorders>
          </w:tcPr>
          <w:p w14:paraId="0F7A732E" w14:textId="77777777" w:rsidR="001A73E7" w:rsidRDefault="00000000">
            <w:pPr>
              <w:ind w:left="0" w:hanging="2"/>
              <w:rPr>
                <w:rFonts w:ascii="Calibri" w:eastAsia="Calibri" w:hAnsi="Calibri" w:cs="Calibri"/>
              </w:rPr>
            </w:pPr>
            <w:r>
              <w:rPr>
                <w:rFonts w:ascii="Calibri" w:eastAsia="Calibri" w:hAnsi="Calibri" w:cs="Calibri"/>
              </w:rPr>
              <w:t>NOT NULL</w:t>
            </w:r>
          </w:p>
        </w:tc>
        <w:tc>
          <w:tcPr>
            <w:tcW w:w="992" w:type="dxa"/>
            <w:tcBorders>
              <w:top w:val="single" w:sz="4" w:space="0" w:color="000000"/>
              <w:left w:val="single" w:sz="4" w:space="0" w:color="000000"/>
              <w:bottom w:val="single" w:sz="4" w:space="0" w:color="000000"/>
              <w:right w:val="single" w:sz="4" w:space="0" w:color="000000"/>
            </w:tcBorders>
          </w:tcPr>
          <w:p w14:paraId="67A16A80" w14:textId="77777777" w:rsidR="001A73E7" w:rsidRDefault="001A73E7">
            <w:pPr>
              <w:ind w:left="0" w:hanging="2"/>
              <w:rPr>
                <w:rFonts w:ascii="Calibri" w:eastAsia="Calibri" w:hAnsi="Calibri" w:cs="Calibri"/>
              </w:rPr>
            </w:pPr>
          </w:p>
        </w:tc>
        <w:tc>
          <w:tcPr>
            <w:tcW w:w="1213" w:type="dxa"/>
            <w:tcBorders>
              <w:top w:val="single" w:sz="4" w:space="0" w:color="000000"/>
              <w:left w:val="single" w:sz="4" w:space="0" w:color="000000"/>
              <w:bottom w:val="single" w:sz="4" w:space="0" w:color="000000"/>
              <w:right w:val="single" w:sz="4" w:space="0" w:color="000000"/>
            </w:tcBorders>
          </w:tcPr>
          <w:p w14:paraId="367F9295" w14:textId="77777777" w:rsidR="001A73E7" w:rsidRDefault="00000000">
            <w:pPr>
              <w:ind w:left="0" w:hanging="2"/>
              <w:rPr>
                <w:rFonts w:ascii="Calibri" w:eastAsia="Calibri" w:hAnsi="Calibri" w:cs="Calibri"/>
              </w:rPr>
            </w:pPr>
            <w:r>
              <w:rPr>
                <w:rFonts w:ascii="Calibri" w:eastAsia="Calibri" w:hAnsi="Calibri" w:cs="Calibri"/>
              </w:rPr>
              <w:t>100</w:t>
            </w:r>
          </w:p>
        </w:tc>
        <w:tc>
          <w:tcPr>
            <w:tcW w:w="1134" w:type="dxa"/>
            <w:tcBorders>
              <w:top w:val="single" w:sz="4" w:space="0" w:color="000000"/>
              <w:left w:val="single" w:sz="4" w:space="0" w:color="000000"/>
              <w:bottom w:val="single" w:sz="4" w:space="0" w:color="000000"/>
              <w:right w:val="single" w:sz="4" w:space="0" w:color="000000"/>
            </w:tcBorders>
          </w:tcPr>
          <w:p w14:paraId="57272F0D" w14:textId="77777777" w:rsidR="001A73E7" w:rsidRDefault="001A73E7">
            <w:pPr>
              <w:ind w:left="0" w:hanging="2"/>
              <w:rPr>
                <w:rFonts w:ascii="Calibri" w:eastAsia="Calibri" w:hAnsi="Calibri" w:cs="Calibri"/>
              </w:rPr>
            </w:pPr>
          </w:p>
        </w:tc>
        <w:tc>
          <w:tcPr>
            <w:tcW w:w="850" w:type="dxa"/>
            <w:tcBorders>
              <w:top w:val="single" w:sz="4" w:space="0" w:color="000000"/>
              <w:left w:val="single" w:sz="4" w:space="0" w:color="000000"/>
              <w:bottom w:val="single" w:sz="4" w:space="0" w:color="000000"/>
              <w:right w:val="single" w:sz="4" w:space="0" w:color="000000"/>
            </w:tcBorders>
          </w:tcPr>
          <w:p w14:paraId="1544E629" w14:textId="77777777" w:rsidR="001A73E7" w:rsidRDefault="001A73E7">
            <w:pPr>
              <w:ind w:left="0" w:hanging="2"/>
              <w:rPr>
                <w:rFonts w:ascii="Calibri" w:eastAsia="Calibri" w:hAnsi="Calibri" w:cs="Calibri"/>
              </w:rPr>
            </w:pPr>
          </w:p>
        </w:tc>
        <w:tc>
          <w:tcPr>
            <w:tcW w:w="993" w:type="dxa"/>
            <w:tcBorders>
              <w:top w:val="single" w:sz="4" w:space="0" w:color="000000"/>
              <w:left w:val="single" w:sz="4" w:space="0" w:color="000000"/>
              <w:bottom w:val="single" w:sz="4" w:space="0" w:color="000000"/>
              <w:right w:val="single" w:sz="4" w:space="0" w:color="000000"/>
            </w:tcBorders>
          </w:tcPr>
          <w:p w14:paraId="0F3E5D9B" w14:textId="77777777" w:rsidR="001A73E7" w:rsidRDefault="001A73E7">
            <w:pPr>
              <w:ind w:left="0" w:hanging="2"/>
              <w:rPr>
                <w:rFonts w:ascii="Calibri" w:eastAsia="Calibri" w:hAnsi="Calibri" w:cs="Calibri"/>
              </w:rPr>
            </w:pPr>
          </w:p>
        </w:tc>
        <w:tc>
          <w:tcPr>
            <w:tcW w:w="877" w:type="dxa"/>
            <w:tcBorders>
              <w:top w:val="single" w:sz="4" w:space="0" w:color="000000"/>
              <w:left w:val="single" w:sz="4" w:space="0" w:color="000000"/>
              <w:bottom w:val="single" w:sz="4" w:space="0" w:color="000000"/>
              <w:right w:val="single" w:sz="4" w:space="0" w:color="000000"/>
            </w:tcBorders>
          </w:tcPr>
          <w:p w14:paraId="6699CB50" w14:textId="77777777" w:rsidR="001A73E7" w:rsidRDefault="001A73E7">
            <w:pPr>
              <w:ind w:left="0" w:hanging="2"/>
              <w:rPr>
                <w:rFonts w:ascii="Calibri" w:eastAsia="Calibri" w:hAnsi="Calibri" w:cs="Calibri"/>
              </w:rPr>
            </w:pPr>
          </w:p>
        </w:tc>
      </w:tr>
      <w:tr w:rsidR="001A73E7" w14:paraId="6F3F146F" w14:textId="77777777" w:rsidTr="00D42CD7">
        <w:trPr>
          <w:trHeight w:val="223"/>
        </w:trPr>
        <w:tc>
          <w:tcPr>
            <w:tcW w:w="474" w:type="dxa"/>
            <w:tcBorders>
              <w:top w:val="single" w:sz="4" w:space="0" w:color="000000"/>
              <w:left w:val="single" w:sz="4" w:space="0" w:color="000000"/>
              <w:bottom w:val="single" w:sz="4" w:space="0" w:color="000000"/>
              <w:right w:val="single" w:sz="4" w:space="0" w:color="000000"/>
            </w:tcBorders>
          </w:tcPr>
          <w:p w14:paraId="34CBCBBC" w14:textId="77777777" w:rsidR="001A73E7" w:rsidRDefault="001A73E7">
            <w:pPr>
              <w:ind w:left="0" w:hanging="2"/>
              <w:rPr>
                <w:rFonts w:ascii="Calibri" w:eastAsia="Calibri" w:hAnsi="Calibri" w:cs="Calibri"/>
              </w:rPr>
            </w:pPr>
          </w:p>
        </w:tc>
        <w:tc>
          <w:tcPr>
            <w:tcW w:w="2078" w:type="dxa"/>
            <w:tcBorders>
              <w:top w:val="single" w:sz="4" w:space="0" w:color="000000"/>
              <w:left w:val="single" w:sz="4" w:space="0" w:color="000000"/>
              <w:bottom w:val="single" w:sz="4" w:space="0" w:color="000000"/>
              <w:right w:val="single" w:sz="4" w:space="0" w:color="000000"/>
            </w:tcBorders>
          </w:tcPr>
          <w:p w14:paraId="0953AD16" w14:textId="77777777" w:rsidR="001A73E7" w:rsidRDefault="00000000">
            <w:pPr>
              <w:ind w:left="0" w:hanging="2"/>
              <w:rPr>
                <w:rFonts w:ascii="Calibri" w:eastAsia="Calibri" w:hAnsi="Calibri" w:cs="Calibri"/>
              </w:rPr>
            </w:pPr>
            <w:r>
              <w:rPr>
                <w:rFonts w:ascii="Calibri" w:eastAsia="Calibri" w:hAnsi="Calibri" w:cs="Calibri"/>
              </w:rPr>
              <w:t>DIRECCIÓN</w:t>
            </w:r>
          </w:p>
        </w:tc>
        <w:tc>
          <w:tcPr>
            <w:tcW w:w="709" w:type="dxa"/>
            <w:tcBorders>
              <w:top w:val="single" w:sz="4" w:space="0" w:color="000000"/>
              <w:left w:val="single" w:sz="4" w:space="0" w:color="000000"/>
              <w:bottom w:val="single" w:sz="4" w:space="0" w:color="000000"/>
              <w:right w:val="single" w:sz="4" w:space="0" w:color="000000"/>
            </w:tcBorders>
          </w:tcPr>
          <w:p w14:paraId="6A23EAE6" w14:textId="77777777" w:rsidR="001A73E7" w:rsidRDefault="00000000">
            <w:pPr>
              <w:ind w:left="0" w:hanging="2"/>
              <w:rPr>
                <w:rFonts w:ascii="Calibri" w:eastAsia="Calibri" w:hAnsi="Calibri" w:cs="Calibri"/>
              </w:rPr>
            </w:pPr>
            <w:r>
              <w:rPr>
                <w:rFonts w:ascii="Calibri" w:eastAsia="Calibri" w:hAnsi="Calibri" w:cs="Calibri"/>
              </w:rPr>
              <w:t>VARCHAR</w:t>
            </w:r>
          </w:p>
        </w:tc>
        <w:tc>
          <w:tcPr>
            <w:tcW w:w="992" w:type="dxa"/>
            <w:tcBorders>
              <w:top w:val="single" w:sz="4" w:space="0" w:color="000000"/>
              <w:left w:val="single" w:sz="4" w:space="0" w:color="000000"/>
              <w:bottom w:val="single" w:sz="4" w:space="0" w:color="000000"/>
              <w:right w:val="single" w:sz="4" w:space="0" w:color="000000"/>
            </w:tcBorders>
          </w:tcPr>
          <w:p w14:paraId="7EF76573" w14:textId="77777777" w:rsidR="001A73E7" w:rsidRDefault="00000000">
            <w:pPr>
              <w:ind w:left="0" w:hanging="2"/>
              <w:rPr>
                <w:rFonts w:ascii="Calibri" w:eastAsia="Calibri" w:hAnsi="Calibri" w:cs="Calibri"/>
              </w:rPr>
            </w:pPr>
            <w:r>
              <w:rPr>
                <w:rFonts w:ascii="Calibri" w:eastAsia="Calibri" w:hAnsi="Calibri" w:cs="Calibri"/>
              </w:rPr>
              <w:t>NOT NULL</w:t>
            </w:r>
          </w:p>
        </w:tc>
        <w:tc>
          <w:tcPr>
            <w:tcW w:w="992" w:type="dxa"/>
            <w:tcBorders>
              <w:top w:val="single" w:sz="4" w:space="0" w:color="000000"/>
              <w:left w:val="single" w:sz="4" w:space="0" w:color="000000"/>
              <w:bottom w:val="single" w:sz="4" w:space="0" w:color="000000"/>
              <w:right w:val="single" w:sz="4" w:space="0" w:color="000000"/>
            </w:tcBorders>
          </w:tcPr>
          <w:p w14:paraId="73FBDC31" w14:textId="77777777" w:rsidR="001A73E7" w:rsidRDefault="001A73E7">
            <w:pPr>
              <w:ind w:left="0" w:hanging="2"/>
              <w:rPr>
                <w:rFonts w:ascii="Calibri" w:eastAsia="Calibri" w:hAnsi="Calibri" w:cs="Calibri"/>
              </w:rPr>
            </w:pPr>
          </w:p>
        </w:tc>
        <w:tc>
          <w:tcPr>
            <w:tcW w:w="1213" w:type="dxa"/>
            <w:tcBorders>
              <w:top w:val="single" w:sz="4" w:space="0" w:color="000000"/>
              <w:left w:val="single" w:sz="4" w:space="0" w:color="000000"/>
              <w:bottom w:val="single" w:sz="4" w:space="0" w:color="000000"/>
              <w:right w:val="single" w:sz="4" w:space="0" w:color="000000"/>
            </w:tcBorders>
          </w:tcPr>
          <w:p w14:paraId="203B47E7" w14:textId="77777777" w:rsidR="001A73E7" w:rsidRDefault="00000000">
            <w:pPr>
              <w:ind w:left="0" w:hanging="2"/>
              <w:rPr>
                <w:rFonts w:ascii="Calibri" w:eastAsia="Calibri" w:hAnsi="Calibri" w:cs="Calibri"/>
              </w:rPr>
            </w:pPr>
            <w:r>
              <w:rPr>
                <w:rFonts w:ascii="Calibri" w:eastAsia="Calibri" w:hAnsi="Calibri" w:cs="Calibri"/>
              </w:rPr>
              <w:t>100</w:t>
            </w:r>
          </w:p>
        </w:tc>
        <w:tc>
          <w:tcPr>
            <w:tcW w:w="1134" w:type="dxa"/>
            <w:tcBorders>
              <w:top w:val="single" w:sz="4" w:space="0" w:color="000000"/>
              <w:left w:val="single" w:sz="4" w:space="0" w:color="000000"/>
              <w:bottom w:val="single" w:sz="4" w:space="0" w:color="000000"/>
              <w:right w:val="single" w:sz="4" w:space="0" w:color="000000"/>
            </w:tcBorders>
          </w:tcPr>
          <w:p w14:paraId="1D422563" w14:textId="77777777" w:rsidR="001A73E7" w:rsidRDefault="001A73E7">
            <w:pPr>
              <w:ind w:left="0" w:hanging="2"/>
              <w:rPr>
                <w:rFonts w:ascii="Calibri" w:eastAsia="Calibri" w:hAnsi="Calibri" w:cs="Calibri"/>
              </w:rPr>
            </w:pPr>
          </w:p>
        </w:tc>
        <w:tc>
          <w:tcPr>
            <w:tcW w:w="850" w:type="dxa"/>
            <w:tcBorders>
              <w:top w:val="single" w:sz="4" w:space="0" w:color="000000"/>
              <w:left w:val="single" w:sz="4" w:space="0" w:color="000000"/>
              <w:bottom w:val="single" w:sz="4" w:space="0" w:color="000000"/>
              <w:right w:val="single" w:sz="4" w:space="0" w:color="000000"/>
            </w:tcBorders>
          </w:tcPr>
          <w:p w14:paraId="0DA110D9" w14:textId="77777777" w:rsidR="001A73E7" w:rsidRDefault="001A73E7">
            <w:pPr>
              <w:ind w:left="0" w:hanging="2"/>
              <w:rPr>
                <w:rFonts w:ascii="Calibri" w:eastAsia="Calibri" w:hAnsi="Calibri" w:cs="Calibri"/>
              </w:rPr>
            </w:pPr>
          </w:p>
        </w:tc>
        <w:tc>
          <w:tcPr>
            <w:tcW w:w="993" w:type="dxa"/>
            <w:tcBorders>
              <w:top w:val="single" w:sz="4" w:space="0" w:color="000000"/>
              <w:left w:val="single" w:sz="4" w:space="0" w:color="000000"/>
              <w:bottom w:val="single" w:sz="4" w:space="0" w:color="000000"/>
              <w:right w:val="single" w:sz="4" w:space="0" w:color="000000"/>
            </w:tcBorders>
          </w:tcPr>
          <w:p w14:paraId="77100C0D" w14:textId="77777777" w:rsidR="001A73E7" w:rsidRDefault="001A73E7">
            <w:pPr>
              <w:ind w:left="0" w:hanging="2"/>
              <w:rPr>
                <w:rFonts w:ascii="Calibri" w:eastAsia="Calibri" w:hAnsi="Calibri" w:cs="Calibri"/>
              </w:rPr>
            </w:pPr>
          </w:p>
        </w:tc>
        <w:tc>
          <w:tcPr>
            <w:tcW w:w="877" w:type="dxa"/>
            <w:tcBorders>
              <w:top w:val="single" w:sz="4" w:space="0" w:color="000000"/>
              <w:left w:val="single" w:sz="4" w:space="0" w:color="000000"/>
              <w:bottom w:val="single" w:sz="4" w:space="0" w:color="000000"/>
              <w:right w:val="single" w:sz="4" w:space="0" w:color="000000"/>
            </w:tcBorders>
          </w:tcPr>
          <w:p w14:paraId="3DAB49E8" w14:textId="77777777" w:rsidR="001A73E7" w:rsidRDefault="001A73E7">
            <w:pPr>
              <w:ind w:left="0" w:hanging="2"/>
              <w:rPr>
                <w:rFonts w:ascii="Calibri" w:eastAsia="Calibri" w:hAnsi="Calibri" w:cs="Calibri"/>
              </w:rPr>
            </w:pPr>
          </w:p>
        </w:tc>
      </w:tr>
      <w:tr w:rsidR="001A73E7" w14:paraId="44A69A99" w14:textId="77777777" w:rsidTr="00D42CD7">
        <w:trPr>
          <w:trHeight w:val="223"/>
        </w:trPr>
        <w:tc>
          <w:tcPr>
            <w:tcW w:w="474" w:type="dxa"/>
            <w:tcBorders>
              <w:top w:val="single" w:sz="4" w:space="0" w:color="000000"/>
              <w:left w:val="single" w:sz="4" w:space="0" w:color="000000"/>
              <w:bottom w:val="single" w:sz="4" w:space="0" w:color="000000"/>
              <w:right w:val="single" w:sz="4" w:space="0" w:color="000000"/>
            </w:tcBorders>
          </w:tcPr>
          <w:p w14:paraId="61FFC748" w14:textId="77777777" w:rsidR="001A73E7" w:rsidRDefault="001A73E7">
            <w:pPr>
              <w:ind w:left="0" w:hanging="2"/>
              <w:rPr>
                <w:rFonts w:ascii="Calibri" w:eastAsia="Calibri" w:hAnsi="Calibri" w:cs="Calibri"/>
              </w:rPr>
            </w:pPr>
          </w:p>
        </w:tc>
        <w:tc>
          <w:tcPr>
            <w:tcW w:w="2078" w:type="dxa"/>
            <w:tcBorders>
              <w:top w:val="single" w:sz="4" w:space="0" w:color="000000"/>
              <w:left w:val="single" w:sz="4" w:space="0" w:color="000000"/>
              <w:bottom w:val="single" w:sz="4" w:space="0" w:color="000000"/>
              <w:right w:val="single" w:sz="4" w:space="0" w:color="000000"/>
            </w:tcBorders>
          </w:tcPr>
          <w:p w14:paraId="2C8CF0CC" w14:textId="77777777" w:rsidR="001A73E7" w:rsidRDefault="00000000">
            <w:pPr>
              <w:ind w:left="0" w:hanging="2"/>
              <w:rPr>
                <w:rFonts w:ascii="Calibri" w:eastAsia="Calibri" w:hAnsi="Calibri" w:cs="Calibri"/>
              </w:rPr>
            </w:pPr>
            <w:r>
              <w:rPr>
                <w:rFonts w:ascii="Calibri" w:eastAsia="Calibri" w:hAnsi="Calibri" w:cs="Calibri"/>
              </w:rPr>
              <w:t>TELÉFONO</w:t>
            </w:r>
          </w:p>
        </w:tc>
        <w:tc>
          <w:tcPr>
            <w:tcW w:w="709" w:type="dxa"/>
            <w:tcBorders>
              <w:top w:val="single" w:sz="4" w:space="0" w:color="000000"/>
              <w:left w:val="single" w:sz="4" w:space="0" w:color="000000"/>
              <w:bottom w:val="single" w:sz="4" w:space="0" w:color="000000"/>
              <w:right w:val="single" w:sz="4" w:space="0" w:color="000000"/>
            </w:tcBorders>
          </w:tcPr>
          <w:p w14:paraId="35FE7B35" w14:textId="77777777" w:rsidR="001A73E7" w:rsidRDefault="00000000">
            <w:pPr>
              <w:ind w:left="0" w:hanging="2"/>
              <w:rPr>
                <w:rFonts w:ascii="Calibri" w:eastAsia="Calibri" w:hAnsi="Calibri" w:cs="Calibri"/>
              </w:rPr>
            </w:pPr>
            <w:r>
              <w:rPr>
                <w:rFonts w:ascii="Calibri" w:eastAsia="Calibri" w:hAnsi="Calibri" w:cs="Calibri"/>
              </w:rPr>
              <w:t xml:space="preserve">VARCHAR </w:t>
            </w:r>
          </w:p>
        </w:tc>
        <w:tc>
          <w:tcPr>
            <w:tcW w:w="992" w:type="dxa"/>
            <w:tcBorders>
              <w:top w:val="single" w:sz="4" w:space="0" w:color="000000"/>
              <w:left w:val="single" w:sz="4" w:space="0" w:color="000000"/>
              <w:bottom w:val="single" w:sz="4" w:space="0" w:color="000000"/>
              <w:right w:val="single" w:sz="4" w:space="0" w:color="000000"/>
            </w:tcBorders>
          </w:tcPr>
          <w:p w14:paraId="7EC96376" w14:textId="77777777" w:rsidR="001A73E7" w:rsidRDefault="00000000">
            <w:pPr>
              <w:ind w:left="0" w:hanging="2"/>
              <w:rPr>
                <w:rFonts w:ascii="Calibri" w:eastAsia="Calibri" w:hAnsi="Calibri" w:cs="Calibri"/>
              </w:rPr>
            </w:pPr>
            <w:r>
              <w:rPr>
                <w:rFonts w:ascii="Calibri" w:eastAsia="Calibri" w:hAnsi="Calibri" w:cs="Calibri"/>
              </w:rPr>
              <w:t>NOT NULL</w:t>
            </w:r>
          </w:p>
        </w:tc>
        <w:tc>
          <w:tcPr>
            <w:tcW w:w="992" w:type="dxa"/>
            <w:tcBorders>
              <w:top w:val="single" w:sz="4" w:space="0" w:color="000000"/>
              <w:left w:val="single" w:sz="4" w:space="0" w:color="000000"/>
              <w:bottom w:val="single" w:sz="4" w:space="0" w:color="000000"/>
              <w:right w:val="single" w:sz="4" w:space="0" w:color="000000"/>
            </w:tcBorders>
          </w:tcPr>
          <w:p w14:paraId="0EF9A373" w14:textId="77777777" w:rsidR="001A73E7" w:rsidRDefault="001A73E7">
            <w:pPr>
              <w:ind w:left="0" w:hanging="2"/>
              <w:rPr>
                <w:rFonts w:ascii="Calibri" w:eastAsia="Calibri" w:hAnsi="Calibri" w:cs="Calibri"/>
              </w:rPr>
            </w:pPr>
          </w:p>
        </w:tc>
        <w:tc>
          <w:tcPr>
            <w:tcW w:w="1213" w:type="dxa"/>
            <w:tcBorders>
              <w:top w:val="single" w:sz="4" w:space="0" w:color="000000"/>
              <w:left w:val="single" w:sz="4" w:space="0" w:color="000000"/>
              <w:bottom w:val="single" w:sz="4" w:space="0" w:color="000000"/>
              <w:right w:val="single" w:sz="4" w:space="0" w:color="000000"/>
            </w:tcBorders>
          </w:tcPr>
          <w:p w14:paraId="1A0036BD" w14:textId="77777777" w:rsidR="001A73E7" w:rsidRDefault="00000000">
            <w:pPr>
              <w:ind w:left="0" w:hanging="2"/>
              <w:rPr>
                <w:rFonts w:ascii="Calibri" w:eastAsia="Calibri" w:hAnsi="Calibri" w:cs="Calibri"/>
              </w:rPr>
            </w:pPr>
            <w:r>
              <w:rPr>
                <w:rFonts w:ascii="Calibri" w:eastAsia="Calibri" w:hAnsi="Calibri" w:cs="Calibri"/>
              </w:rPr>
              <w:t>20</w:t>
            </w:r>
          </w:p>
        </w:tc>
        <w:tc>
          <w:tcPr>
            <w:tcW w:w="1134" w:type="dxa"/>
            <w:tcBorders>
              <w:top w:val="single" w:sz="4" w:space="0" w:color="000000"/>
              <w:left w:val="single" w:sz="4" w:space="0" w:color="000000"/>
              <w:bottom w:val="single" w:sz="4" w:space="0" w:color="000000"/>
              <w:right w:val="single" w:sz="4" w:space="0" w:color="000000"/>
            </w:tcBorders>
          </w:tcPr>
          <w:p w14:paraId="1540C0D6" w14:textId="77777777" w:rsidR="001A73E7" w:rsidRDefault="001A73E7">
            <w:pPr>
              <w:ind w:left="0" w:hanging="2"/>
              <w:rPr>
                <w:rFonts w:ascii="Calibri" w:eastAsia="Calibri" w:hAnsi="Calibri" w:cs="Calibri"/>
              </w:rPr>
            </w:pPr>
          </w:p>
        </w:tc>
        <w:tc>
          <w:tcPr>
            <w:tcW w:w="850" w:type="dxa"/>
            <w:tcBorders>
              <w:top w:val="single" w:sz="4" w:space="0" w:color="000000"/>
              <w:left w:val="single" w:sz="4" w:space="0" w:color="000000"/>
              <w:bottom w:val="single" w:sz="4" w:space="0" w:color="000000"/>
              <w:right w:val="single" w:sz="4" w:space="0" w:color="000000"/>
            </w:tcBorders>
          </w:tcPr>
          <w:p w14:paraId="703292DA" w14:textId="77777777" w:rsidR="001A73E7" w:rsidRDefault="001A73E7">
            <w:pPr>
              <w:ind w:left="0" w:hanging="2"/>
              <w:rPr>
                <w:rFonts w:ascii="Calibri" w:eastAsia="Calibri" w:hAnsi="Calibri" w:cs="Calibri"/>
              </w:rPr>
            </w:pPr>
          </w:p>
        </w:tc>
        <w:tc>
          <w:tcPr>
            <w:tcW w:w="993" w:type="dxa"/>
            <w:tcBorders>
              <w:top w:val="single" w:sz="4" w:space="0" w:color="000000"/>
              <w:left w:val="single" w:sz="4" w:space="0" w:color="000000"/>
              <w:bottom w:val="single" w:sz="4" w:space="0" w:color="000000"/>
              <w:right w:val="single" w:sz="4" w:space="0" w:color="000000"/>
            </w:tcBorders>
          </w:tcPr>
          <w:p w14:paraId="5F38AF7A" w14:textId="77777777" w:rsidR="001A73E7" w:rsidRDefault="001A73E7">
            <w:pPr>
              <w:ind w:left="0" w:hanging="2"/>
              <w:rPr>
                <w:rFonts w:ascii="Calibri" w:eastAsia="Calibri" w:hAnsi="Calibri" w:cs="Calibri"/>
              </w:rPr>
            </w:pPr>
          </w:p>
        </w:tc>
        <w:tc>
          <w:tcPr>
            <w:tcW w:w="877" w:type="dxa"/>
            <w:tcBorders>
              <w:top w:val="single" w:sz="4" w:space="0" w:color="000000"/>
              <w:left w:val="single" w:sz="4" w:space="0" w:color="000000"/>
              <w:bottom w:val="single" w:sz="4" w:space="0" w:color="000000"/>
              <w:right w:val="single" w:sz="4" w:space="0" w:color="000000"/>
            </w:tcBorders>
          </w:tcPr>
          <w:p w14:paraId="1CB0C5F2" w14:textId="77777777" w:rsidR="001A73E7" w:rsidRDefault="001A73E7">
            <w:pPr>
              <w:ind w:left="0" w:hanging="2"/>
              <w:rPr>
                <w:rFonts w:ascii="Calibri" w:eastAsia="Calibri" w:hAnsi="Calibri" w:cs="Calibri"/>
              </w:rPr>
            </w:pPr>
          </w:p>
        </w:tc>
      </w:tr>
      <w:tr w:rsidR="001A73E7" w14:paraId="32FEA5E7" w14:textId="77777777" w:rsidTr="00D42CD7">
        <w:trPr>
          <w:trHeight w:val="223"/>
        </w:trPr>
        <w:tc>
          <w:tcPr>
            <w:tcW w:w="474" w:type="dxa"/>
            <w:tcBorders>
              <w:top w:val="single" w:sz="4" w:space="0" w:color="000000"/>
              <w:left w:val="single" w:sz="4" w:space="0" w:color="000000"/>
              <w:bottom w:val="single" w:sz="4" w:space="0" w:color="000000"/>
              <w:right w:val="single" w:sz="4" w:space="0" w:color="000000"/>
            </w:tcBorders>
          </w:tcPr>
          <w:p w14:paraId="4685B693" w14:textId="77777777" w:rsidR="001A73E7" w:rsidRDefault="001A73E7">
            <w:pPr>
              <w:ind w:left="0" w:hanging="2"/>
              <w:rPr>
                <w:rFonts w:ascii="Calibri" w:eastAsia="Calibri" w:hAnsi="Calibri" w:cs="Calibri"/>
              </w:rPr>
            </w:pPr>
          </w:p>
        </w:tc>
        <w:tc>
          <w:tcPr>
            <w:tcW w:w="2078" w:type="dxa"/>
            <w:tcBorders>
              <w:top w:val="single" w:sz="4" w:space="0" w:color="000000"/>
              <w:left w:val="single" w:sz="4" w:space="0" w:color="000000"/>
              <w:bottom w:val="single" w:sz="4" w:space="0" w:color="000000"/>
              <w:right w:val="single" w:sz="4" w:space="0" w:color="000000"/>
            </w:tcBorders>
          </w:tcPr>
          <w:p w14:paraId="12B9FAD3" w14:textId="77777777" w:rsidR="001A73E7" w:rsidRDefault="00000000">
            <w:pPr>
              <w:ind w:left="0" w:hanging="2"/>
              <w:rPr>
                <w:rFonts w:ascii="Calibri" w:eastAsia="Calibri" w:hAnsi="Calibri" w:cs="Calibri"/>
              </w:rPr>
            </w:pPr>
            <w:r>
              <w:rPr>
                <w:rFonts w:ascii="Calibri" w:eastAsia="Calibri" w:hAnsi="Calibri" w:cs="Calibri"/>
              </w:rPr>
              <w:t>CORREO</w:t>
            </w:r>
          </w:p>
        </w:tc>
        <w:tc>
          <w:tcPr>
            <w:tcW w:w="709" w:type="dxa"/>
            <w:tcBorders>
              <w:top w:val="single" w:sz="4" w:space="0" w:color="000000"/>
              <w:left w:val="single" w:sz="4" w:space="0" w:color="000000"/>
              <w:bottom w:val="single" w:sz="4" w:space="0" w:color="000000"/>
              <w:right w:val="single" w:sz="4" w:space="0" w:color="000000"/>
            </w:tcBorders>
          </w:tcPr>
          <w:p w14:paraId="03D826D4" w14:textId="77777777" w:rsidR="001A73E7" w:rsidRDefault="00000000">
            <w:pPr>
              <w:ind w:left="0" w:hanging="2"/>
              <w:rPr>
                <w:rFonts w:ascii="Calibri" w:eastAsia="Calibri" w:hAnsi="Calibri" w:cs="Calibri"/>
              </w:rPr>
            </w:pPr>
            <w:r>
              <w:rPr>
                <w:rFonts w:ascii="Calibri" w:eastAsia="Calibri" w:hAnsi="Calibri" w:cs="Calibri"/>
              </w:rPr>
              <w:t>VARCHAR</w:t>
            </w:r>
          </w:p>
        </w:tc>
        <w:tc>
          <w:tcPr>
            <w:tcW w:w="992" w:type="dxa"/>
            <w:tcBorders>
              <w:top w:val="single" w:sz="4" w:space="0" w:color="000000"/>
              <w:left w:val="single" w:sz="4" w:space="0" w:color="000000"/>
              <w:bottom w:val="single" w:sz="4" w:space="0" w:color="000000"/>
              <w:right w:val="single" w:sz="4" w:space="0" w:color="000000"/>
            </w:tcBorders>
          </w:tcPr>
          <w:p w14:paraId="16565302" w14:textId="77777777" w:rsidR="001A73E7" w:rsidRDefault="00000000">
            <w:pPr>
              <w:ind w:left="0" w:hanging="2"/>
              <w:rPr>
                <w:rFonts w:ascii="Calibri" w:eastAsia="Calibri" w:hAnsi="Calibri" w:cs="Calibri"/>
              </w:rPr>
            </w:pPr>
            <w:r>
              <w:rPr>
                <w:rFonts w:ascii="Calibri" w:eastAsia="Calibri" w:hAnsi="Calibri" w:cs="Calibri"/>
              </w:rPr>
              <w:t>NOT NULL</w:t>
            </w:r>
          </w:p>
        </w:tc>
        <w:tc>
          <w:tcPr>
            <w:tcW w:w="992" w:type="dxa"/>
            <w:tcBorders>
              <w:top w:val="single" w:sz="4" w:space="0" w:color="000000"/>
              <w:left w:val="single" w:sz="4" w:space="0" w:color="000000"/>
              <w:bottom w:val="single" w:sz="4" w:space="0" w:color="000000"/>
              <w:right w:val="single" w:sz="4" w:space="0" w:color="000000"/>
            </w:tcBorders>
          </w:tcPr>
          <w:p w14:paraId="08BB2BDA" w14:textId="77777777" w:rsidR="001A73E7" w:rsidRDefault="001A73E7">
            <w:pPr>
              <w:ind w:left="0" w:hanging="2"/>
              <w:rPr>
                <w:rFonts w:ascii="Calibri" w:eastAsia="Calibri" w:hAnsi="Calibri" w:cs="Calibri"/>
              </w:rPr>
            </w:pPr>
          </w:p>
        </w:tc>
        <w:tc>
          <w:tcPr>
            <w:tcW w:w="1213" w:type="dxa"/>
            <w:tcBorders>
              <w:top w:val="single" w:sz="4" w:space="0" w:color="000000"/>
              <w:left w:val="single" w:sz="4" w:space="0" w:color="000000"/>
              <w:bottom w:val="single" w:sz="4" w:space="0" w:color="000000"/>
              <w:right w:val="single" w:sz="4" w:space="0" w:color="000000"/>
            </w:tcBorders>
          </w:tcPr>
          <w:p w14:paraId="0F8DFF8C" w14:textId="77777777" w:rsidR="001A73E7" w:rsidRDefault="00000000">
            <w:pPr>
              <w:ind w:left="0" w:hanging="2"/>
              <w:rPr>
                <w:rFonts w:ascii="Calibri" w:eastAsia="Calibri" w:hAnsi="Calibri" w:cs="Calibri"/>
              </w:rPr>
            </w:pPr>
            <w:r>
              <w:rPr>
                <w:rFonts w:ascii="Calibri" w:eastAsia="Calibri" w:hAnsi="Calibri" w:cs="Calibri"/>
              </w:rPr>
              <w:t>100</w:t>
            </w:r>
          </w:p>
        </w:tc>
        <w:tc>
          <w:tcPr>
            <w:tcW w:w="1134" w:type="dxa"/>
            <w:tcBorders>
              <w:top w:val="single" w:sz="4" w:space="0" w:color="000000"/>
              <w:left w:val="single" w:sz="4" w:space="0" w:color="000000"/>
              <w:bottom w:val="single" w:sz="4" w:space="0" w:color="000000"/>
              <w:right w:val="single" w:sz="4" w:space="0" w:color="000000"/>
            </w:tcBorders>
          </w:tcPr>
          <w:p w14:paraId="55915DEC" w14:textId="77777777" w:rsidR="001A73E7" w:rsidRDefault="001A73E7">
            <w:pPr>
              <w:ind w:left="0" w:hanging="2"/>
              <w:rPr>
                <w:rFonts w:ascii="Calibri" w:eastAsia="Calibri" w:hAnsi="Calibri" w:cs="Calibri"/>
              </w:rPr>
            </w:pPr>
          </w:p>
        </w:tc>
        <w:tc>
          <w:tcPr>
            <w:tcW w:w="850" w:type="dxa"/>
            <w:tcBorders>
              <w:top w:val="single" w:sz="4" w:space="0" w:color="000000"/>
              <w:left w:val="single" w:sz="4" w:space="0" w:color="000000"/>
              <w:bottom w:val="single" w:sz="4" w:space="0" w:color="000000"/>
              <w:right w:val="single" w:sz="4" w:space="0" w:color="000000"/>
            </w:tcBorders>
          </w:tcPr>
          <w:p w14:paraId="44CD0C30" w14:textId="77777777" w:rsidR="001A73E7" w:rsidRDefault="001A73E7">
            <w:pPr>
              <w:ind w:left="0" w:hanging="2"/>
              <w:rPr>
                <w:rFonts w:ascii="Calibri" w:eastAsia="Calibri" w:hAnsi="Calibri" w:cs="Calibri"/>
              </w:rPr>
            </w:pPr>
          </w:p>
        </w:tc>
        <w:tc>
          <w:tcPr>
            <w:tcW w:w="993" w:type="dxa"/>
            <w:tcBorders>
              <w:top w:val="single" w:sz="4" w:space="0" w:color="000000"/>
              <w:left w:val="single" w:sz="4" w:space="0" w:color="000000"/>
              <w:bottom w:val="single" w:sz="4" w:space="0" w:color="000000"/>
              <w:right w:val="single" w:sz="4" w:space="0" w:color="000000"/>
            </w:tcBorders>
          </w:tcPr>
          <w:p w14:paraId="09596508" w14:textId="77777777" w:rsidR="001A73E7" w:rsidRDefault="001A73E7">
            <w:pPr>
              <w:ind w:left="0" w:hanging="2"/>
              <w:rPr>
                <w:rFonts w:ascii="Calibri" w:eastAsia="Calibri" w:hAnsi="Calibri" w:cs="Calibri"/>
              </w:rPr>
            </w:pPr>
          </w:p>
        </w:tc>
        <w:tc>
          <w:tcPr>
            <w:tcW w:w="877" w:type="dxa"/>
            <w:tcBorders>
              <w:top w:val="single" w:sz="4" w:space="0" w:color="000000"/>
              <w:left w:val="single" w:sz="4" w:space="0" w:color="000000"/>
              <w:bottom w:val="single" w:sz="4" w:space="0" w:color="000000"/>
              <w:right w:val="single" w:sz="4" w:space="0" w:color="000000"/>
            </w:tcBorders>
          </w:tcPr>
          <w:p w14:paraId="4585A458" w14:textId="77777777" w:rsidR="001A73E7" w:rsidRDefault="001A73E7">
            <w:pPr>
              <w:ind w:left="0" w:hanging="2"/>
              <w:rPr>
                <w:rFonts w:ascii="Calibri" w:eastAsia="Calibri" w:hAnsi="Calibri" w:cs="Calibri"/>
              </w:rPr>
            </w:pPr>
          </w:p>
        </w:tc>
      </w:tr>
      <w:tr w:rsidR="001A73E7" w14:paraId="53E54355" w14:textId="77777777" w:rsidTr="00D42CD7">
        <w:trPr>
          <w:trHeight w:val="223"/>
        </w:trPr>
        <w:tc>
          <w:tcPr>
            <w:tcW w:w="474" w:type="dxa"/>
            <w:tcBorders>
              <w:top w:val="single" w:sz="4" w:space="0" w:color="000000"/>
              <w:left w:val="single" w:sz="4" w:space="0" w:color="000000"/>
              <w:bottom w:val="single" w:sz="4" w:space="0" w:color="000000"/>
              <w:right w:val="single" w:sz="4" w:space="0" w:color="000000"/>
            </w:tcBorders>
          </w:tcPr>
          <w:p w14:paraId="6E2F51E7" w14:textId="77777777" w:rsidR="001A73E7" w:rsidRDefault="001A73E7">
            <w:pPr>
              <w:ind w:left="0" w:hanging="2"/>
              <w:rPr>
                <w:rFonts w:ascii="Calibri" w:eastAsia="Calibri" w:hAnsi="Calibri" w:cs="Calibri"/>
              </w:rPr>
            </w:pPr>
          </w:p>
        </w:tc>
        <w:tc>
          <w:tcPr>
            <w:tcW w:w="2078" w:type="dxa"/>
            <w:tcBorders>
              <w:top w:val="single" w:sz="4" w:space="0" w:color="000000"/>
              <w:left w:val="single" w:sz="4" w:space="0" w:color="000000"/>
              <w:bottom w:val="single" w:sz="4" w:space="0" w:color="000000"/>
              <w:right w:val="single" w:sz="4" w:space="0" w:color="000000"/>
            </w:tcBorders>
          </w:tcPr>
          <w:p w14:paraId="2865F398" w14:textId="77777777" w:rsidR="001A73E7" w:rsidRDefault="001A73E7">
            <w:pPr>
              <w:ind w:left="0" w:hanging="2"/>
              <w:rPr>
                <w:rFonts w:ascii="Calibri" w:eastAsia="Calibri" w:hAnsi="Calibri" w:cs="Calibri"/>
              </w:rPr>
            </w:pPr>
          </w:p>
        </w:tc>
        <w:tc>
          <w:tcPr>
            <w:tcW w:w="709" w:type="dxa"/>
            <w:tcBorders>
              <w:top w:val="single" w:sz="4" w:space="0" w:color="000000"/>
              <w:left w:val="single" w:sz="4" w:space="0" w:color="000000"/>
              <w:bottom w:val="single" w:sz="4" w:space="0" w:color="000000"/>
              <w:right w:val="single" w:sz="4" w:space="0" w:color="000000"/>
            </w:tcBorders>
          </w:tcPr>
          <w:p w14:paraId="6A3EDE9D" w14:textId="77777777" w:rsidR="001A73E7" w:rsidRDefault="001A73E7">
            <w:pPr>
              <w:ind w:left="0" w:hanging="2"/>
              <w:rPr>
                <w:rFonts w:ascii="Calibri" w:eastAsia="Calibri" w:hAnsi="Calibri" w:cs="Calibri"/>
              </w:rPr>
            </w:pPr>
          </w:p>
        </w:tc>
        <w:tc>
          <w:tcPr>
            <w:tcW w:w="992" w:type="dxa"/>
            <w:tcBorders>
              <w:top w:val="single" w:sz="4" w:space="0" w:color="000000"/>
              <w:left w:val="single" w:sz="4" w:space="0" w:color="000000"/>
              <w:bottom w:val="single" w:sz="4" w:space="0" w:color="000000"/>
              <w:right w:val="single" w:sz="4" w:space="0" w:color="000000"/>
            </w:tcBorders>
          </w:tcPr>
          <w:p w14:paraId="08EF296B" w14:textId="77777777" w:rsidR="001A73E7" w:rsidRDefault="001A73E7">
            <w:pPr>
              <w:ind w:left="0" w:hanging="2"/>
              <w:rPr>
                <w:rFonts w:ascii="Calibri" w:eastAsia="Calibri" w:hAnsi="Calibri" w:cs="Calibri"/>
              </w:rPr>
            </w:pPr>
          </w:p>
        </w:tc>
        <w:tc>
          <w:tcPr>
            <w:tcW w:w="992" w:type="dxa"/>
            <w:tcBorders>
              <w:top w:val="single" w:sz="4" w:space="0" w:color="000000"/>
              <w:left w:val="single" w:sz="4" w:space="0" w:color="000000"/>
              <w:bottom w:val="single" w:sz="4" w:space="0" w:color="000000"/>
              <w:right w:val="single" w:sz="4" w:space="0" w:color="000000"/>
            </w:tcBorders>
          </w:tcPr>
          <w:p w14:paraId="5A14B56D" w14:textId="77777777" w:rsidR="001A73E7" w:rsidRDefault="001A73E7">
            <w:pPr>
              <w:ind w:left="0" w:hanging="2"/>
              <w:rPr>
                <w:rFonts w:ascii="Calibri" w:eastAsia="Calibri" w:hAnsi="Calibri" w:cs="Calibri"/>
              </w:rPr>
            </w:pPr>
          </w:p>
        </w:tc>
        <w:tc>
          <w:tcPr>
            <w:tcW w:w="1213" w:type="dxa"/>
            <w:tcBorders>
              <w:top w:val="single" w:sz="4" w:space="0" w:color="000000"/>
              <w:left w:val="single" w:sz="4" w:space="0" w:color="000000"/>
              <w:bottom w:val="single" w:sz="4" w:space="0" w:color="000000"/>
              <w:right w:val="single" w:sz="4" w:space="0" w:color="000000"/>
            </w:tcBorders>
          </w:tcPr>
          <w:p w14:paraId="67810258" w14:textId="77777777" w:rsidR="001A73E7" w:rsidRDefault="001A73E7">
            <w:pPr>
              <w:ind w:left="0" w:hanging="2"/>
              <w:rPr>
                <w:rFonts w:ascii="Calibri" w:eastAsia="Calibri" w:hAnsi="Calibri" w:cs="Calibri"/>
              </w:rPr>
            </w:pPr>
          </w:p>
        </w:tc>
        <w:tc>
          <w:tcPr>
            <w:tcW w:w="1134" w:type="dxa"/>
            <w:tcBorders>
              <w:top w:val="single" w:sz="4" w:space="0" w:color="000000"/>
              <w:left w:val="single" w:sz="4" w:space="0" w:color="000000"/>
              <w:bottom w:val="single" w:sz="4" w:space="0" w:color="000000"/>
              <w:right w:val="single" w:sz="4" w:space="0" w:color="000000"/>
            </w:tcBorders>
          </w:tcPr>
          <w:p w14:paraId="5B43CB73" w14:textId="77777777" w:rsidR="001A73E7" w:rsidRDefault="001A73E7">
            <w:pPr>
              <w:ind w:left="0" w:hanging="2"/>
              <w:rPr>
                <w:rFonts w:ascii="Calibri" w:eastAsia="Calibri" w:hAnsi="Calibri" w:cs="Calibri"/>
              </w:rPr>
            </w:pPr>
          </w:p>
        </w:tc>
        <w:tc>
          <w:tcPr>
            <w:tcW w:w="850" w:type="dxa"/>
            <w:tcBorders>
              <w:top w:val="single" w:sz="4" w:space="0" w:color="000000"/>
              <w:left w:val="single" w:sz="4" w:space="0" w:color="000000"/>
              <w:bottom w:val="single" w:sz="4" w:space="0" w:color="000000"/>
              <w:right w:val="single" w:sz="4" w:space="0" w:color="000000"/>
            </w:tcBorders>
          </w:tcPr>
          <w:p w14:paraId="52E0E0AE" w14:textId="77777777" w:rsidR="001A73E7" w:rsidRDefault="001A73E7">
            <w:pPr>
              <w:ind w:left="0" w:hanging="2"/>
              <w:rPr>
                <w:rFonts w:ascii="Calibri" w:eastAsia="Calibri" w:hAnsi="Calibri" w:cs="Calibri"/>
              </w:rPr>
            </w:pPr>
          </w:p>
        </w:tc>
        <w:tc>
          <w:tcPr>
            <w:tcW w:w="993" w:type="dxa"/>
            <w:tcBorders>
              <w:top w:val="single" w:sz="4" w:space="0" w:color="000000"/>
              <w:left w:val="single" w:sz="4" w:space="0" w:color="000000"/>
              <w:bottom w:val="single" w:sz="4" w:space="0" w:color="000000"/>
              <w:right w:val="single" w:sz="4" w:space="0" w:color="000000"/>
            </w:tcBorders>
          </w:tcPr>
          <w:p w14:paraId="18184E40" w14:textId="77777777" w:rsidR="001A73E7" w:rsidRDefault="001A73E7">
            <w:pPr>
              <w:ind w:left="0" w:hanging="2"/>
              <w:rPr>
                <w:rFonts w:ascii="Calibri" w:eastAsia="Calibri" w:hAnsi="Calibri" w:cs="Calibri"/>
              </w:rPr>
            </w:pPr>
          </w:p>
        </w:tc>
        <w:tc>
          <w:tcPr>
            <w:tcW w:w="877" w:type="dxa"/>
            <w:tcBorders>
              <w:top w:val="single" w:sz="4" w:space="0" w:color="000000"/>
              <w:left w:val="single" w:sz="4" w:space="0" w:color="000000"/>
              <w:bottom w:val="single" w:sz="4" w:space="0" w:color="000000"/>
              <w:right w:val="single" w:sz="4" w:space="0" w:color="000000"/>
            </w:tcBorders>
          </w:tcPr>
          <w:p w14:paraId="777EBB52" w14:textId="77777777" w:rsidR="001A73E7" w:rsidRDefault="001A73E7">
            <w:pPr>
              <w:ind w:left="0" w:hanging="2"/>
              <w:rPr>
                <w:rFonts w:ascii="Calibri" w:eastAsia="Calibri" w:hAnsi="Calibri" w:cs="Calibri"/>
              </w:rPr>
            </w:pPr>
          </w:p>
        </w:tc>
      </w:tr>
    </w:tbl>
    <w:p w14:paraId="1D54E82D" w14:textId="77777777" w:rsidR="001A73E7" w:rsidRDefault="001A73E7">
      <w:pPr>
        <w:ind w:left="0" w:hanging="2"/>
        <w:rPr>
          <w:rFonts w:ascii="Calibri" w:eastAsia="Calibri" w:hAnsi="Calibri" w:cs="Calibri"/>
        </w:rPr>
      </w:pPr>
    </w:p>
    <w:p w14:paraId="5D5BC716" w14:textId="77777777" w:rsidR="001A73E7" w:rsidRDefault="00000000">
      <w:pPr>
        <w:widowControl w:val="0"/>
        <w:ind w:left="0" w:hanging="2"/>
        <w:rPr>
          <w:rFonts w:ascii="Calibri" w:eastAsia="Calibri" w:hAnsi="Calibri" w:cs="Calibri"/>
          <w:b/>
        </w:rPr>
      </w:pPr>
      <w:r>
        <w:rPr>
          <w:rFonts w:ascii="Calibri" w:eastAsia="Calibri" w:hAnsi="Calibri" w:cs="Calibri"/>
          <w:b/>
          <w:highlight w:val="white"/>
        </w:rPr>
        <w:t>Relaciones:</w:t>
      </w:r>
    </w:p>
    <w:tbl>
      <w:tblPr>
        <w:tblStyle w:val="afffff"/>
        <w:tblW w:w="9420" w:type="dxa"/>
        <w:tblInd w:w="0" w:type="dxa"/>
        <w:tblLayout w:type="fixed"/>
        <w:tblLook w:val="0000" w:firstRow="0" w:lastRow="0" w:firstColumn="0" w:lastColumn="0" w:noHBand="0" w:noVBand="0"/>
      </w:tblPr>
      <w:tblGrid>
        <w:gridCol w:w="2291"/>
        <w:gridCol w:w="3345"/>
        <w:gridCol w:w="3784"/>
      </w:tblGrid>
      <w:tr w:rsidR="001A73E7" w14:paraId="410FD146" w14:textId="77777777">
        <w:trPr>
          <w:cantSplit/>
          <w:tblHeader/>
        </w:trPr>
        <w:tc>
          <w:tcPr>
            <w:tcW w:w="2291" w:type="dxa"/>
            <w:tcBorders>
              <w:top w:val="single" w:sz="4" w:space="0" w:color="000000"/>
              <w:left w:val="single" w:sz="4" w:space="0" w:color="000000"/>
              <w:bottom w:val="single" w:sz="4" w:space="0" w:color="000000"/>
              <w:right w:val="single" w:sz="4" w:space="0" w:color="000000"/>
            </w:tcBorders>
            <w:shd w:val="clear" w:color="auto" w:fill="EFEFEF"/>
          </w:tcPr>
          <w:p w14:paraId="24F16E6F" w14:textId="77777777" w:rsidR="001A73E7" w:rsidRDefault="00000000">
            <w:pPr>
              <w:ind w:left="0" w:hanging="2"/>
              <w:rPr>
                <w:rFonts w:ascii="Calibri" w:eastAsia="Calibri" w:hAnsi="Calibri" w:cs="Calibri"/>
              </w:rPr>
            </w:pPr>
            <w:r>
              <w:rPr>
                <w:rFonts w:ascii="Calibri" w:eastAsia="Calibri" w:hAnsi="Calibri" w:cs="Calibri"/>
                <w:b/>
              </w:rPr>
              <w:t>Columnas</w:t>
            </w:r>
          </w:p>
        </w:tc>
        <w:tc>
          <w:tcPr>
            <w:tcW w:w="3345" w:type="dxa"/>
            <w:tcBorders>
              <w:top w:val="single" w:sz="4" w:space="0" w:color="000000"/>
              <w:left w:val="single" w:sz="4" w:space="0" w:color="000000"/>
              <w:bottom w:val="single" w:sz="4" w:space="0" w:color="000000"/>
              <w:right w:val="single" w:sz="4" w:space="0" w:color="000000"/>
            </w:tcBorders>
            <w:shd w:val="clear" w:color="auto" w:fill="EFEFEF"/>
          </w:tcPr>
          <w:p w14:paraId="5D267130" w14:textId="77777777" w:rsidR="001A73E7" w:rsidRDefault="00000000">
            <w:pPr>
              <w:ind w:left="0" w:hanging="2"/>
              <w:rPr>
                <w:rFonts w:ascii="Calibri" w:eastAsia="Calibri" w:hAnsi="Calibri" w:cs="Calibri"/>
              </w:rPr>
            </w:pPr>
            <w:r>
              <w:rPr>
                <w:rFonts w:ascii="Calibri" w:eastAsia="Calibri" w:hAnsi="Calibri" w:cs="Calibri"/>
                <w:b/>
              </w:rPr>
              <w:t>Asociación</w:t>
            </w:r>
          </w:p>
        </w:tc>
        <w:tc>
          <w:tcPr>
            <w:tcW w:w="3784" w:type="dxa"/>
            <w:tcBorders>
              <w:top w:val="single" w:sz="4" w:space="0" w:color="000000"/>
              <w:left w:val="single" w:sz="4" w:space="0" w:color="000000"/>
              <w:bottom w:val="single" w:sz="4" w:space="0" w:color="000000"/>
              <w:right w:val="single" w:sz="4" w:space="0" w:color="000000"/>
            </w:tcBorders>
            <w:shd w:val="clear" w:color="auto" w:fill="EFEFEF"/>
          </w:tcPr>
          <w:p w14:paraId="26D1289D" w14:textId="77777777" w:rsidR="001A73E7" w:rsidRDefault="00000000">
            <w:pPr>
              <w:ind w:left="0" w:hanging="2"/>
              <w:rPr>
                <w:rFonts w:ascii="Calibri" w:eastAsia="Calibri" w:hAnsi="Calibri" w:cs="Calibri"/>
              </w:rPr>
            </w:pPr>
            <w:r>
              <w:rPr>
                <w:rFonts w:ascii="Calibri" w:eastAsia="Calibri" w:hAnsi="Calibri" w:cs="Calibri"/>
                <w:b/>
              </w:rPr>
              <w:t>Notas</w:t>
            </w:r>
          </w:p>
        </w:tc>
      </w:tr>
      <w:tr w:rsidR="001A73E7" w14:paraId="091A8C58" w14:textId="77777777">
        <w:trPr>
          <w:trHeight w:val="338"/>
        </w:trPr>
        <w:tc>
          <w:tcPr>
            <w:tcW w:w="2291" w:type="dxa"/>
            <w:tcBorders>
              <w:top w:val="single" w:sz="4" w:space="0" w:color="000000"/>
              <w:left w:val="single" w:sz="4" w:space="0" w:color="000000"/>
              <w:bottom w:val="single" w:sz="4" w:space="0" w:color="000000"/>
              <w:right w:val="single" w:sz="4" w:space="0" w:color="000000"/>
            </w:tcBorders>
          </w:tcPr>
          <w:p w14:paraId="16DC33CA" w14:textId="77777777" w:rsidR="001A73E7" w:rsidRDefault="00000000">
            <w:pPr>
              <w:ind w:left="0" w:hanging="2"/>
              <w:rPr>
                <w:rFonts w:ascii="Calibri" w:eastAsia="Calibri" w:hAnsi="Calibri" w:cs="Calibri"/>
              </w:rPr>
            </w:pPr>
            <w:r>
              <w:rPr>
                <w:rFonts w:ascii="Calibri" w:eastAsia="Calibri" w:hAnsi="Calibri" w:cs="Calibri"/>
              </w:rPr>
              <w:t>PK</w:t>
            </w:r>
          </w:p>
        </w:tc>
        <w:tc>
          <w:tcPr>
            <w:tcW w:w="3345" w:type="dxa"/>
            <w:tcBorders>
              <w:top w:val="single" w:sz="4" w:space="0" w:color="000000"/>
              <w:left w:val="single" w:sz="4" w:space="0" w:color="000000"/>
              <w:bottom w:val="single" w:sz="4" w:space="0" w:color="000000"/>
              <w:right w:val="single" w:sz="4" w:space="0" w:color="000000"/>
            </w:tcBorders>
          </w:tcPr>
          <w:p w14:paraId="18BB7931" w14:textId="77777777" w:rsidR="001A73E7" w:rsidRDefault="00000000">
            <w:pPr>
              <w:ind w:left="0" w:hanging="2"/>
              <w:rPr>
                <w:rFonts w:ascii="Calibri" w:eastAsia="Calibri" w:hAnsi="Calibri" w:cs="Calibri"/>
              </w:rPr>
            </w:pPr>
            <w:r>
              <w:rPr>
                <w:rFonts w:ascii="Calibri" w:eastAsia="Calibri" w:hAnsi="Calibri" w:cs="Calibri"/>
              </w:rPr>
              <w:t>ID</w:t>
            </w:r>
          </w:p>
        </w:tc>
        <w:tc>
          <w:tcPr>
            <w:tcW w:w="3784" w:type="dxa"/>
            <w:tcBorders>
              <w:top w:val="single" w:sz="4" w:space="0" w:color="000000"/>
              <w:left w:val="single" w:sz="4" w:space="0" w:color="000000"/>
              <w:bottom w:val="single" w:sz="4" w:space="0" w:color="000000"/>
              <w:right w:val="single" w:sz="4" w:space="0" w:color="000000"/>
            </w:tcBorders>
          </w:tcPr>
          <w:p w14:paraId="6B25181A" w14:textId="77777777" w:rsidR="001A73E7" w:rsidRDefault="00000000">
            <w:pPr>
              <w:ind w:left="0" w:hanging="2"/>
              <w:jc w:val="both"/>
              <w:rPr>
                <w:rFonts w:ascii="Calibri" w:eastAsia="Calibri" w:hAnsi="Calibri" w:cs="Calibri"/>
              </w:rPr>
            </w:pPr>
            <w:r>
              <w:rPr>
                <w:rFonts w:ascii="Calibri" w:eastAsia="Calibri" w:hAnsi="Calibri" w:cs="Calibri"/>
              </w:rPr>
              <w:t>PRIMARY KEY</w:t>
            </w:r>
          </w:p>
        </w:tc>
      </w:tr>
    </w:tbl>
    <w:p w14:paraId="5A86B8D9" w14:textId="77777777" w:rsidR="001A73E7" w:rsidRDefault="00000000">
      <w:pPr>
        <w:keepNext/>
        <w:spacing w:before="240" w:after="60"/>
        <w:ind w:left="0" w:hanging="2"/>
        <w:rPr>
          <w:rFonts w:ascii="Calibri" w:eastAsia="Calibri" w:hAnsi="Calibri" w:cs="Calibri"/>
        </w:rPr>
      </w:pPr>
      <w:r>
        <w:rPr>
          <w:rFonts w:ascii="Calibri" w:eastAsia="Calibri" w:hAnsi="Calibri" w:cs="Calibri"/>
        </w:rPr>
        <w:t>NOMBRE OBJETO: Tabla Equipo</w:t>
      </w:r>
    </w:p>
    <w:p w14:paraId="7D6E5577" w14:textId="77777777" w:rsidR="001A73E7" w:rsidRDefault="001A73E7">
      <w:pPr>
        <w:ind w:left="0" w:hanging="2"/>
        <w:rPr>
          <w:rFonts w:ascii="Calibri" w:eastAsia="Calibri" w:hAnsi="Calibri" w:cs="Calibri"/>
        </w:rPr>
      </w:pPr>
    </w:p>
    <w:p w14:paraId="0CD1A102" w14:textId="77777777" w:rsidR="001A73E7" w:rsidRDefault="00000000">
      <w:pPr>
        <w:ind w:left="0" w:hanging="2"/>
        <w:rPr>
          <w:rFonts w:ascii="Calibri" w:eastAsia="Calibri" w:hAnsi="Calibri" w:cs="Calibri"/>
        </w:rPr>
      </w:pPr>
      <w:r>
        <w:rPr>
          <w:rFonts w:ascii="Calibri" w:eastAsia="Calibri" w:hAnsi="Calibri" w:cs="Calibri"/>
          <w:b/>
        </w:rPr>
        <w:t>Columnas:</w:t>
      </w:r>
    </w:p>
    <w:sdt>
      <w:sdtPr>
        <w:tag w:val="goog_rdk_24"/>
        <w:id w:val="470476910"/>
        <w:lock w:val="contentLocked"/>
      </w:sdtPr>
      <w:sdtContent>
        <w:tbl>
          <w:tblPr>
            <w:tblStyle w:val="afffff0"/>
            <w:tblW w:w="10311" w:type="dxa"/>
            <w:tblInd w:w="0" w:type="dxa"/>
            <w:tblLayout w:type="fixed"/>
            <w:tblLook w:val="0000" w:firstRow="0" w:lastRow="0" w:firstColumn="0" w:lastColumn="0" w:noHBand="0" w:noVBand="0"/>
          </w:tblPr>
          <w:tblGrid>
            <w:gridCol w:w="473"/>
            <w:gridCol w:w="2078"/>
            <w:gridCol w:w="709"/>
            <w:gridCol w:w="992"/>
            <w:gridCol w:w="992"/>
            <w:gridCol w:w="1213"/>
            <w:gridCol w:w="1134"/>
            <w:gridCol w:w="850"/>
            <w:gridCol w:w="993"/>
            <w:gridCol w:w="877"/>
          </w:tblGrid>
          <w:tr w:rsidR="001A73E7" w14:paraId="04DDC9E8" w14:textId="77777777">
            <w:trPr>
              <w:trHeight w:val="228"/>
            </w:trPr>
            <w:tc>
              <w:tcPr>
                <w:tcW w:w="474" w:type="dxa"/>
                <w:tcBorders>
                  <w:top w:val="single" w:sz="4" w:space="0" w:color="000000"/>
                  <w:left w:val="single" w:sz="4" w:space="0" w:color="000000"/>
                  <w:bottom w:val="single" w:sz="4" w:space="0" w:color="000000"/>
                  <w:right w:val="single" w:sz="4" w:space="0" w:color="000000"/>
                </w:tcBorders>
                <w:shd w:val="clear" w:color="auto" w:fill="E6E6E6"/>
              </w:tcPr>
              <w:p w14:paraId="611A770E" w14:textId="77777777" w:rsidR="001A73E7" w:rsidRDefault="00000000">
                <w:pPr>
                  <w:ind w:left="0" w:hanging="2"/>
                  <w:rPr>
                    <w:rFonts w:ascii="Calibri" w:eastAsia="Calibri" w:hAnsi="Calibri" w:cs="Calibri"/>
                  </w:rPr>
                </w:pPr>
                <w:r>
                  <w:rPr>
                    <w:rFonts w:ascii="Calibri" w:eastAsia="Calibri" w:hAnsi="Calibri" w:cs="Calibri"/>
                    <w:b/>
                  </w:rPr>
                  <w:t>PK</w:t>
                </w:r>
              </w:p>
            </w:tc>
            <w:tc>
              <w:tcPr>
                <w:tcW w:w="2078" w:type="dxa"/>
                <w:tcBorders>
                  <w:top w:val="single" w:sz="4" w:space="0" w:color="000000"/>
                  <w:left w:val="single" w:sz="4" w:space="0" w:color="000000"/>
                  <w:bottom w:val="single" w:sz="4" w:space="0" w:color="000000"/>
                  <w:right w:val="single" w:sz="4" w:space="0" w:color="000000"/>
                </w:tcBorders>
                <w:shd w:val="clear" w:color="auto" w:fill="E6E6E6"/>
              </w:tcPr>
              <w:p w14:paraId="4F56502B" w14:textId="77777777" w:rsidR="001A73E7" w:rsidRDefault="00000000">
                <w:pPr>
                  <w:ind w:left="0" w:hanging="2"/>
                  <w:rPr>
                    <w:rFonts w:ascii="Calibri" w:eastAsia="Calibri" w:hAnsi="Calibri" w:cs="Calibri"/>
                  </w:rPr>
                </w:pPr>
                <w:r>
                  <w:rPr>
                    <w:rFonts w:ascii="Calibri" w:eastAsia="Calibri" w:hAnsi="Calibri" w:cs="Calibri"/>
                    <w:b/>
                  </w:rPr>
                  <w:t>Nombre</w:t>
                </w:r>
              </w:p>
            </w:tc>
            <w:tc>
              <w:tcPr>
                <w:tcW w:w="709" w:type="dxa"/>
                <w:tcBorders>
                  <w:top w:val="single" w:sz="4" w:space="0" w:color="000000"/>
                  <w:left w:val="single" w:sz="4" w:space="0" w:color="000000"/>
                  <w:bottom w:val="single" w:sz="4" w:space="0" w:color="000000"/>
                  <w:right w:val="single" w:sz="4" w:space="0" w:color="000000"/>
                </w:tcBorders>
                <w:shd w:val="clear" w:color="auto" w:fill="E6E6E6"/>
              </w:tcPr>
              <w:p w14:paraId="3D4E53AB" w14:textId="77777777" w:rsidR="001A73E7" w:rsidRDefault="00000000">
                <w:pPr>
                  <w:ind w:left="0" w:hanging="2"/>
                  <w:rPr>
                    <w:rFonts w:ascii="Calibri" w:eastAsia="Calibri" w:hAnsi="Calibri" w:cs="Calibri"/>
                  </w:rPr>
                </w:pPr>
                <w:r>
                  <w:rPr>
                    <w:rFonts w:ascii="Calibri" w:eastAsia="Calibri" w:hAnsi="Calibri" w:cs="Calibri"/>
                    <w:b/>
                  </w:rPr>
                  <w:t>Tipo</w:t>
                </w:r>
              </w:p>
            </w:tc>
            <w:tc>
              <w:tcPr>
                <w:tcW w:w="992" w:type="dxa"/>
                <w:tcBorders>
                  <w:top w:val="single" w:sz="4" w:space="0" w:color="000000"/>
                  <w:left w:val="single" w:sz="4" w:space="0" w:color="000000"/>
                  <w:bottom w:val="single" w:sz="4" w:space="0" w:color="000000"/>
                  <w:right w:val="single" w:sz="4" w:space="0" w:color="000000"/>
                </w:tcBorders>
                <w:shd w:val="clear" w:color="auto" w:fill="E6E6E6"/>
              </w:tcPr>
              <w:p w14:paraId="00EC9CFE" w14:textId="77777777" w:rsidR="001A73E7" w:rsidRDefault="00000000">
                <w:pPr>
                  <w:ind w:left="0" w:hanging="2"/>
                  <w:rPr>
                    <w:rFonts w:ascii="Calibri" w:eastAsia="Calibri" w:hAnsi="Calibri" w:cs="Calibri"/>
                  </w:rPr>
                </w:pPr>
                <w:r>
                  <w:rPr>
                    <w:rFonts w:ascii="Calibri" w:eastAsia="Calibri" w:hAnsi="Calibri" w:cs="Calibri"/>
                    <w:b/>
                  </w:rPr>
                  <w:t>No Nulo</w:t>
                </w:r>
              </w:p>
            </w:tc>
            <w:tc>
              <w:tcPr>
                <w:tcW w:w="992" w:type="dxa"/>
                <w:tcBorders>
                  <w:top w:val="single" w:sz="4" w:space="0" w:color="000000"/>
                  <w:left w:val="single" w:sz="4" w:space="0" w:color="000000"/>
                  <w:bottom w:val="single" w:sz="4" w:space="0" w:color="000000"/>
                  <w:right w:val="single" w:sz="4" w:space="0" w:color="000000"/>
                </w:tcBorders>
                <w:shd w:val="clear" w:color="auto" w:fill="E6E6E6"/>
              </w:tcPr>
              <w:p w14:paraId="104F75E6" w14:textId="77777777" w:rsidR="001A73E7" w:rsidRDefault="00000000">
                <w:pPr>
                  <w:ind w:left="0" w:hanging="2"/>
                  <w:rPr>
                    <w:rFonts w:ascii="Calibri" w:eastAsia="Calibri" w:hAnsi="Calibri" w:cs="Calibri"/>
                  </w:rPr>
                </w:pPr>
                <w:r>
                  <w:rPr>
                    <w:rFonts w:ascii="Calibri" w:eastAsia="Calibri" w:hAnsi="Calibri" w:cs="Calibri"/>
                    <w:b/>
                  </w:rPr>
                  <w:t>Único</w:t>
                </w:r>
              </w:p>
            </w:tc>
            <w:tc>
              <w:tcPr>
                <w:tcW w:w="1213" w:type="dxa"/>
                <w:tcBorders>
                  <w:top w:val="single" w:sz="4" w:space="0" w:color="000000"/>
                  <w:left w:val="single" w:sz="4" w:space="0" w:color="000000"/>
                  <w:bottom w:val="single" w:sz="4" w:space="0" w:color="000000"/>
                  <w:right w:val="single" w:sz="4" w:space="0" w:color="000000"/>
                </w:tcBorders>
                <w:shd w:val="clear" w:color="auto" w:fill="E6E6E6"/>
              </w:tcPr>
              <w:p w14:paraId="536A9FD1" w14:textId="77777777" w:rsidR="001A73E7" w:rsidRDefault="00000000">
                <w:pPr>
                  <w:ind w:left="0" w:hanging="2"/>
                  <w:rPr>
                    <w:rFonts w:ascii="Calibri" w:eastAsia="Calibri" w:hAnsi="Calibri" w:cs="Calibri"/>
                  </w:rPr>
                </w:pPr>
                <w:r>
                  <w:rPr>
                    <w:rFonts w:ascii="Calibri" w:eastAsia="Calibri" w:hAnsi="Calibri" w:cs="Calibri"/>
                    <w:b/>
                  </w:rPr>
                  <w:t>Longitud</w:t>
                </w:r>
              </w:p>
            </w:tc>
            <w:tc>
              <w:tcPr>
                <w:tcW w:w="1134" w:type="dxa"/>
                <w:tcBorders>
                  <w:top w:val="single" w:sz="4" w:space="0" w:color="000000"/>
                  <w:left w:val="single" w:sz="4" w:space="0" w:color="000000"/>
                  <w:bottom w:val="single" w:sz="4" w:space="0" w:color="000000"/>
                  <w:right w:val="single" w:sz="4" w:space="0" w:color="000000"/>
                </w:tcBorders>
                <w:shd w:val="clear" w:color="auto" w:fill="E6E6E6"/>
              </w:tcPr>
              <w:p w14:paraId="3C820129" w14:textId="77777777" w:rsidR="001A73E7" w:rsidRDefault="00000000">
                <w:pPr>
                  <w:ind w:left="0" w:hanging="2"/>
                  <w:rPr>
                    <w:rFonts w:ascii="Calibri" w:eastAsia="Calibri" w:hAnsi="Calibri" w:cs="Calibri"/>
                  </w:rPr>
                </w:pPr>
                <w:r>
                  <w:rPr>
                    <w:rFonts w:ascii="Calibri" w:eastAsia="Calibri" w:hAnsi="Calibri" w:cs="Calibri"/>
                    <w:b/>
                  </w:rPr>
                  <w:t>Precisión</w:t>
                </w:r>
              </w:p>
            </w:tc>
            <w:tc>
              <w:tcPr>
                <w:tcW w:w="850" w:type="dxa"/>
                <w:tcBorders>
                  <w:top w:val="single" w:sz="4" w:space="0" w:color="000000"/>
                  <w:left w:val="single" w:sz="4" w:space="0" w:color="000000"/>
                  <w:bottom w:val="single" w:sz="4" w:space="0" w:color="000000"/>
                  <w:right w:val="single" w:sz="4" w:space="0" w:color="000000"/>
                </w:tcBorders>
                <w:shd w:val="clear" w:color="auto" w:fill="E6E6E6"/>
              </w:tcPr>
              <w:p w14:paraId="62735729" w14:textId="77777777" w:rsidR="001A73E7" w:rsidRDefault="00000000">
                <w:pPr>
                  <w:ind w:left="0" w:hanging="2"/>
                  <w:rPr>
                    <w:rFonts w:ascii="Calibri" w:eastAsia="Calibri" w:hAnsi="Calibri" w:cs="Calibri"/>
                  </w:rPr>
                </w:pPr>
                <w:r>
                  <w:rPr>
                    <w:rFonts w:ascii="Calibri" w:eastAsia="Calibri" w:hAnsi="Calibri" w:cs="Calibri"/>
                    <w:b/>
                  </w:rPr>
                  <w:t>Escala</w:t>
                </w:r>
              </w:p>
            </w:tc>
            <w:tc>
              <w:tcPr>
                <w:tcW w:w="993" w:type="dxa"/>
                <w:tcBorders>
                  <w:top w:val="single" w:sz="4" w:space="0" w:color="000000"/>
                  <w:left w:val="single" w:sz="4" w:space="0" w:color="000000"/>
                  <w:bottom w:val="single" w:sz="4" w:space="0" w:color="000000"/>
                  <w:right w:val="single" w:sz="4" w:space="0" w:color="000000"/>
                </w:tcBorders>
                <w:shd w:val="clear" w:color="auto" w:fill="E6E6E6"/>
              </w:tcPr>
              <w:p w14:paraId="7DE3B4DB" w14:textId="77777777" w:rsidR="001A73E7" w:rsidRDefault="00000000">
                <w:pPr>
                  <w:ind w:left="0" w:hanging="2"/>
                  <w:rPr>
                    <w:rFonts w:ascii="Calibri" w:eastAsia="Calibri" w:hAnsi="Calibri" w:cs="Calibri"/>
                  </w:rPr>
                </w:pPr>
                <w:r>
                  <w:rPr>
                    <w:rFonts w:ascii="Calibri" w:eastAsia="Calibri" w:hAnsi="Calibri" w:cs="Calibri"/>
                    <w:b/>
                  </w:rPr>
                  <w:t>Inicial</w:t>
                </w:r>
              </w:p>
            </w:tc>
            <w:tc>
              <w:tcPr>
                <w:tcW w:w="877" w:type="dxa"/>
                <w:tcBorders>
                  <w:top w:val="single" w:sz="4" w:space="0" w:color="000000"/>
                  <w:left w:val="single" w:sz="4" w:space="0" w:color="000000"/>
                  <w:bottom w:val="single" w:sz="4" w:space="0" w:color="000000"/>
                  <w:right w:val="single" w:sz="4" w:space="0" w:color="000000"/>
                </w:tcBorders>
                <w:shd w:val="clear" w:color="auto" w:fill="E6E6E6"/>
              </w:tcPr>
              <w:p w14:paraId="239E2428" w14:textId="77777777" w:rsidR="001A73E7" w:rsidRDefault="00000000">
                <w:pPr>
                  <w:ind w:left="0" w:hanging="2"/>
                  <w:rPr>
                    <w:rFonts w:ascii="Calibri" w:eastAsia="Calibri" w:hAnsi="Calibri" w:cs="Calibri"/>
                  </w:rPr>
                </w:pPr>
                <w:r>
                  <w:rPr>
                    <w:rFonts w:ascii="Calibri" w:eastAsia="Calibri" w:hAnsi="Calibri" w:cs="Calibri"/>
                    <w:b/>
                  </w:rPr>
                  <w:t>Notas</w:t>
                </w:r>
              </w:p>
            </w:tc>
          </w:tr>
          <w:tr w:rsidR="001A73E7" w14:paraId="233FFC37" w14:textId="77777777">
            <w:trPr>
              <w:trHeight w:val="254"/>
            </w:trPr>
            <w:tc>
              <w:tcPr>
                <w:tcW w:w="474" w:type="dxa"/>
                <w:tcBorders>
                  <w:top w:val="single" w:sz="4" w:space="0" w:color="000000"/>
                  <w:left w:val="single" w:sz="4" w:space="0" w:color="000000"/>
                  <w:bottom w:val="single" w:sz="4" w:space="0" w:color="000000"/>
                  <w:right w:val="single" w:sz="4" w:space="0" w:color="000000"/>
                </w:tcBorders>
              </w:tcPr>
              <w:p w14:paraId="4B9785AC" w14:textId="77777777" w:rsidR="001A73E7" w:rsidRDefault="00000000">
                <w:pPr>
                  <w:ind w:left="0" w:hanging="2"/>
                  <w:rPr>
                    <w:rFonts w:ascii="Calibri" w:eastAsia="Calibri" w:hAnsi="Calibri" w:cs="Calibri"/>
                  </w:rPr>
                </w:pPr>
                <w:r>
                  <w:rPr>
                    <w:rFonts w:ascii="Calibri" w:eastAsia="Calibri" w:hAnsi="Calibri" w:cs="Calibri"/>
                  </w:rPr>
                  <w:t>PK</w:t>
                </w:r>
              </w:p>
            </w:tc>
            <w:tc>
              <w:tcPr>
                <w:tcW w:w="2078" w:type="dxa"/>
                <w:tcBorders>
                  <w:top w:val="single" w:sz="4" w:space="0" w:color="000000"/>
                  <w:left w:val="single" w:sz="4" w:space="0" w:color="000000"/>
                  <w:bottom w:val="single" w:sz="4" w:space="0" w:color="000000"/>
                  <w:right w:val="single" w:sz="4" w:space="0" w:color="000000"/>
                </w:tcBorders>
              </w:tcPr>
              <w:p w14:paraId="0EF000C3" w14:textId="77777777" w:rsidR="001A73E7" w:rsidRDefault="00000000">
                <w:pPr>
                  <w:ind w:left="0" w:hanging="2"/>
                  <w:rPr>
                    <w:rFonts w:ascii="Calibri" w:eastAsia="Calibri" w:hAnsi="Calibri" w:cs="Calibri"/>
                  </w:rPr>
                </w:pPr>
                <w:r>
                  <w:rPr>
                    <w:rFonts w:ascii="Calibri" w:eastAsia="Calibri" w:hAnsi="Calibri" w:cs="Calibri"/>
                  </w:rPr>
                  <w:t>ID</w:t>
                </w:r>
              </w:p>
            </w:tc>
            <w:tc>
              <w:tcPr>
                <w:tcW w:w="709" w:type="dxa"/>
                <w:tcBorders>
                  <w:top w:val="single" w:sz="4" w:space="0" w:color="000000"/>
                  <w:left w:val="single" w:sz="4" w:space="0" w:color="000000"/>
                  <w:bottom w:val="single" w:sz="4" w:space="0" w:color="000000"/>
                  <w:right w:val="single" w:sz="4" w:space="0" w:color="000000"/>
                </w:tcBorders>
              </w:tcPr>
              <w:p w14:paraId="2859F42F" w14:textId="77777777" w:rsidR="001A73E7" w:rsidRDefault="00000000">
                <w:pPr>
                  <w:ind w:left="0" w:hanging="2"/>
                  <w:rPr>
                    <w:rFonts w:ascii="Calibri" w:eastAsia="Calibri" w:hAnsi="Calibri" w:cs="Calibri"/>
                  </w:rPr>
                </w:pPr>
                <w:r>
                  <w:rPr>
                    <w:rFonts w:ascii="Calibri" w:eastAsia="Calibri" w:hAnsi="Calibri" w:cs="Calibri"/>
                  </w:rPr>
                  <w:t>INT</w:t>
                </w:r>
              </w:p>
            </w:tc>
            <w:tc>
              <w:tcPr>
                <w:tcW w:w="992" w:type="dxa"/>
                <w:tcBorders>
                  <w:top w:val="single" w:sz="4" w:space="0" w:color="000000"/>
                  <w:left w:val="single" w:sz="4" w:space="0" w:color="000000"/>
                  <w:bottom w:val="single" w:sz="4" w:space="0" w:color="000000"/>
                  <w:right w:val="single" w:sz="4" w:space="0" w:color="000000"/>
                </w:tcBorders>
              </w:tcPr>
              <w:p w14:paraId="1DF98385" w14:textId="77777777" w:rsidR="001A73E7" w:rsidRDefault="00000000">
                <w:pPr>
                  <w:ind w:left="0" w:hanging="2"/>
                  <w:rPr>
                    <w:rFonts w:ascii="Calibri" w:eastAsia="Calibri" w:hAnsi="Calibri" w:cs="Calibri"/>
                  </w:rPr>
                </w:pPr>
                <w:r>
                  <w:rPr>
                    <w:rFonts w:ascii="Calibri" w:eastAsia="Calibri" w:hAnsi="Calibri" w:cs="Calibri"/>
                  </w:rPr>
                  <w:t>NOT NULL</w:t>
                </w:r>
              </w:p>
            </w:tc>
            <w:tc>
              <w:tcPr>
                <w:tcW w:w="992" w:type="dxa"/>
                <w:tcBorders>
                  <w:top w:val="single" w:sz="4" w:space="0" w:color="000000"/>
                  <w:left w:val="single" w:sz="4" w:space="0" w:color="000000"/>
                  <w:bottom w:val="single" w:sz="4" w:space="0" w:color="000000"/>
                  <w:right w:val="single" w:sz="4" w:space="0" w:color="000000"/>
                </w:tcBorders>
              </w:tcPr>
              <w:p w14:paraId="083753FF" w14:textId="77777777" w:rsidR="001A73E7" w:rsidRDefault="001A73E7">
                <w:pPr>
                  <w:ind w:left="0" w:hanging="2"/>
                  <w:rPr>
                    <w:rFonts w:ascii="Calibri" w:eastAsia="Calibri" w:hAnsi="Calibri" w:cs="Calibri"/>
                  </w:rPr>
                </w:pPr>
              </w:p>
            </w:tc>
            <w:tc>
              <w:tcPr>
                <w:tcW w:w="1213" w:type="dxa"/>
                <w:tcBorders>
                  <w:top w:val="single" w:sz="4" w:space="0" w:color="000000"/>
                  <w:left w:val="single" w:sz="4" w:space="0" w:color="000000"/>
                  <w:bottom w:val="single" w:sz="4" w:space="0" w:color="000000"/>
                  <w:right w:val="single" w:sz="4" w:space="0" w:color="000000"/>
                </w:tcBorders>
              </w:tcPr>
              <w:p w14:paraId="4D9E0679" w14:textId="77777777" w:rsidR="001A73E7" w:rsidRDefault="00000000">
                <w:pPr>
                  <w:ind w:left="0" w:hanging="2"/>
                  <w:rPr>
                    <w:rFonts w:ascii="Calibri" w:eastAsia="Calibri" w:hAnsi="Calibri" w:cs="Calibri"/>
                  </w:rPr>
                </w:pPr>
                <w:r>
                  <w:rPr>
                    <w:rFonts w:ascii="Calibri" w:eastAsia="Calibri" w:hAnsi="Calibri" w:cs="Calibri"/>
                  </w:rPr>
                  <w:t>1,1</w:t>
                </w:r>
              </w:p>
            </w:tc>
            <w:tc>
              <w:tcPr>
                <w:tcW w:w="1134" w:type="dxa"/>
                <w:tcBorders>
                  <w:top w:val="single" w:sz="4" w:space="0" w:color="000000"/>
                  <w:left w:val="single" w:sz="4" w:space="0" w:color="000000"/>
                  <w:bottom w:val="single" w:sz="4" w:space="0" w:color="000000"/>
                  <w:right w:val="single" w:sz="4" w:space="0" w:color="000000"/>
                </w:tcBorders>
              </w:tcPr>
              <w:p w14:paraId="426B2992" w14:textId="77777777" w:rsidR="001A73E7" w:rsidRDefault="001A73E7">
                <w:pPr>
                  <w:ind w:left="0" w:hanging="2"/>
                  <w:rPr>
                    <w:rFonts w:ascii="Calibri" w:eastAsia="Calibri" w:hAnsi="Calibri" w:cs="Calibri"/>
                  </w:rPr>
                </w:pPr>
              </w:p>
            </w:tc>
            <w:tc>
              <w:tcPr>
                <w:tcW w:w="850" w:type="dxa"/>
                <w:tcBorders>
                  <w:top w:val="single" w:sz="4" w:space="0" w:color="000000"/>
                  <w:left w:val="single" w:sz="4" w:space="0" w:color="000000"/>
                  <w:bottom w:val="single" w:sz="4" w:space="0" w:color="000000"/>
                  <w:right w:val="single" w:sz="4" w:space="0" w:color="000000"/>
                </w:tcBorders>
              </w:tcPr>
              <w:p w14:paraId="2426A92C" w14:textId="77777777" w:rsidR="001A73E7" w:rsidRDefault="001A73E7">
                <w:pPr>
                  <w:ind w:left="0" w:hanging="2"/>
                  <w:rPr>
                    <w:rFonts w:ascii="Calibri" w:eastAsia="Calibri" w:hAnsi="Calibri" w:cs="Calibri"/>
                  </w:rPr>
                </w:pPr>
              </w:p>
            </w:tc>
            <w:tc>
              <w:tcPr>
                <w:tcW w:w="993" w:type="dxa"/>
                <w:tcBorders>
                  <w:top w:val="single" w:sz="4" w:space="0" w:color="000000"/>
                  <w:left w:val="single" w:sz="4" w:space="0" w:color="000000"/>
                  <w:bottom w:val="single" w:sz="4" w:space="0" w:color="000000"/>
                  <w:right w:val="single" w:sz="4" w:space="0" w:color="000000"/>
                </w:tcBorders>
              </w:tcPr>
              <w:p w14:paraId="7A34BC5F" w14:textId="77777777" w:rsidR="001A73E7" w:rsidRDefault="001A73E7">
                <w:pPr>
                  <w:ind w:left="0" w:hanging="2"/>
                  <w:rPr>
                    <w:rFonts w:ascii="Calibri" w:eastAsia="Calibri" w:hAnsi="Calibri" w:cs="Calibri"/>
                  </w:rPr>
                </w:pPr>
              </w:p>
            </w:tc>
            <w:tc>
              <w:tcPr>
                <w:tcW w:w="877" w:type="dxa"/>
                <w:tcBorders>
                  <w:top w:val="single" w:sz="4" w:space="0" w:color="000000"/>
                  <w:left w:val="single" w:sz="4" w:space="0" w:color="000000"/>
                  <w:bottom w:val="single" w:sz="4" w:space="0" w:color="000000"/>
                  <w:right w:val="single" w:sz="4" w:space="0" w:color="000000"/>
                </w:tcBorders>
              </w:tcPr>
              <w:p w14:paraId="542B7BFA" w14:textId="77777777" w:rsidR="001A73E7" w:rsidRDefault="001A73E7">
                <w:pPr>
                  <w:ind w:left="0" w:hanging="2"/>
                  <w:rPr>
                    <w:rFonts w:ascii="Calibri" w:eastAsia="Calibri" w:hAnsi="Calibri" w:cs="Calibri"/>
                  </w:rPr>
                </w:pPr>
              </w:p>
            </w:tc>
          </w:tr>
          <w:tr w:rsidR="001A73E7" w14:paraId="45D168EB" w14:textId="77777777">
            <w:trPr>
              <w:trHeight w:val="223"/>
            </w:trPr>
            <w:tc>
              <w:tcPr>
                <w:tcW w:w="474" w:type="dxa"/>
                <w:tcBorders>
                  <w:top w:val="single" w:sz="4" w:space="0" w:color="000000"/>
                  <w:left w:val="single" w:sz="4" w:space="0" w:color="000000"/>
                  <w:bottom w:val="single" w:sz="4" w:space="0" w:color="000000"/>
                  <w:right w:val="single" w:sz="4" w:space="0" w:color="000000"/>
                </w:tcBorders>
              </w:tcPr>
              <w:p w14:paraId="68BB8E03" w14:textId="77777777" w:rsidR="001A73E7" w:rsidRDefault="001A73E7">
                <w:pPr>
                  <w:ind w:left="0" w:hanging="2"/>
                  <w:rPr>
                    <w:rFonts w:ascii="Calibri" w:eastAsia="Calibri" w:hAnsi="Calibri" w:cs="Calibri"/>
                  </w:rPr>
                </w:pPr>
              </w:p>
            </w:tc>
            <w:tc>
              <w:tcPr>
                <w:tcW w:w="2078" w:type="dxa"/>
                <w:tcBorders>
                  <w:top w:val="single" w:sz="4" w:space="0" w:color="000000"/>
                  <w:left w:val="single" w:sz="4" w:space="0" w:color="000000"/>
                  <w:bottom w:val="single" w:sz="4" w:space="0" w:color="000000"/>
                  <w:right w:val="single" w:sz="4" w:space="0" w:color="000000"/>
                </w:tcBorders>
              </w:tcPr>
              <w:p w14:paraId="7E440697" w14:textId="77777777" w:rsidR="001A73E7" w:rsidRDefault="00000000">
                <w:pPr>
                  <w:ind w:left="0" w:hanging="2"/>
                  <w:rPr>
                    <w:rFonts w:ascii="Calibri" w:eastAsia="Calibri" w:hAnsi="Calibri" w:cs="Calibri"/>
                  </w:rPr>
                </w:pPr>
                <w:r>
                  <w:rPr>
                    <w:rFonts w:ascii="Calibri" w:eastAsia="Calibri" w:hAnsi="Calibri" w:cs="Calibri"/>
                  </w:rPr>
                  <w:t>TIPO</w:t>
                </w:r>
              </w:p>
            </w:tc>
            <w:tc>
              <w:tcPr>
                <w:tcW w:w="709" w:type="dxa"/>
                <w:tcBorders>
                  <w:top w:val="single" w:sz="4" w:space="0" w:color="000000"/>
                  <w:left w:val="single" w:sz="4" w:space="0" w:color="000000"/>
                  <w:bottom w:val="single" w:sz="4" w:space="0" w:color="000000"/>
                  <w:right w:val="single" w:sz="4" w:space="0" w:color="000000"/>
                </w:tcBorders>
              </w:tcPr>
              <w:p w14:paraId="12BDD894" w14:textId="77777777" w:rsidR="001A73E7" w:rsidRDefault="00000000">
                <w:pPr>
                  <w:ind w:left="0" w:hanging="2"/>
                  <w:rPr>
                    <w:rFonts w:ascii="Calibri" w:eastAsia="Calibri" w:hAnsi="Calibri" w:cs="Calibri"/>
                  </w:rPr>
                </w:pPr>
                <w:r>
                  <w:rPr>
                    <w:rFonts w:ascii="Calibri" w:eastAsia="Calibri" w:hAnsi="Calibri" w:cs="Calibri"/>
                  </w:rPr>
                  <w:t>VARCHAR</w:t>
                </w:r>
              </w:p>
            </w:tc>
            <w:tc>
              <w:tcPr>
                <w:tcW w:w="992" w:type="dxa"/>
                <w:tcBorders>
                  <w:top w:val="single" w:sz="4" w:space="0" w:color="000000"/>
                  <w:left w:val="single" w:sz="4" w:space="0" w:color="000000"/>
                  <w:bottom w:val="single" w:sz="4" w:space="0" w:color="000000"/>
                  <w:right w:val="single" w:sz="4" w:space="0" w:color="000000"/>
                </w:tcBorders>
              </w:tcPr>
              <w:p w14:paraId="182A53D9" w14:textId="77777777" w:rsidR="001A73E7" w:rsidRDefault="00000000">
                <w:pPr>
                  <w:ind w:left="0" w:hanging="2"/>
                  <w:rPr>
                    <w:rFonts w:ascii="Calibri" w:eastAsia="Calibri" w:hAnsi="Calibri" w:cs="Calibri"/>
                  </w:rPr>
                </w:pPr>
                <w:r>
                  <w:rPr>
                    <w:rFonts w:ascii="Calibri" w:eastAsia="Calibri" w:hAnsi="Calibri" w:cs="Calibri"/>
                  </w:rPr>
                  <w:t>NOT NULL</w:t>
                </w:r>
              </w:p>
            </w:tc>
            <w:tc>
              <w:tcPr>
                <w:tcW w:w="992" w:type="dxa"/>
                <w:tcBorders>
                  <w:top w:val="single" w:sz="4" w:space="0" w:color="000000"/>
                  <w:left w:val="single" w:sz="4" w:space="0" w:color="000000"/>
                  <w:bottom w:val="single" w:sz="4" w:space="0" w:color="000000"/>
                  <w:right w:val="single" w:sz="4" w:space="0" w:color="000000"/>
                </w:tcBorders>
              </w:tcPr>
              <w:p w14:paraId="2ADF7A82" w14:textId="77777777" w:rsidR="001A73E7" w:rsidRDefault="001A73E7">
                <w:pPr>
                  <w:ind w:left="0" w:hanging="2"/>
                  <w:rPr>
                    <w:rFonts w:ascii="Calibri" w:eastAsia="Calibri" w:hAnsi="Calibri" w:cs="Calibri"/>
                  </w:rPr>
                </w:pPr>
              </w:p>
            </w:tc>
            <w:tc>
              <w:tcPr>
                <w:tcW w:w="1213" w:type="dxa"/>
                <w:tcBorders>
                  <w:top w:val="single" w:sz="4" w:space="0" w:color="000000"/>
                  <w:left w:val="single" w:sz="4" w:space="0" w:color="000000"/>
                  <w:bottom w:val="single" w:sz="4" w:space="0" w:color="000000"/>
                  <w:right w:val="single" w:sz="4" w:space="0" w:color="000000"/>
                </w:tcBorders>
              </w:tcPr>
              <w:p w14:paraId="5A6B9C6D" w14:textId="77777777" w:rsidR="001A73E7" w:rsidRDefault="00000000">
                <w:pPr>
                  <w:ind w:left="0" w:hanging="2"/>
                  <w:rPr>
                    <w:rFonts w:ascii="Calibri" w:eastAsia="Calibri" w:hAnsi="Calibri" w:cs="Calibri"/>
                  </w:rPr>
                </w:pPr>
                <w:r>
                  <w:rPr>
                    <w:rFonts w:ascii="Calibri" w:eastAsia="Calibri" w:hAnsi="Calibri" w:cs="Calibri"/>
                  </w:rPr>
                  <w:t>100</w:t>
                </w:r>
              </w:p>
            </w:tc>
            <w:tc>
              <w:tcPr>
                <w:tcW w:w="1134" w:type="dxa"/>
                <w:tcBorders>
                  <w:top w:val="single" w:sz="4" w:space="0" w:color="000000"/>
                  <w:left w:val="single" w:sz="4" w:space="0" w:color="000000"/>
                  <w:bottom w:val="single" w:sz="4" w:space="0" w:color="000000"/>
                  <w:right w:val="single" w:sz="4" w:space="0" w:color="000000"/>
                </w:tcBorders>
              </w:tcPr>
              <w:p w14:paraId="6D5CDB36" w14:textId="77777777" w:rsidR="001A73E7" w:rsidRDefault="001A73E7">
                <w:pPr>
                  <w:ind w:left="0" w:hanging="2"/>
                  <w:rPr>
                    <w:rFonts w:ascii="Calibri" w:eastAsia="Calibri" w:hAnsi="Calibri" w:cs="Calibri"/>
                  </w:rPr>
                </w:pPr>
              </w:p>
            </w:tc>
            <w:tc>
              <w:tcPr>
                <w:tcW w:w="850" w:type="dxa"/>
                <w:tcBorders>
                  <w:top w:val="single" w:sz="4" w:space="0" w:color="000000"/>
                  <w:left w:val="single" w:sz="4" w:space="0" w:color="000000"/>
                  <w:bottom w:val="single" w:sz="4" w:space="0" w:color="000000"/>
                  <w:right w:val="single" w:sz="4" w:space="0" w:color="000000"/>
                </w:tcBorders>
              </w:tcPr>
              <w:p w14:paraId="1E5289C0" w14:textId="77777777" w:rsidR="001A73E7" w:rsidRDefault="001A73E7">
                <w:pPr>
                  <w:ind w:left="0" w:hanging="2"/>
                  <w:rPr>
                    <w:rFonts w:ascii="Calibri" w:eastAsia="Calibri" w:hAnsi="Calibri" w:cs="Calibri"/>
                  </w:rPr>
                </w:pPr>
              </w:p>
            </w:tc>
            <w:tc>
              <w:tcPr>
                <w:tcW w:w="993" w:type="dxa"/>
                <w:tcBorders>
                  <w:top w:val="single" w:sz="4" w:space="0" w:color="000000"/>
                  <w:left w:val="single" w:sz="4" w:space="0" w:color="000000"/>
                  <w:bottom w:val="single" w:sz="4" w:space="0" w:color="000000"/>
                  <w:right w:val="single" w:sz="4" w:space="0" w:color="000000"/>
                </w:tcBorders>
              </w:tcPr>
              <w:p w14:paraId="5F7B4A36" w14:textId="77777777" w:rsidR="001A73E7" w:rsidRDefault="001A73E7">
                <w:pPr>
                  <w:ind w:left="0" w:hanging="2"/>
                  <w:rPr>
                    <w:rFonts w:ascii="Calibri" w:eastAsia="Calibri" w:hAnsi="Calibri" w:cs="Calibri"/>
                  </w:rPr>
                </w:pPr>
              </w:p>
            </w:tc>
            <w:tc>
              <w:tcPr>
                <w:tcW w:w="877" w:type="dxa"/>
                <w:tcBorders>
                  <w:top w:val="single" w:sz="4" w:space="0" w:color="000000"/>
                  <w:left w:val="single" w:sz="4" w:space="0" w:color="000000"/>
                  <w:bottom w:val="single" w:sz="4" w:space="0" w:color="000000"/>
                  <w:right w:val="single" w:sz="4" w:space="0" w:color="000000"/>
                </w:tcBorders>
              </w:tcPr>
              <w:p w14:paraId="17DAF40E" w14:textId="77777777" w:rsidR="001A73E7" w:rsidRDefault="001A73E7">
                <w:pPr>
                  <w:ind w:left="0" w:hanging="2"/>
                  <w:rPr>
                    <w:rFonts w:ascii="Calibri" w:eastAsia="Calibri" w:hAnsi="Calibri" w:cs="Calibri"/>
                  </w:rPr>
                </w:pPr>
              </w:p>
            </w:tc>
          </w:tr>
          <w:tr w:rsidR="001A73E7" w14:paraId="2EE9E1CE" w14:textId="77777777">
            <w:trPr>
              <w:trHeight w:val="223"/>
            </w:trPr>
            <w:tc>
              <w:tcPr>
                <w:tcW w:w="474" w:type="dxa"/>
                <w:tcBorders>
                  <w:top w:val="single" w:sz="4" w:space="0" w:color="000000"/>
                  <w:left w:val="single" w:sz="4" w:space="0" w:color="000000"/>
                  <w:bottom w:val="single" w:sz="4" w:space="0" w:color="000000"/>
                  <w:right w:val="single" w:sz="4" w:space="0" w:color="000000"/>
                </w:tcBorders>
              </w:tcPr>
              <w:p w14:paraId="0DB2E32E" w14:textId="77777777" w:rsidR="001A73E7" w:rsidRDefault="001A73E7">
                <w:pPr>
                  <w:ind w:left="0" w:hanging="2"/>
                  <w:rPr>
                    <w:rFonts w:ascii="Calibri" w:eastAsia="Calibri" w:hAnsi="Calibri" w:cs="Calibri"/>
                  </w:rPr>
                </w:pPr>
              </w:p>
            </w:tc>
            <w:tc>
              <w:tcPr>
                <w:tcW w:w="2078" w:type="dxa"/>
                <w:tcBorders>
                  <w:top w:val="single" w:sz="4" w:space="0" w:color="000000"/>
                  <w:left w:val="single" w:sz="4" w:space="0" w:color="000000"/>
                  <w:bottom w:val="single" w:sz="4" w:space="0" w:color="000000"/>
                  <w:right w:val="single" w:sz="4" w:space="0" w:color="000000"/>
                </w:tcBorders>
              </w:tcPr>
              <w:p w14:paraId="22C20D17" w14:textId="77777777" w:rsidR="001A73E7" w:rsidRDefault="00000000">
                <w:pPr>
                  <w:ind w:left="0" w:hanging="2"/>
                  <w:rPr>
                    <w:rFonts w:ascii="Calibri" w:eastAsia="Calibri" w:hAnsi="Calibri" w:cs="Calibri"/>
                  </w:rPr>
                </w:pPr>
                <w:r>
                  <w:rPr>
                    <w:rFonts w:ascii="Calibri" w:eastAsia="Calibri" w:hAnsi="Calibri" w:cs="Calibri"/>
                  </w:rPr>
                  <w:t xml:space="preserve">NÚMERO DE SERIE </w:t>
                </w:r>
              </w:p>
            </w:tc>
            <w:tc>
              <w:tcPr>
                <w:tcW w:w="709" w:type="dxa"/>
                <w:tcBorders>
                  <w:top w:val="single" w:sz="4" w:space="0" w:color="000000"/>
                  <w:left w:val="single" w:sz="4" w:space="0" w:color="000000"/>
                  <w:bottom w:val="single" w:sz="4" w:space="0" w:color="000000"/>
                  <w:right w:val="single" w:sz="4" w:space="0" w:color="000000"/>
                </w:tcBorders>
              </w:tcPr>
              <w:p w14:paraId="097CF9BC" w14:textId="77777777" w:rsidR="001A73E7" w:rsidRDefault="00000000">
                <w:pPr>
                  <w:ind w:left="0" w:hanging="2"/>
                  <w:rPr>
                    <w:rFonts w:ascii="Calibri" w:eastAsia="Calibri" w:hAnsi="Calibri" w:cs="Calibri"/>
                  </w:rPr>
                </w:pPr>
                <w:r>
                  <w:rPr>
                    <w:rFonts w:ascii="Calibri" w:eastAsia="Calibri" w:hAnsi="Calibri" w:cs="Calibri"/>
                  </w:rPr>
                  <w:t>VARCHAR</w:t>
                </w:r>
              </w:p>
            </w:tc>
            <w:tc>
              <w:tcPr>
                <w:tcW w:w="992" w:type="dxa"/>
                <w:tcBorders>
                  <w:top w:val="single" w:sz="4" w:space="0" w:color="000000"/>
                  <w:left w:val="single" w:sz="4" w:space="0" w:color="000000"/>
                  <w:bottom w:val="single" w:sz="4" w:space="0" w:color="000000"/>
                  <w:right w:val="single" w:sz="4" w:space="0" w:color="000000"/>
                </w:tcBorders>
              </w:tcPr>
              <w:p w14:paraId="1A8554A0" w14:textId="77777777" w:rsidR="001A73E7" w:rsidRDefault="00000000">
                <w:pPr>
                  <w:ind w:left="0" w:hanging="2"/>
                  <w:rPr>
                    <w:rFonts w:ascii="Calibri" w:eastAsia="Calibri" w:hAnsi="Calibri" w:cs="Calibri"/>
                  </w:rPr>
                </w:pPr>
                <w:r>
                  <w:rPr>
                    <w:rFonts w:ascii="Calibri" w:eastAsia="Calibri" w:hAnsi="Calibri" w:cs="Calibri"/>
                  </w:rPr>
                  <w:t>NOT NULL</w:t>
                </w:r>
              </w:p>
            </w:tc>
            <w:tc>
              <w:tcPr>
                <w:tcW w:w="992" w:type="dxa"/>
                <w:tcBorders>
                  <w:top w:val="single" w:sz="4" w:space="0" w:color="000000"/>
                  <w:left w:val="single" w:sz="4" w:space="0" w:color="000000"/>
                  <w:bottom w:val="single" w:sz="4" w:space="0" w:color="000000"/>
                  <w:right w:val="single" w:sz="4" w:space="0" w:color="000000"/>
                </w:tcBorders>
              </w:tcPr>
              <w:p w14:paraId="080C41DD" w14:textId="77777777" w:rsidR="001A73E7" w:rsidRDefault="001A73E7">
                <w:pPr>
                  <w:ind w:left="0" w:hanging="2"/>
                  <w:rPr>
                    <w:rFonts w:ascii="Calibri" w:eastAsia="Calibri" w:hAnsi="Calibri" w:cs="Calibri"/>
                  </w:rPr>
                </w:pPr>
              </w:p>
            </w:tc>
            <w:tc>
              <w:tcPr>
                <w:tcW w:w="1213" w:type="dxa"/>
                <w:tcBorders>
                  <w:top w:val="single" w:sz="4" w:space="0" w:color="000000"/>
                  <w:left w:val="single" w:sz="4" w:space="0" w:color="000000"/>
                  <w:bottom w:val="single" w:sz="4" w:space="0" w:color="000000"/>
                  <w:right w:val="single" w:sz="4" w:space="0" w:color="000000"/>
                </w:tcBorders>
              </w:tcPr>
              <w:p w14:paraId="5947768D" w14:textId="77777777" w:rsidR="001A73E7" w:rsidRDefault="00000000">
                <w:pPr>
                  <w:ind w:left="0" w:hanging="2"/>
                  <w:rPr>
                    <w:rFonts w:ascii="Calibri" w:eastAsia="Calibri" w:hAnsi="Calibri" w:cs="Calibri"/>
                  </w:rPr>
                </w:pPr>
                <w:r>
                  <w:rPr>
                    <w:rFonts w:ascii="Calibri" w:eastAsia="Calibri" w:hAnsi="Calibri" w:cs="Calibri"/>
                  </w:rPr>
                  <w:t>100</w:t>
                </w:r>
              </w:p>
            </w:tc>
            <w:tc>
              <w:tcPr>
                <w:tcW w:w="1134" w:type="dxa"/>
                <w:tcBorders>
                  <w:top w:val="single" w:sz="4" w:space="0" w:color="000000"/>
                  <w:left w:val="single" w:sz="4" w:space="0" w:color="000000"/>
                  <w:bottom w:val="single" w:sz="4" w:space="0" w:color="000000"/>
                  <w:right w:val="single" w:sz="4" w:space="0" w:color="000000"/>
                </w:tcBorders>
              </w:tcPr>
              <w:p w14:paraId="259BF310" w14:textId="77777777" w:rsidR="001A73E7" w:rsidRDefault="001A73E7">
                <w:pPr>
                  <w:ind w:left="0" w:hanging="2"/>
                  <w:rPr>
                    <w:rFonts w:ascii="Calibri" w:eastAsia="Calibri" w:hAnsi="Calibri" w:cs="Calibri"/>
                  </w:rPr>
                </w:pPr>
              </w:p>
            </w:tc>
            <w:tc>
              <w:tcPr>
                <w:tcW w:w="850" w:type="dxa"/>
                <w:tcBorders>
                  <w:top w:val="single" w:sz="4" w:space="0" w:color="000000"/>
                  <w:left w:val="single" w:sz="4" w:space="0" w:color="000000"/>
                  <w:bottom w:val="single" w:sz="4" w:space="0" w:color="000000"/>
                  <w:right w:val="single" w:sz="4" w:space="0" w:color="000000"/>
                </w:tcBorders>
              </w:tcPr>
              <w:p w14:paraId="6AC87F9B" w14:textId="77777777" w:rsidR="001A73E7" w:rsidRDefault="001A73E7">
                <w:pPr>
                  <w:ind w:left="0" w:hanging="2"/>
                  <w:rPr>
                    <w:rFonts w:ascii="Calibri" w:eastAsia="Calibri" w:hAnsi="Calibri" w:cs="Calibri"/>
                  </w:rPr>
                </w:pPr>
              </w:p>
            </w:tc>
            <w:tc>
              <w:tcPr>
                <w:tcW w:w="993" w:type="dxa"/>
                <w:tcBorders>
                  <w:top w:val="single" w:sz="4" w:space="0" w:color="000000"/>
                  <w:left w:val="single" w:sz="4" w:space="0" w:color="000000"/>
                  <w:bottom w:val="single" w:sz="4" w:space="0" w:color="000000"/>
                  <w:right w:val="single" w:sz="4" w:space="0" w:color="000000"/>
                </w:tcBorders>
              </w:tcPr>
              <w:p w14:paraId="28D45280" w14:textId="77777777" w:rsidR="001A73E7" w:rsidRDefault="001A73E7">
                <w:pPr>
                  <w:ind w:left="0" w:hanging="2"/>
                  <w:rPr>
                    <w:rFonts w:ascii="Calibri" w:eastAsia="Calibri" w:hAnsi="Calibri" w:cs="Calibri"/>
                  </w:rPr>
                </w:pPr>
              </w:p>
            </w:tc>
            <w:tc>
              <w:tcPr>
                <w:tcW w:w="877" w:type="dxa"/>
                <w:tcBorders>
                  <w:top w:val="single" w:sz="4" w:space="0" w:color="000000"/>
                  <w:left w:val="single" w:sz="4" w:space="0" w:color="000000"/>
                  <w:bottom w:val="single" w:sz="4" w:space="0" w:color="000000"/>
                  <w:right w:val="single" w:sz="4" w:space="0" w:color="000000"/>
                </w:tcBorders>
              </w:tcPr>
              <w:p w14:paraId="746DAF45" w14:textId="77777777" w:rsidR="001A73E7" w:rsidRDefault="001A73E7">
                <w:pPr>
                  <w:ind w:left="0" w:hanging="2"/>
                  <w:rPr>
                    <w:rFonts w:ascii="Calibri" w:eastAsia="Calibri" w:hAnsi="Calibri" w:cs="Calibri"/>
                  </w:rPr>
                </w:pPr>
              </w:p>
            </w:tc>
          </w:tr>
          <w:tr w:rsidR="001A73E7" w14:paraId="44E09A18" w14:textId="77777777">
            <w:trPr>
              <w:trHeight w:val="223"/>
            </w:trPr>
            <w:tc>
              <w:tcPr>
                <w:tcW w:w="474" w:type="dxa"/>
                <w:tcBorders>
                  <w:top w:val="single" w:sz="4" w:space="0" w:color="000000"/>
                  <w:left w:val="single" w:sz="4" w:space="0" w:color="000000"/>
                  <w:bottom w:val="single" w:sz="4" w:space="0" w:color="000000"/>
                  <w:right w:val="single" w:sz="4" w:space="0" w:color="000000"/>
                </w:tcBorders>
              </w:tcPr>
              <w:p w14:paraId="5D885980" w14:textId="77777777" w:rsidR="001A73E7" w:rsidRDefault="001A73E7">
                <w:pPr>
                  <w:ind w:left="0" w:hanging="2"/>
                  <w:rPr>
                    <w:rFonts w:ascii="Calibri" w:eastAsia="Calibri" w:hAnsi="Calibri" w:cs="Calibri"/>
                  </w:rPr>
                </w:pPr>
              </w:p>
            </w:tc>
            <w:tc>
              <w:tcPr>
                <w:tcW w:w="2078" w:type="dxa"/>
                <w:tcBorders>
                  <w:top w:val="single" w:sz="4" w:space="0" w:color="000000"/>
                  <w:left w:val="single" w:sz="4" w:space="0" w:color="000000"/>
                  <w:bottom w:val="single" w:sz="4" w:space="0" w:color="000000"/>
                  <w:right w:val="single" w:sz="4" w:space="0" w:color="000000"/>
                </w:tcBorders>
              </w:tcPr>
              <w:p w14:paraId="52DE7025" w14:textId="77777777" w:rsidR="001A73E7" w:rsidRDefault="00000000">
                <w:pPr>
                  <w:ind w:left="0" w:hanging="2"/>
                  <w:rPr>
                    <w:rFonts w:ascii="Calibri" w:eastAsia="Calibri" w:hAnsi="Calibri" w:cs="Calibri"/>
                  </w:rPr>
                </w:pPr>
                <w:r>
                  <w:rPr>
                    <w:rFonts w:ascii="Calibri" w:eastAsia="Calibri" w:hAnsi="Calibri" w:cs="Calibri"/>
                  </w:rPr>
                  <w:t>FECHA INGRESO</w:t>
                </w:r>
              </w:p>
            </w:tc>
            <w:tc>
              <w:tcPr>
                <w:tcW w:w="709" w:type="dxa"/>
                <w:tcBorders>
                  <w:top w:val="single" w:sz="4" w:space="0" w:color="000000"/>
                  <w:left w:val="single" w:sz="4" w:space="0" w:color="000000"/>
                  <w:bottom w:val="single" w:sz="4" w:space="0" w:color="000000"/>
                  <w:right w:val="single" w:sz="4" w:space="0" w:color="000000"/>
                </w:tcBorders>
              </w:tcPr>
              <w:p w14:paraId="3A8123D1" w14:textId="77777777" w:rsidR="001A73E7" w:rsidRDefault="00000000">
                <w:pPr>
                  <w:ind w:left="0" w:hanging="2"/>
                  <w:rPr>
                    <w:rFonts w:ascii="Calibri" w:eastAsia="Calibri" w:hAnsi="Calibri" w:cs="Calibri"/>
                  </w:rPr>
                </w:pPr>
                <w:r>
                  <w:rPr>
                    <w:rFonts w:ascii="Calibri" w:eastAsia="Calibri" w:hAnsi="Calibri" w:cs="Calibri"/>
                  </w:rPr>
                  <w:t>DATE</w:t>
                </w:r>
              </w:p>
            </w:tc>
            <w:tc>
              <w:tcPr>
                <w:tcW w:w="992" w:type="dxa"/>
                <w:tcBorders>
                  <w:top w:val="single" w:sz="4" w:space="0" w:color="000000"/>
                  <w:left w:val="single" w:sz="4" w:space="0" w:color="000000"/>
                  <w:bottom w:val="single" w:sz="4" w:space="0" w:color="000000"/>
                  <w:right w:val="single" w:sz="4" w:space="0" w:color="000000"/>
                </w:tcBorders>
              </w:tcPr>
              <w:p w14:paraId="0747E3BE" w14:textId="77777777" w:rsidR="001A73E7" w:rsidRDefault="00000000">
                <w:pPr>
                  <w:ind w:left="0" w:hanging="2"/>
                  <w:rPr>
                    <w:rFonts w:ascii="Calibri" w:eastAsia="Calibri" w:hAnsi="Calibri" w:cs="Calibri"/>
                  </w:rPr>
                </w:pPr>
                <w:r>
                  <w:rPr>
                    <w:rFonts w:ascii="Calibri" w:eastAsia="Calibri" w:hAnsi="Calibri" w:cs="Calibri"/>
                  </w:rPr>
                  <w:t>NOT NULL</w:t>
                </w:r>
              </w:p>
            </w:tc>
            <w:tc>
              <w:tcPr>
                <w:tcW w:w="992" w:type="dxa"/>
                <w:tcBorders>
                  <w:top w:val="single" w:sz="4" w:space="0" w:color="000000"/>
                  <w:left w:val="single" w:sz="4" w:space="0" w:color="000000"/>
                  <w:bottom w:val="single" w:sz="4" w:space="0" w:color="000000"/>
                  <w:right w:val="single" w:sz="4" w:space="0" w:color="000000"/>
                </w:tcBorders>
              </w:tcPr>
              <w:p w14:paraId="6BF8A931" w14:textId="77777777" w:rsidR="001A73E7" w:rsidRDefault="001A73E7">
                <w:pPr>
                  <w:ind w:left="0" w:hanging="2"/>
                  <w:rPr>
                    <w:rFonts w:ascii="Calibri" w:eastAsia="Calibri" w:hAnsi="Calibri" w:cs="Calibri"/>
                  </w:rPr>
                </w:pPr>
              </w:p>
            </w:tc>
            <w:tc>
              <w:tcPr>
                <w:tcW w:w="1213" w:type="dxa"/>
                <w:tcBorders>
                  <w:top w:val="single" w:sz="4" w:space="0" w:color="000000"/>
                  <w:left w:val="single" w:sz="4" w:space="0" w:color="000000"/>
                  <w:bottom w:val="single" w:sz="4" w:space="0" w:color="000000"/>
                  <w:right w:val="single" w:sz="4" w:space="0" w:color="000000"/>
                </w:tcBorders>
              </w:tcPr>
              <w:p w14:paraId="3D7FAD58" w14:textId="77777777" w:rsidR="001A73E7" w:rsidRDefault="001A73E7">
                <w:pPr>
                  <w:ind w:left="0" w:hanging="2"/>
                  <w:rPr>
                    <w:rFonts w:ascii="Calibri" w:eastAsia="Calibri" w:hAnsi="Calibri" w:cs="Calibri"/>
                  </w:rPr>
                </w:pPr>
              </w:p>
            </w:tc>
            <w:tc>
              <w:tcPr>
                <w:tcW w:w="1134" w:type="dxa"/>
                <w:tcBorders>
                  <w:top w:val="single" w:sz="4" w:space="0" w:color="000000"/>
                  <w:left w:val="single" w:sz="4" w:space="0" w:color="000000"/>
                  <w:bottom w:val="single" w:sz="4" w:space="0" w:color="000000"/>
                  <w:right w:val="single" w:sz="4" w:space="0" w:color="000000"/>
                </w:tcBorders>
              </w:tcPr>
              <w:p w14:paraId="6629DC36" w14:textId="77777777" w:rsidR="001A73E7" w:rsidRDefault="001A73E7">
                <w:pPr>
                  <w:ind w:left="0" w:hanging="2"/>
                  <w:rPr>
                    <w:rFonts w:ascii="Calibri" w:eastAsia="Calibri" w:hAnsi="Calibri" w:cs="Calibri"/>
                  </w:rPr>
                </w:pPr>
              </w:p>
            </w:tc>
            <w:tc>
              <w:tcPr>
                <w:tcW w:w="850" w:type="dxa"/>
                <w:tcBorders>
                  <w:top w:val="single" w:sz="4" w:space="0" w:color="000000"/>
                  <w:left w:val="single" w:sz="4" w:space="0" w:color="000000"/>
                  <w:bottom w:val="single" w:sz="4" w:space="0" w:color="000000"/>
                  <w:right w:val="single" w:sz="4" w:space="0" w:color="000000"/>
                </w:tcBorders>
              </w:tcPr>
              <w:p w14:paraId="6EF1FC40" w14:textId="77777777" w:rsidR="001A73E7" w:rsidRDefault="001A73E7">
                <w:pPr>
                  <w:ind w:left="0" w:hanging="2"/>
                  <w:rPr>
                    <w:rFonts w:ascii="Calibri" w:eastAsia="Calibri" w:hAnsi="Calibri" w:cs="Calibri"/>
                  </w:rPr>
                </w:pPr>
              </w:p>
            </w:tc>
            <w:tc>
              <w:tcPr>
                <w:tcW w:w="993" w:type="dxa"/>
                <w:tcBorders>
                  <w:top w:val="single" w:sz="4" w:space="0" w:color="000000"/>
                  <w:left w:val="single" w:sz="4" w:space="0" w:color="000000"/>
                  <w:bottom w:val="single" w:sz="4" w:space="0" w:color="000000"/>
                  <w:right w:val="single" w:sz="4" w:space="0" w:color="000000"/>
                </w:tcBorders>
              </w:tcPr>
              <w:p w14:paraId="54670E06" w14:textId="77777777" w:rsidR="001A73E7" w:rsidRDefault="001A73E7">
                <w:pPr>
                  <w:ind w:left="0" w:hanging="2"/>
                  <w:rPr>
                    <w:rFonts w:ascii="Calibri" w:eastAsia="Calibri" w:hAnsi="Calibri" w:cs="Calibri"/>
                  </w:rPr>
                </w:pPr>
              </w:p>
            </w:tc>
            <w:tc>
              <w:tcPr>
                <w:tcW w:w="877" w:type="dxa"/>
                <w:tcBorders>
                  <w:top w:val="single" w:sz="4" w:space="0" w:color="000000"/>
                  <w:left w:val="single" w:sz="4" w:space="0" w:color="000000"/>
                  <w:bottom w:val="single" w:sz="4" w:space="0" w:color="000000"/>
                  <w:right w:val="single" w:sz="4" w:space="0" w:color="000000"/>
                </w:tcBorders>
              </w:tcPr>
              <w:p w14:paraId="1091CFE1" w14:textId="77777777" w:rsidR="001A73E7" w:rsidRDefault="001A73E7">
                <w:pPr>
                  <w:ind w:left="0" w:hanging="2"/>
                  <w:rPr>
                    <w:rFonts w:ascii="Calibri" w:eastAsia="Calibri" w:hAnsi="Calibri" w:cs="Calibri"/>
                  </w:rPr>
                </w:pPr>
              </w:p>
            </w:tc>
          </w:tr>
          <w:tr w:rsidR="001A73E7" w14:paraId="65FA8500" w14:textId="77777777">
            <w:trPr>
              <w:trHeight w:val="223"/>
            </w:trPr>
            <w:tc>
              <w:tcPr>
                <w:tcW w:w="474" w:type="dxa"/>
                <w:tcBorders>
                  <w:top w:val="single" w:sz="4" w:space="0" w:color="000000"/>
                  <w:left w:val="single" w:sz="4" w:space="0" w:color="000000"/>
                  <w:bottom w:val="single" w:sz="4" w:space="0" w:color="000000"/>
                  <w:right w:val="single" w:sz="4" w:space="0" w:color="000000"/>
                </w:tcBorders>
              </w:tcPr>
              <w:p w14:paraId="77845CC3" w14:textId="77777777" w:rsidR="001A73E7" w:rsidRDefault="001A73E7">
                <w:pPr>
                  <w:ind w:left="0" w:hanging="2"/>
                  <w:rPr>
                    <w:rFonts w:ascii="Calibri" w:eastAsia="Calibri" w:hAnsi="Calibri" w:cs="Calibri"/>
                  </w:rPr>
                </w:pPr>
              </w:p>
            </w:tc>
            <w:tc>
              <w:tcPr>
                <w:tcW w:w="2078" w:type="dxa"/>
                <w:tcBorders>
                  <w:top w:val="single" w:sz="4" w:space="0" w:color="000000"/>
                  <w:left w:val="single" w:sz="4" w:space="0" w:color="000000"/>
                  <w:bottom w:val="single" w:sz="4" w:space="0" w:color="000000"/>
                  <w:right w:val="single" w:sz="4" w:space="0" w:color="000000"/>
                </w:tcBorders>
              </w:tcPr>
              <w:p w14:paraId="2BE7A113" w14:textId="77777777" w:rsidR="001A73E7" w:rsidRDefault="00000000">
                <w:pPr>
                  <w:ind w:left="0" w:hanging="2"/>
                  <w:rPr>
                    <w:rFonts w:ascii="Calibri" w:eastAsia="Calibri" w:hAnsi="Calibri" w:cs="Calibri"/>
                  </w:rPr>
                </w:pPr>
                <w:r>
                  <w:rPr>
                    <w:rFonts w:ascii="Calibri" w:eastAsia="Calibri" w:hAnsi="Calibri" w:cs="Calibri"/>
                  </w:rPr>
                  <w:t>ESTADO</w:t>
                </w:r>
              </w:p>
            </w:tc>
            <w:tc>
              <w:tcPr>
                <w:tcW w:w="709" w:type="dxa"/>
                <w:tcBorders>
                  <w:top w:val="single" w:sz="4" w:space="0" w:color="000000"/>
                  <w:left w:val="single" w:sz="4" w:space="0" w:color="000000"/>
                  <w:bottom w:val="single" w:sz="4" w:space="0" w:color="000000"/>
                  <w:right w:val="single" w:sz="4" w:space="0" w:color="000000"/>
                </w:tcBorders>
              </w:tcPr>
              <w:p w14:paraId="701B0FAB" w14:textId="77777777" w:rsidR="001A73E7" w:rsidRDefault="00000000">
                <w:pPr>
                  <w:ind w:left="0" w:hanging="2"/>
                  <w:rPr>
                    <w:rFonts w:ascii="Calibri" w:eastAsia="Calibri" w:hAnsi="Calibri" w:cs="Calibri"/>
                  </w:rPr>
                </w:pPr>
                <w:r>
                  <w:rPr>
                    <w:rFonts w:ascii="Calibri" w:eastAsia="Calibri" w:hAnsi="Calibri" w:cs="Calibri"/>
                  </w:rPr>
                  <w:t>VARCHAR</w:t>
                </w:r>
              </w:p>
            </w:tc>
            <w:tc>
              <w:tcPr>
                <w:tcW w:w="992" w:type="dxa"/>
                <w:tcBorders>
                  <w:top w:val="single" w:sz="4" w:space="0" w:color="000000"/>
                  <w:left w:val="single" w:sz="4" w:space="0" w:color="000000"/>
                  <w:bottom w:val="single" w:sz="4" w:space="0" w:color="000000"/>
                  <w:right w:val="single" w:sz="4" w:space="0" w:color="000000"/>
                </w:tcBorders>
              </w:tcPr>
              <w:p w14:paraId="5935150C" w14:textId="77777777" w:rsidR="001A73E7" w:rsidRDefault="00000000">
                <w:pPr>
                  <w:ind w:left="0" w:hanging="2"/>
                  <w:rPr>
                    <w:rFonts w:ascii="Calibri" w:eastAsia="Calibri" w:hAnsi="Calibri" w:cs="Calibri"/>
                  </w:rPr>
                </w:pPr>
                <w:r>
                  <w:rPr>
                    <w:rFonts w:ascii="Calibri" w:eastAsia="Calibri" w:hAnsi="Calibri" w:cs="Calibri"/>
                  </w:rPr>
                  <w:t>NOT NULL</w:t>
                </w:r>
              </w:p>
            </w:tc>
            <w:tc>
              <w:tcPr>
                <w:tcW w:w="992" w:type="dxa"/>
                <w:tcBorders>
                  <w:top w:val="single" w:sz="4" w:space="0" w:color="000000"/>
                  <w:left w:val="single" w:sz="4" w:space="0" w:color="000000"/>
                  <w:bottom w:val="single" w:sz="4" w:space="0" w:color="000000"/>
                  <w:right w:val="single" w:sz="4" w:space="0" w:color="000000"/>
                </w:tcBorders>
              </w:tcPr>
              <w:p w14:paraId="647545FF" w14:textId="77777777" w:rsidR="001A73E7" w:rsidRDefault="001A73E7">
                <w:pPr>
                  <w:ind w:left="0" w:hanging="2"/>
                  <w:rPr>
                    <w:rFonts w:ascii="Calibri" w:eastAsia="Calibri" w:hAnsi="Calibri" w:cs="Calibri"/>
                  </w:rPr>
                </w:pPr>
              </w:p>
            </w:tc>
            <w:tc>
              <w:tcPr>
                <w:tcW w:w="1213" w:type="dxa"/>
                <w:tcBorders>
                  <w:top w:val="single" w:sz="4" w:space="0" w:color="000000"/>
                  <w:left w:val="single" w:sz="4" w:space="0" w:color="000000"/>
                  <w:bottom w:val="single" w:sz="4" w:space="0" w:color="000000"/>
                  <w:right w:val="single" w:sz="4" w:space="0" w:color="000000"/>
                </w:tcBorders>
              </w:tcPr>
              <w:p w14:paraId="020B4346" w14:textId="77777777" w:rsidR="001A73E7" w:rsidRDefault="00000000">
                <w:pPr>
                  <w:ind w:left="0" w:hanging="2"/>
                  <w:rPr>
                    <w:rFonts w:ascii="Calibri" w:eastAsia="Calibri" w:hAnsi="Calibri" w:cs="Calibri"/>
                  </w:rPr>
                </w:pPr>
                <w:r>
                  <w:rPr>
                    <w:rFonts w:ascii="Calibri" w:eastAsia="Calibri" w:hAnsi="Calibri" w:cs="Calibri"/>
                  </w:rPr>
                  <w:t>50</w:t>
                </w:r>
              </w:p>
            </w:tc>
            <w:tc>
              <w:tcPr>
                <w:tcW w:w="1134" w:type="dxa"/>
                <w:tcBorders>
                  <w:top w:val="single" w:sz="4" w:space="0" w:color="000000"/>
                  <w:left w:val="single" w:sz="4" w:space="0" w:color="000000"/>
                  <w:bottom w:val="single" w:sz="4" w:space="0" w:color="000000"/>
                  <w:right w:val="single" w:sz="4" w:space="0" w:color="000000"/>
                </w:tcBorders>
              </w:tcPr>
              <w:p w14:paraId="05207CAC" w14:textId="77777777" w:rsidR="001A73E7" w:rsidRDefault="001A73E7">
                <w:pPr>
                  <w:ind w:left="0" w:hanging="2"/>
                  <w:rPr>
                    <w:rFonts w:ascii="Calibri" w:eastAsia="Calibri" w:hAnsi="Calibri" w:cs="Calibri"/>
                  </w:rPr>
                </w:pPr>
              </w:p>
            </w:tc>
            <w:tc>
              <w:tcPr>
                <w:tcW w:w="850" w:type="dxa"/>
                <w:tcBorders>
                  <w:top w:val="single" w:sz="4" w:space="0" w:color="000000"/>
                  <w:left w:val="single" w:sz="4" w:space="0" w:color="000000"/>
                  <w:bottom w:val="single" w:sz="4" w:space="0" w:color="000000"/>
                  <w:right w:val="single" w:sz="4" w:space="0" w:color="000000"/>
                </w:tcBorders>
              </w:tcPr>
              <w:p w14:paraId="4A5B745B" w14:textId="77777777" w:rsidR="001A73E7" w:rsidRDefault="001A73E7">
                <w:pPr>
                  <w:ind w:left="0" w:hanging="2"/>
                  <w:rPr>
                    <w:rFonts w:ascii="Calibri" w:eastAsia="Calibri" w:hAnsi="Calibri" w:cs="Calibri"/>
                  </w:rPr>
                </w:pPr>
              </w:p>
            </w:tc>
            <w:tc>
              <w:tcPr>
                <w:tcW w:w="993" w:type="dxa"/>
                <w:tcBorders>
                  <w:top w:val="single" w:sz="4" w:space="0" w:color="000000"/>
                  <w:left w:val="single" w:sz="4" w:space="0" w:color="000000"/>
                  <w:bottom w:val="single" w:sz="4" w:space="0" w:color="000000"/>
                  <w:right w:val="single" w:sz="4" w:space="0" w:color="000000"/>
                </w:tcBorders>
              </w:tcPr>
              <w:p w14:paraId="318B956D" w14:textId="77777777" w:rsidR="001A73E7" w:rsidRDefault="001A73E7">
                <w:pPr>
                  <w:ind w:left="0" w:hanging="2"/>
                  <w:rPr>
                    <w:rFonts w:ascii="Calibri" w:eastAsia="Calibri" w:hAnsi="Calibri" w:cs="Calibri"/>
                  </w:rPr>
                </w:pPr>
              </w:p>
            </w:tc>
            <w:tc>
              <w:tcPr>
                <w:tcW w:w="877" w:type="dxa"/>
                <w:tcBorders>
                  <w:top w:val="single" w:sz="4" w:space="0" w:color="000000"/>
                  <w:left w:val="single" w:sz="4" w:space="0" w:color="000000"/>
                  <w:bottom w:val="single" w:sz="4" w:space="0" w:color="000000"/>
                  <w:right w:val="single" w:sz="4" w:space="0" w:color="000000"/>
                </w:tcBorders>
              </w:tcPr>
              <w:p w14:paraId="52F04100" w14:textId="77777777" w:rsidR="001A73E7" w:rsidRDefault="001A73E7">
                <w:pPr>
                  <w:ind w:left="0" w:hanging="2"/>
                  <w:rPr>
                    <w:rFonts w:ascii="Calibri" w:eastAsia="Calibri" w:hAnsi="Calibri" w:cs="Calibri"/>
                  </w:rPr>
                </w:pPr>
              </w:p>
            </w:tc>
          </w:tr>
          <w:tr w:rsidR="001A73E7" w14:paraId="4F8B114B" w14:textId="77777777">
            <w:trPr>
              <w:trHeight w:val="223"/>
            </w:trPr>
            <w:tc>
              <w:tcPr>
                <w:tcW w:w="474" w:type="dxa"/>
                <w:tcBorders>
                  <w:top w:val="single" w:sz="4" w:space="0" w:color="000000"/>
                  <w:left w:val="single" w:sz="4" w:space="0" w:color="000000"/>
                  <w:bottom w:val="single" w:sz="4" w:space="0" w:color="000000"/>
                  <w:right w:val="single" w:sz="4" w:space="0" w:color="000000"/>
                </w:tcBorders>
              </w:tcPr>
              <w:p w14:paraId="56CD2F55" w14:textId="77777777" w:rsidR="001A73E7" w:rsidRDefault="001A73E7">
                <w:pPr>
                  <w:ind w:left="0" w:hanging="2"/>
                  <w:rPr>
                    <w:rFonts w:ascii="Calibri" w:eastAsia="Calibri" w:hAnsi="Calibri" w:cs="Calibri"/>
                  </w:rPr>
                </w:pPr>
              </w:p>
            </w:tc>
            <w:tc>
              <w:tcPr>
                <w:tcW w:w="2078" w:type="dxa"/>
                <w:tcBorders>
                  <w:top w:val="single" w:sz="4" w:space="0" w:color="000000"/>
                  <w:left w:val="single" w:sz="4" w:space="0" w:color="000000"/>
                  <w:bottom w:val="single" w:sz="4" w:space="0" w:color="000000"/>
                  <w:right w:val="single" w:sz="4" w:space="0" w:color="000000"/>
                </w:tcBorders>
              </w:tcPr>
              <w:p w14:paraId="189DC405" w14:textId="77777777" w:rsidR="001A73E7" w:rsidRDefault="001A73E7">
                <w:pPr>
                  <w:ind w:left="0" w:hanging="2"/>
                  <w:rPr>
                    <w:rFonts w:ascii="Calibri" w:eastAsia="Calibri" w:hAnsi="Calibri" w:cs="Calibri"/>
                  </w:rPr>
                </w:pPr>
              </w:p>
            </w:tc>
            <w:tc>
              <w:tcPr>
                <w:tcW w:w="709" w:type="dxa"/>
                <w:tcBorders>
                  <w:top w:val="single" w:sz="4" w:space="0" w:color="000000"/>
                  <w:left w:val="single" w:sz="4" w:space="0" w:color="000000"/>
                  <w:bottom w:val="single" w:sz="4" w:space="0" w:color="000000"/>
                  <w:right w:val="single" w:sz="4" w:space="0" w:color="000000"/>
                </w:tcBorders>
              </w:tcPr>
              <w:p w14:paraId="7775BC1F" w14:textId="77777777" w:rsidR="001A73E7" w:rsidRDefault="001A73E7">
                <w:pPr>
                  <w:ind w:left="0" w:hanging="2"/>
                  <w:rPr>
                    <w:rFonts w:ascii="Calibri" w:eastAsia="Calibri" w:hAnsi="Calibri" w:cs="Calibri"/>
                  </w:rPr>
                </w:pPr>
              </w:p>
            </w:tc>
            <w:tc>
              <w:tcPr>
                <w:tcW w:w="992" w:type="dxa"/>
                <w:tcBorders>
                  <w:top w:val="single" w:sz="4" w:space="0" w:color="000000"/>
                  <w:left w:val="single" w:sz="4" w:space="0" w:color="000000"/>
                  <w:bottom w:val="single" w:sz="4" w:space="0" w:color="000000"/>
                  <w:right w:val="single" w:sz="4" w:space="0" w:color="000000"/>
                </w:tcBorders>
              </w:tcPr>
              <w:p w14:paraId="7ABED5F6" w14:textId="77777777" w:rsidR="001A73E7" w:rsidRDefault="001A73E7">
                <w:pPr>
                  <w:ind w:left="0" w:hanging="2"/>
                  <w:rPr>
                    <w:rFonts w:ascii="Calibri" w:eastAsia="Calibri" w:hAnsi="Calibri" w:cs="Calibri"/>
                  </w:rPr>
                </w:pPr>
              </w:p>
            </w:tc>
            <w:tc>
              <w:tcPr>
                <w:tcW w:w="992" w:type="dxa"/>
                <w:tcBorders>
                  <w:top w:val="single" w:sz="4" w:space="0" w:color="000000"/>
                  <w:left w:val="single" w:sz="4" w:space="0" w:color="000000"/>
                  <w:bottom w:val="single" w:sz="4" w:space="0" w:color="000000"/>
                  <w:right w:val="single" w:sz="4" w:space="0" w:color="000000"/>
                </w:tcBorders>
              </w:tcPr>
              <w:p w14:paraId="0623435E" w14:textId="77777777" w:rsidR="001A73E7" w:rsidRDefault="001A73E7">
                <w:pPr>
                  <w:ind w:left="0" w:hanging="2"/>
                  <w:rPr>
                    <w:rFonts w:ascii="Calibri" w:eastAsia="Calibri" w:hAnsi="Calibri" w:cs="Calibri"/>
                  </w:rPr>
                </w:pPr>
              </w:p>
            </w:tc>
            <w:tc>
              <w:tcPr>
                <w:tcW w:w="1213" w:type="dxa"/>
                <w:tcBorders>
                  <w:top w:val="single" w:sz="4" w:space="0" w:color="000000"/>
                  <w:left w:val="single" w:sz="4" w:space="0" w:color="000000"/>
                  <w:bottom w:val="single" w:sz="4" w:space="0" w:color="000000"/>
                  <w:right w:val="single" w:sz="4" w:space="0" w:color="000000"/>
                </w:tcBorders>
              </w:tcPr>
              <w:p w14:paraId="11DC3083" w14:textId="77777777" w:rsidR="001A73E7" w:rsidRDefault="001A73E7">
                <w:pPr>
                  <w:ind w:left="0" w:hanging="2"/>
                  <w:rPr>
                    <w:rFonts w:ascii="Calibri" w:eastAsia="Calibri" w:hAnsi="Calibri" w:cs="Calibri"/>
                  </w:rPr>
                </w:pPr>
              </w:p>
            </w:tc>
            <w:tc>
              <w:tcPr>
                <w:tcW w:w="1134" w:type="dxa"/>
                <w:tcBorders>
                  <w:top w:val="single" w:sz="4" w:space="0" w:color="000000"/>
                  <w:left w:val="single" w:sz="4" w:space="0" w:color="000000"/>
                  <w:bottom w:val="single" w:sz="4" w:space="0" w:color="000000"/>
                  <w:right w:val="single" w:sz="4" w:space="0" w:color="000000"/>
                </w:tcBorders>
              </w:tcPr>
              <w:p w14:paraId="473DD061" w14:textId="77777777" w:rsidR="001A73E7" w:rsidRDefault="001A73E7">
                <w:pPr>
                  <w:ind w:left="0" w:hanging="2"/>
                  <w:rPr>
                    <w:rFonts w:ascii="Calibri" w:eastAsia="Calibri" w:hAnsi="Calibri" w:cs="Calibri"/>
                  </w:rPr>
                </w:pPr>
              </w:p>
            </w:tc>
            <w:tc>
              <w:tcPr>
                <w:tcW w:w="850" w:type="dxa"/>
                <w:tcBorders>
                  <w:top w:val="single" w:sz="4" w:space="0" w:color="000000"/>
                  <w:left w:val="single" w:sz="4" w:space="0" w:color="000000"/>
                  <w:bottom w:val="single" w:sz="4" w:space="0" w:color="000000"/>
                  <w:right w:val="single" w:sz="4" w:space="0" w:color="000000"/>
                </w:tcBorders>
              </w:tcPr>
              <w:p w14:paraId="296FFB52" w14:textId="77777777" w:rsidR="001A73E7" w:rsidRDefault="001A73E7">
                <w:pPr>
                  <w:ind w:left="0" w:hanging="2"/>
                  <w:rPr>
                    <w:rFonts w:ascii="Calibri" w:eastAsia="Calibri" w:hAnsi="Calibri" w:cs="Calibri"/>
                  </w:rPr>
                </w:pPr>
              </w:p>
            </w:tc>
            <w:tc>
              <w:tcPr>
                <w:tcW w:w="993" w:type="dxa"/>
                <w:tcBorders>
                  <w:top w:val="single" w:sz="4" w:space="0" w:color="000000"/>
                  <w:left w:val="single" w:sz="4" w:space="0" w:color="000000"/>
                  <w:bottom w:val="single" w:sz="4" w:space="0" w:color="000000"/>
                  <w:right w:val="single" w:sz="4" w:space="0" w:color="000000"/>
                </w:tcBorders>
              </w:tcPr>
              <w:p w14:paraId="480949B6" w14:textId="77777777" w:rsidR="001A73E7" w:rsidRDefault="001A73E7">
                <w:pPr>
                  <w:ind w:left="0" w:hanging="2"/>
                  <w:rPr>
                    <w:rFonts w:ascii="Calibri" w:eastAsia="Calibri" w:hAnsi="Calibri" w:cs="Calibri"/>
                  </w:rPr>
                </w:pPr>
              </w:p>
            </w:tc>
            <w:tc>
              <w:tcPr>
                <w:tcW w:w="877" w:type="dxa"/>
                <w:tcBorders>
                  <w:top w:val="single" w:sz="4" w:space="0" w:color="000000"/>
                  <w:left w:val="single" w:sz="4" w:space="0" w:color="000000"/>
                  <w:bottom w:val="single" w:sz="4" w:space="0" w:color="000000"/>
                  <w:right w:val="single" w:sz="4" w:space="0" w:color="000000"/>
                </w:tcBorders>
              </w:tcPr>
              <w:p w14:paraId="275DAB8D" w14:textId="77777777" w:rsidR="001A73E7" w:rsidRDefault="00000000">
                <w:pPr>
                  <w:ind w:left="0" w:hanging="2"/>
                  <w:rPr>
                    <w:rFonts w:ascii="Calibri" w:eastAsia="Calibri" w:hAnsi="Calibri" w:cs="Calibri"/>
                  </w:rPr>
                </w:pPr>
              </w:p>
            </w:tc>
          </w:tr>
        </w:tbl>
      </w:sdtContent>
    </w:sdt>
    <w:p w14:paraId="2523589E" w14:textId="77777777" w:rsidR="001A73E7" w:rsidRDefault="00000000">
      <w:pPr>
        <w:widowControl w:val="0"/>
        <w:ind w:left="0" w:hanging="2"/>
        <w:rPr>
          <w:rFonts w:ascii="Calibri" w:eastAsia="Calibri" w:hAnsi="Calibri" w:cs="Calibri"/>
          <w:b/>
        </w:rPr>
      </w:pPr>
      <w:r>
        <w:rPr>
          <w:rFonts w:ascii="Calibri" w:eastAsia="Calibri" w:hAnsi="Calibri" w:cs="Calibri"/>
          <w:b/>
          <w:highlight w:val="white"/>
        </w:rPr>
        <w:t>Relaciones:</w:t>
      </w:r>
    </w:p>
    <w:sdt>
      <w:sdtPr>
        <w:tag w:val="goog_rdk_25"/>
        <w:id w:val="555981941"/>
        <w:lock w:val="contentLocked"/>
      </w:sdtPr>
      <w:sdtContent>
        <w:tbl>
          <w:tblPr>
            <w:tblStyle w:val="afffff1"/>
            <w:tblW w:w="9420" w:type="dxa"/>
            <w:tblInd w:w="0" w:type="dxa"/>
            <w:tblLayout w:type="fixed"/>
            <w:tblLook w:val="0000" w:firstRow="0" w:lastRow="0" w:firstColumn="0" w:lastColumn="0" w:noHBand="0" w:noVBand="0"/>
          </w:tblPr>
          <w:tblGrid>
            <w:gridCol w:w="2291"/>
            <w:gridCol w:w="3345"/>
            <w:gridCol w:w="3784"/>
          </w:tblGrid>
          <w:tr w:rsidR="001A73E7" w14:paraId="586A41C3" w14:textId="77777777">
            <w:trPr>
              <w:cantSplit/>
              <w:tblHeader/>
            </w:trPr>
            <w:tc>
              <w:tcPr>
                <w:tcW w:w="2291" w:type="dxa"/>
                <w:tcBorders>
                  <w:top w:val="single" w:sz="4" w:space="0" w:color="000000"/>
                  <w:left w:val="single" w:sz="4" w:space="0" w:color="000000"/>
                  <w:bottom w:val="single" w:sz="4" w:space="0" w:color="000000"/>
                  <w:right w:val="single" w:sz="4" w:space="0" w:color="000000"/>
                </w:tcBorders>
                <w:shd w:val="clear" w:color="auto" w:fill="EFEFEF"/>
              </w:tcPr>
              <w:p w14:paraId="580B6E3A" w14:textId="77777777" w:rsidR="001A73E7" w:rsidRDefault="00000000">
                <w:pPr>
                  <w:ind w:left="0" w:hanging="2"/>
                  <w:rPr>
                    <w:rFonts w:ascii="Calibri" w:eastAsia="Calibri" w:hAnsi="Calibri" w:cs="Calibri"/>
                  </w:rPr>
                </w:pPr>
                <w:r>
                  <w:rPr>
                    <w:rFonts w:ascii="Calibri" w:eastAsia="Calibri" w:hAnsi="Calibri" w:cs="Calibri"/>
                    <w:b/>
                  </w:rPr>
                  <w:t>Columnas</w:t>
                </w:r>
              </w:p>
            </w:tc>
            <w:tc>
              <w:tcPr>
                <w:tcW w:w="3345" w:type="dxa"/>
                <w:tcBorders>
                  <w:top w:val="single" w:sz="4" w:space="0" w:color="000000"/>
                  <w:left w:val="single" w:sz="4" w:space="0" w:color="000000"/>
                  <w:bottom w:val="single" w:sz="4" w:space="0" w:color="000000"/>
                  <w:right w:val="single" w:sz="4" w:space="0" w:color="000000"/>
                </w:tcBorders>
                <w:shd w:val="clear" w:color="auto" w:fill="EFEFEF"/>
              </w:tcPr>
              <w:p w14:paraId="49909630" w14:textId="77777777" w:rsidR="001A73E7" w:rsidRDefault="00000000">
                <w:pPr>
                  <w:ind w:left="0" w:hanging="2"/>
                  <w:rPr>
                    <w:rFonts w:ascii="Calibri" w:eastAsia="Calibri" w:hAnsi="Calibri" w:cs="Calibri"/>
                  </w:rPr>
                </w:pPr>
                <w:r>
                  <w:rPr>
                    <w:rFonts w:ascii="Calibri" w:eastAsia="Calibri" w:hAnsi="Calibri" w:cs="Calibri"/>
                    <w:b/>
                  </w:rPr>
                  <w:t>Asociación</w:t>
                </w:r>
              </w:p>
            </w:tc>
            <w:tc>
              <w:tcPr>
                <w:tcW w:w="3784" w:type="dxa"/>
                <w:tcBorders>
                  <w:top w:val="single" w:sz="4" w:space="0" w:color="000000"/>
                  <w:left w:val="single" w:sz="4" w:space="0" w:color="000000"/>
                  <w:bottom w:val="single" w:sz="4" w:space="0" w:color="000000"/>
                  <w:right w:val="single" w:sz="4" w:space="0" w:color="000000"/>
                </w:tcBorders>
                <w:shd w:val="clear" w:color="auto" w:fill="EFEFEF"/>
              </w:tcPr>
              <w:p w14:paraId="4ADE9796" w14:textId="77777777" w:rsidR="001A73E7" w:rsidRDefault="00000000">
                <w:pPr>
                  <w:ind w:left="0" w:hanging="2"/>
                  <w:rPr>
                    <w:rFonts w:ascii="Calibri" w:eastAsia="Calibri" w:hAnsi="Calibri" w:cs="Calibri"/>
                  </w:rPr>
                </w:pPr>
                <w:r>
                  <w:rPr>
                    <w:rFonts w:ascii="Calibri" w:eastAsia="Calibri" w:hAnsi="Calibri" w:cs="Calibri"/>
                    <w:b/>
                  </w:rPr>
                  <w:t>Notas</w:t>
                </w:r>
              </w:p>
            </w:tc>
          </w:tr>
          <w:tr w:rsidR="001A73E7" w14:paraId="73C1FABC" w14:textId="77777777">
            <w:trPr>
              <w:trHeight w:val="338"/>
            </w:trPr>
            <w:tc>
              <w:tcPr>
                <w:tcW w:w="2291" w:type="dxa"/>
                <w:tcBorders>
                  <w:top w:val="single" w:sz="4" w:space="0" w:color="000000"/>
                  <w:left w:val="single" w:sz="4" w:space="0" w:color="000000"/>
                  <w:bottom w:val="single" w:sz="4" w:space="0" w:color="000000"/>
                  <w:right w:val="single" w:sz="4" w:space="0" w:color="000000"/>
                </w:tcBorders>
              </w:tcPr>
              <w:p w14:paraId="7F69C1BC" w14:textId="77777777" w:rsidR="001A73E7" w:rsidRDefault="00000000">
                <w:pPr>
                  <w:ind w:left="0" w:hanging="2"/>
                  <w:rPr>
                    <w:rFonts w:ascii="Calibri" w:eastAsia="Calibri" w:hAnsi="Calibri" w:cs="Calibri"/>
                  </w:rPr>
                </w:pPr>
                <w:r>
                  <w:rPr>
                    <w:rFonts w:ascii="Calibri" w:eastAsia="Calibri" w:hAnsi="Calibri" w:cs="Calibri"/>
                  </w:rPr>
                  <w:t>PK</w:t>
                </w:r>
              </w:p>
            </w:tc>
            <w:tc>
              <w:tcPr>
                <w:tcW w:w="3345" w:type="dxa"/>
                <w:tcBorders>
                  <w:top w:val="single" w:sz="4" w:space="0" w:color="000000"/>
                  <w:left w:val="single" w:sz="4" w:space="0" w:color="000000"/>
                  <w:bottom w:val="single" w:sz="4" w:space="0" w:color="000000"/>
                  <w:right w:val="single" w:sz="4" w:space="0" w:color="000000"/>
                </w:tcBorders>
              </w:tcPr>
              <w:p w14:paraId="173A38B8" w14:textId="77777777" w:rsidR="001A73E7" w:rsidRDefault="00000000">
                <w:pPr>
                  <w:ind w:left="0" w:hanging="2"/>
                  <w:rPr>
                    <w:rFonts w:ascii="Calibri" w:eastAsia="Calibri" w:hAnsi="Calibri" w:cs="Calibri"/>
                  </w:rPr>
                </w:pPr>
                <w:r>
                  <w:rPr>
                    <w:rFonts w:ascii="Calibri" w:eastAsia="Calibri" w:hAnsi="Calibri" w:cs="Calibri"/>
                  </w:rPr>
                  <w:t>ID</w:t>
                </w:r>
              </w:p>
            </w:tc>
            <w:tc>
              <w:tcPr>
                <w:tcW w:w="3784" w:type="dxa"/>
                <w:tcBorders>
                  <w:top w:val="single" w:sz="4" w:space="0" w:color="000000"/>
                  <w:left w:val="single" w:sz="4" w:space="0" w:color="000000"/>
                  <w:bottom w:val="single" w:sz="4" w:space="0" w:color="000000"/>
                  <w:right w:val="single" w:sz="4" w:space="0" w:color="000000"/>
                </w:tcBorders>
              </w:tcPr>
              <w:p w14:paraId="2F9EA238" w14:textId="77777777" w:rsidR="001A73E7" w:rsidRDefault="00000000">
                <w:pPr>
                  <w:ind w:left="0" w:hanging="2"/>
                  <w:jc w:val="both"/>
                  <w:rPr>
                    <w:rFonts w:ascii="Calibri" w:eastAsia="Calibri" w:hAnsi="Calibri" w:cs="Calibri"/>
                  </w:rPr>
                </w:pPr>
                <w:r>
                  <w:rPr>
                    <w:rFonts w:ascii="Calibri" w:eastAsia="Calibri" w:hAnsi="Calibri" w:cs="Calibri"/>
                  </w:rPr>
                  <w:t>PRIMARY KEY</w:t>
                </w:r>
              </w:p>
            </w:tc>
          </w:tr>
          <w:tr w:rsidR="001A73E7" w14:paraId="00439FD2" w14:textId="77777777">
            <w:trPr>
              <w:trHeight w:val="338"/>
            </w:trPr>
            <w:tc>
              <w:tcPr>
                <w:tcW w:w="2291" w:type="dxa"/>
                <w:tcBorders>
                  <w:top w:val="single" w:sz="4" w:space="0" w:color="000000"/>
                  <w:left w:val="single" w:sz="4" w:space="0" w:color="000000"/>
                  <w:bottom w:val="single" w:sz="4" w:space="0" w:color="000000"/>
                  <w:right w:val="single" w:sz="4" w:space="0" w:color="000000"/>
                </w:tcBorders>
              </w:tcPr>
              <w:p w14:paraId="73BCE791" w14:textId="77777777" w:rsidR="001A73E7" w:rsidRDefault="00000000">
                <w:pPr>
                  <w:ind w:left="0" w:hanging="2"/>
                  <w:rPr>
                    <w:rFonts w:ascii="Calibri" w:eastAsia="Calibri" w:hAnsi="Calibri" w:cs="Calibri"/>
                  </w:rPr>
                </w:pPr>
                <w:r>
                  <w:rPr>
                    <w:rFonts w:ascii="Calibri" w:eastAsia="Calibri" w:hAnsi="Calibri" w:cs="Calibri"/>
                  </w:rPr>
                  <w:t>FK</w:t>
                </w:r>
              </w:p>
            </w:tc>
            <w:tc>
              <w:tcPr>
                <w:tcW w:w="3345" w:type="dxa"/>
                <w:tcBorders>
                  <w:top w:val="single" w:sz="4" w:space="0" w:color="000000"/>
                  <w:left w:val="single" w:sz="4" w:space="0" w:color="000000"/>
                  <w:bottom w:val="single" w:sz="4" w:space="0" w:color="000000"/>
                  <w:right w:val="single" w:sz="4" w:space="0" w:color="000000"/>
                </w:tcBorders>
              </w:tcPr>
              <w:p w14:paraId="310CADD2" w14:textId="77777777" w:rsidR="001A73E7" w:rsidRDefault="00000000">
                <w:pPr>
                  <w:ind w:left="0" w:hanging="2"/>
                  <w:rPr>
                    <w:rFonts w:ascii="Calibri" w:eastAsia="Calibri" w:hAnsi="Calibri" w:cs="Calibri"/>
                  </w:rPr>
                </w:pPr>
                <w:r>
                  <w:rPr>
                    <w:rFonts w:ascii="Calibri" w:eastAsia="Calibri" w:hAnsi="Calibri" w:cs="Calibri"/>
                  </w:rPr>
                  <w:t>CLIENTE ID</w:t>
                </w:r>
              </w:p>
            </w:tc>
            <w:tc>
              <w:tcPr>
                <w:tcW w:w="3784" w:type="dxa"/>
                <w:tcBorders>
                  <w:top w:val="single" w:sz="4" w:space="0" w:color="000000"/>
                  <w:left w:val="single" w:sz="4" w:space="0" w:color="000000"/>
                  <w:bottom w:val="single" w:sz="4" w:space="0" w:color="000000"/>
                  <w:right w:val="single" w:sz="4" w:space="0" w:color="000000"/>
                </w:tcBorders>
              </w:tcPr>
              <w:p w14:paraId="4E752CC7" w14:textId="77777777" w:rsidR="001A73E7" w:rsidRDefault="00000000">
                <w:pPr>
                  <w:ind w:left="0" w:hanging="2"/>
                  <w:jc w:val="both"/>
                  <w:rPr>
                    <w:rFonts w:ascii="Calibri" w:eastAsia="Calibri" w:hAnsi="Calibri" w:cs="Calibri"/>
                  </w:rPr>
                </w:pPr>
                <w:r>
                  <w:rPr>
                    <w:rFonts w:ascii="Calibri" w:eastAsia="Calibri" w:hAnsi="Calibri" w:cs="Calibri"/>
                  </w:rPr>
                  <w:t>FOREIGN KEY</w:t>
                </w:r>
              </w:p>
            </w:tc>
          </w:tr>
        </w:tbl>
      </w:sdtContent>
    </w:sdt>
    <w:p w14:paraId="3D56E061" w14:textId="77777777" w:rsidR="001A73E7" w:rsidRDefault="001A73E7">
      <w:pPr>
        <w:ind w:left="0" w:hanging="2"/>
        <w:jc w:val="both"/>
        <w:rPr>
          <w:rFonts w:ascii="Calibri" w:eastAsia="Calibri" w:hAnsi="Calibri" w:cs="Calibri"/>
          <w:color w:val="0000FF"/>
        </w:rPr>
      </w:pPr>
    </w:p>
    <w:p w14:paraId="48EABFB5" w14:textId="77777777" w:rsidR="001A73E7" w:rsidRDefault="00000000">
      <w:pPr>
        <w:keepNext/>
        <w:spacing w:before="240" w:after="60"/>
        <w:ind w:left="0" w:hanging="2"/>
        <w:rPr>
          <w:rFonts w:ascii="Calibri" w:eastAsia="Calibri" w:hAnsi="Calibri" w:cs="Calibri"/>
        </w:rPr>
      </w:pPr>
      <w:r>
        <w:rPr>
          <w:rFonts w:ascii="Calibri" w:eastAsia="Calibri" w:hAnsi="Calibri" w:cs="Calibri"/>
        </w:rPr>
        <w:t>NOMBRE OBJETO: Tabla Repuesto</w:t>
      </w:r>
    </w:p>
    <w:p w14:paraId="70C95C24" w14:textId="77777777" w:rsidR="001A73E7" w:rsidRDefault="001A73E7">
      <w:pPr>
        <w:ind w:left="0" w:hanging="2"/>
        <w:rPr>
          <w:rFonts w:ascii="Calibri" w:eastAsia="Calibri" w:hAnsi="Calibri" w:cs="Calibri"/>
        </w:rPr>
      </w:pPr>
    </w:p>
    <w:p w14:paraId="77E0C5AA" w14:textId="77777777" w:rsidR="001A73E7" w:rsidRDefault="00000000">
      <w:pPr>
        <w:ind w:left="0" w:hanging="2"/>
        <w:rPr>
          <w:rFonts w:ascii="Calibri" w:eastAsia="Calibri" w:hAnsi="Calibri" w:cs="Calibri"/>
        </w:rPr>
      </w:pPr>
      <w:r>
        <w:rPr>
          <w:rFonts w:ascii="Calibri" w:eastAsia="Calibri" w:hAnsi="Calibri" w:cs="Calibri"/>
          <w:b/>
        </w:rPr>
        <w:t>Columnas:</w:t>
      </w:r>
    </w:p>
    <w:sdt>
      <w:sdtPr>
        <w:tag w:val="goog_rdk_26"/>
        <w:id w:val="-1587917211"/>
        <w:lock w:val="contentLocked"/>
      </w:sdtPr>
      <w:sdtContent>
        <w:tbl>
          <w:tblPr>
            <w:tblStyle w:val="afffff2"/>
            <w:tblW w:w="10311" w:type="dxa"/>
            <w:tblInd w:w="0" w:type="dxa"/>
            <w:tblLayout w:type="fixed"/>
            <w:tblLook w:val="0000" w:firstRow="0" w:lastRow="0" w:firstColumn="0" w:lastColumn="0" w:noHBand="0" w:noVBand="0"/>
          </w:tblPr>
          <w:tblGrid>
            <w:gridCol w:w="473"/>
            <w:gridCol w:w="2078"/>
            <w:gridCol w:w="709"/>
            <w:gridCol w:w="992"/>
            <w:gridCol w:w="992"/>
            <w:gridCol w:w="1213"/>
            <w:gridCol w:w="1134"/>
            <w:gridCol w:w="850"/>
            <w:gridCol w:w="993"/>
            <w:gridCol w:w="877"/>
          </w:tblGrid>
          <w:tr w:rsidR="001A73E7" w14:paraId="1331BB0F" w14:textId="77777777">
            <w:trPr>
              <w:trHeight w:val="228"/>
            </w:trPr>
            <w:tc>
              <w:tcPr>
                <w:tcW w:w="474" w:type="dxa"/>
                <w:tcBorders>
                  <w:top w:val="single" w:sz="4" w:space="0" w:color="000000"/>
                  <w:left w:val="single" w:sz="4" w:space="0" w:color="000000"/>
                  <w:bottom w:val="single" w:sz="4" w:space="0" w:color="000000"/>
                  <w:right w:val="single" w:sz="4" w:space="0" w:color="000000"/>
                </w:tcBorders>
                <w:shd w:val="clear" w:color="auto" w:fill="E6E6E6"/>
              </w:tcPr>
              <w:p w14:paraId="050BFCE1" w14:textId="77777777" w:rsidR="001A73E7" w:rsidRDefault="00000000">
                <w:pPr>
                  <w:ind w:left="0" w:hanging="2"/>
                  <w:rPr>
                    <w:rFonts w:ascii="Calibri" w:eastAsia="Calibri" w:hAnsi="Calibri" w:cs="Calibri"/>
                  </w:rPr>
                </w:pPr>
                <w:r>
                  <w:rPr>
                    <w:rFonts w:ascii="Calibri" w:eastAsia="Calibri" w:hAnsi="Calibri" w:cs="Calibri"/>
                    <w:b/>
                  </w:rPr>
                  <w:t>PK</w:t>
                </w:r>
              </w:p>
            </w:tc>
            <w:tc>
              <w:tcPr>
                <w:tcW w:w="2078" w:type="dxa"/>
                <w:tcBorders>
                  <w:top w:val="single" w:sz="4" w:space="0" w:color="000000"/>
                  <w:left w:val="single" w:sz="4" w:space="0" w:color="000000"/>
                  <w:bottom w:val="single" w:sz="4" w:space="0" w:color="000000"/>
                  <w:right w:val="single" w:sz="4" w:space="0" w:color="000000"/>
                </w:tcBorders>
                <w:shd w:val="clear" w:color="auto" w:fill="E6E6E6"/>
              </w:tcPr>
              <w:p w14:paraId="37F0E96E" w14:textId="77777777" w:rsidR="001A73E7" w:rsidRDefault="00000000">
                <w:pPr>
                  <w:ind w:left="0" w:hanging="2"/>
                  <w:rPr>
                    <w:rFonts w:ascii="Calibri" w:eastAsia="Calibri" w:hAnsi="Calibri" w:cs="Calibri"/>
                  </w:rPr>
                </w:pPr>
                <w:r>
                  <w:rPr>
                    <w:rFonts w:ascii="Calibri" w:eastAsia="Calibri" w:hAnsi="Calibri" w:cs="Calibri"/>
                    <w:b/>
                  </w:rPr>
                  <w:t>Nombre</w:t>
                </w:r>
              </w:p>
            </w:tc>
            <w:tc>
              <w:tcPr>
                <w:tcW w:w="709" w:type="dxa"/>
                <w:tcBorders>
                  <w:top w:val="single" w:sz="4" w:space="0" w:color="000000"/>
                  <w:left w:val="single" w:sz="4" w:space="0" w:color="000000"/>
                  <w:bottom w:val="single" w:sz="4" w:space="0" w:color="000000"/>
                  <w:right w:val="single" w:sz="4" w:space="0" w:color="000000"/>
                </w:tcBorders>
                <w:shd w:val="clear" w:color="auto" w:fill="E6E6E6"/>
              </w:tcPr>
              <w:p w14:paraId="3037E273" w14:textId="77777777" w:rsidR="001A73E7" w:rsidRDefault="00000000">
                <w:pPr>
                  <w:ind w:left="0" w:hanging="2"/>
                  <w:rPr>
                    <w:rFonts w:ascii="Calibri" w:eastAsia="Calibri" w:hAnsi="Calibri" w:cs="Calibri"/>
                  </w:rPr>
                </w:pPr>
                <w:r>
                  <w:rPr>
                    <w:rFonts w:ascii="Calibri" w:eastAsia="Calibri" w:hAnsi="Calibri" w:cs="Calibri"/>
                    <w:b/>
                  </w:rPr>
                  <w:t>Tipo</w:t>
                </w:r>
              </w:p>
            </w:tc>
            <w:tc>
              <w:tcPr>
                <w:tcW w:w="992" w:type="dxa"/>
                <w:tcBorders>
                  <w:top w:val="single" w:sz="4" w:space="0" w:color="000000"/>
                  <w:left w:val="single" w:sz="4" w:space="0" w:color="000000"/>
                  <w:bottom w:val="single" w:sz="4" w:space="0" w:color="000000"/>
                  <w:right w:val="single" w:sz="4" w:space="0" w:color="000000"/>
                </w:tcBorders>
                <w:shd w:val="clear" w:color="auto" w:fill="E6E6E6"/>
              </w:tcPr>
              <w:p w14:paraId="6AF7262C" w14:textId="77777777" w:rsidR="001A73E7" w:rsidRDefault="00000000">
                <w:pPr>
                  <w:ind w:left="0" w:hanging="2"/>
                  <w:rPr>
                    <w:rFonts w:ascii="Calibri" w:eastAsia="Calibri" w:hAnsi="Calibri" w:cs="Calibri"/>
                  </w:rPr>
                </w:pPr>
                <w:r>
                  <w:rPr>
                    <w:rFonts w:ascii="Calibri" w:eastAsia="Calibri" w:hAnsi="Calibri" w:cs="Calibri"/>
                    <w:b/>
                  </w:rPr>
                  <w:t>No Nulo</w:t>
                </w:r>
              </w:p>
            </w:tc>
            <w:tc>
              <w:tcPr>
                <w:tcW w:w="992" w:type="dxa"/>
                <w:tcBorders>
                  <w:top w:val="single" w:sz="4" w:space="0" w:color="000000"/>
                  <w:left w:val="single" w:sz="4" w:space="0" w:color="000000"/>
                  <w:bottom w:val="single" w:sz="4" w:space="0" w:color="000000"/>
                  <w:right w:val="single" w:sz="4" w:space="0" w:color="000000"/>
                </w:tcBorders>
                <w:shd w:val="clear" w:color="auto" w:fill="E6E6E6"/>
              </w:tcPr>
              <w:p w14:paraId="2680625E" w14:textId="77777777" w:rsidR="001A73E7" w:rsidRDefault="00000000">
                <w:pPr>
                  <w:ind w:left="0" w:hanging="2"/>
                  <w:rPr>
                    <w:rFonts w:ascii="Calibri" w:eastAsia="Calibri" w:hAnsi="Calibri" w:cs="Calibri"/>
                  </w:rPr>
                </w:pPr>
                <w:r>
                  <w:rPr>
                    <w:rFonts w:ascii="Calibri" w:eastAsia="Calibri" w:hAnsi="Calibri" w:cs="Calibri"/>
                    <w:b/>
                  </w:rPr>
                  <w:t>Único</w:t>
                </w:r>
              </w:p>
            </w:tc>
            <w:tc>
              <w:tcPr>
                <w:tcW w:w="1213" w:type="dxa"/>
                <w:tcBorders>
                  <w:top w:val="single" w:sz="4" w:space="0" w:color="000000"/>
                  <w:left w:val="single" w:sz="4" w:space="0" w:color="000000"/>
                  <w:bottom w:val="single" w:sz="4" w:space="0" w:color="000000"/>
                  <w:right w:val="single" w:sz="4" w:space="0" w:color="000000"/>
                </w:tcBorders>
                <w:shd w:val="clear" w:color="auto" w:fill="E6E6E6"/>
              </w:tcPr>
              <w:p w14:paraId="264A77B5" w14:textId="77777777" w:rsidR="001A73E7" w:rsidRDefault="00000000">
                <w:pPr>
                  <w:ind w:left="0" w:hanging="2"/>
                  <w:rPr>
                    <w:rFonts w:ascii="Calibri" w:eastAsia="Calibri" w:hAnsi="Calibri" w:cs="Calibri"/>
                  </w:rPr>
                </w:pPr>
                <w:r>
                  <w:rPr>
                    <w:rFonts w:ascii="Calibri" w:eastAsia="Calibri" w:hAnsi="Calibri" w:cs="Calibri"/>
                    <w:b/>
                  </w:rPr>
                  <w:t>Longitud</w:t>
                </w:r>
              </w:p>
            </w:tc>
            <w:tc>
              <w:tcPr>
                <w:tcW w:w="1134" w:type="dxa"/>
                <w:tcBorders>
                  <w:top w:val="single" w:sz="4" w:space="0" w:color="000000"/>
                  <w:left w:val="single" w:sz="4" w:space="0" w:color="000000"/>
                  <w:bottom w:val="single" w:sz="4" w:space="0" w:color="000000"/>
                  <w:right w:val="single" w:sz="4" w:space="0" w:color="000000"/>
                </w:tcBorders>
                <w:shd w:val="clear" w:color="auto" w:fill="E6E6E6"/>
              </w:tcPr>
              <w:p w14:paraId="11DF2024" w14:textId="77777777" w:rsidR="001A73E7" w:rsidRDefault="00000000">
                <w:pPr>
                  <w:ind w:left="0" w:hanging="2"/>
                  <w:rPr>
                    <w:rFonts w:ascii="Calibri" w:eastAsia="Calibri" w:hAnsi="Calibri" w:cs="Calibri"/>
                  </w:rPr>
                </w:pPr>
                <w:r>
                  <w:rPr>
                    <w:rFonts w:ascii="Calibri" w:eastAsia="Calibri" w:hAnsi="Calibri" w:cs="Calibri"/>
                    <w:b/>
                  </w:rPr>
                  <w:t>Precisión</w:t>
                </w:r>
              </w:p>
            </w:tc>
            <w:tc>
              <w:tcPr>
                <w:tcW w:w="850" w:type="dxa"/>
                <w:tcBorders>
                  <w:top w:val="single" w:sz="4" w:space="0" w:color="000000"/>
                  <w:left w:val="single" w:sz="4" w:space="0" w:color="000000"/>
                  <w:bottom w:val="single" w:sz="4" w:space="0" w:color="000000"/>
                  <w:right w:val="single" w:sz="4" w:space="0" w:color="000000"/>
                </w:tcBorders>
                <w:shd w:val="clear" w:color="auto" w:fill="E6E6E6"/>
              </w:tcPr>
              <w:p w14:paraId="37E0C033" w14:textId="77777777" w:rsidR="001A73E7" w:rsidRDefault="00000000">
                <w:pPr>
                  <w:ind w:left="0" w:hanging="2"/>
                  <w:rPr>
                    <w:rFonts w:ascii="Calibri" w:eastAsia="Calibri" w:hAnsi="Calibri" w:cs="Calibri"/>
                  </w:rPr>
                </w:pPr>
                <w:r>
                  <w:rPr>
                    <w:rFonts w:ascii="Calibri" w:eastAsia="Calibri" w:hAnsi="Calibri" w:cs="Calibri"/>
                    <w:b/>
                  </w:rPr>
                  <w:t>Escala</w:t>
                </w:r>
              </w:p>
            </w:tc>
            <w:tc>
              <w:tcPr>
                <w:tcW w:w="993" w:type="dxa"/>
                <w:tcBorders>
                  <w:top w:val="single" w:sz="4" w:space="0" w:color="000000"/>
                  <w:left w:val="single" w:sz="4" w:space="0" w:color="000000"/>
                  <w:bottom w:val="single" w:sz="4" w:space="0" w:color="000000"/>
                  <w:right w:val="single" w:sz="4" w:space="0" w:color="000000"/>
                </w:tcBorders>
                <w:shd w:val="clear" w:color="auto" w:fill="E6E6E6"/>
              </w:tcPr>
              <w:p w14:paraId="443A2411" w14:textId="77777777" w:rsidR="001A73E7" w:rsidRDefault="00000000">
                <w:pPr>
                  <w:ind w:left="0" w:hanging="2"/>
                  <w:rPr>
                    <w:rFonts w:ascii="Calibri" w:eastAsia="Calibri" w:hAnsi="Calibri" w:cs="Calibri"/>
                  </w:rPr>
                </w:pPr>
                <w:r>
                  <w:rPr>
                    <w:rFonts w:ascii="Calibri" w:eastAsia="Calibri" w:hAnsi="Calibri" w:cs="Calibri"/>
                    <w:b/>
                  </w:rPr>
                  <w:t>Inicial</w:t>
                </w:r>
              </w:p>
            </w:tc>
            <w:tc>
              <w:tcPr>
                <w:tcW w:w="877" w:type="dxa"/>
                <w:tcBorders>
                  <w:top w:val="single" w:sz="4" w:space="0" w:color="000000"/>
                  <w:left w:val="single" w:sz="4" w:space="0" w:color="000000"/>
                  <w:bottom w:val="single" w:sz="4" w:space="0" w:color="000000"/>
                  <w:right w:val="single" w:sz="4" w:space="0" w:color="000000"/>
                </w:tcBorders>
                <w:shd w:val="clear" w:color="auto" w:fill="E6E6E6"/>
              </w:tcPr>
              <w:p w14:paraId="05867B38" w14:textId="77777777" w:rsidR="001A73E7" w:rsidRDefault="00000000">
                <w:pPr>
                  <w:ind w:left="0" w:hanging="2"/>
                  <w:rPr>
                    <w:rFonts w:ascii="Calibri" w:eastAsia="Calibri" w:hAnsi="Calibri" w:cs="Calibri"/>
                  </w:rPr>
                </w:pPr>
                <w:r>
                  <w:rPr>
                    <w:rFonts w:ascii="Calibri" w:eastAsia="Calibri" w:hAnsi="Calibri" w:cs="Calibri"/>
                    <w:b/>
                  </w:rPr>
                  <w:t>Notas</w:t>
                </w:r>
              </w:p>
            </w:tc>
          </w:tr>
          <w:tr w:rsidR="001A73E7" w14:paraId="1C3293D1" w14:textId="77777777">
            <w:trPr>
              <w:trHeight w:val="254"/>
            </w:trPr>
            <w:tc>
              <w:tcPr>
                <w:tcW w:w="474" w:type="dxa"/>
                <w:tcBorders>
                  <w:top w:val="single" w:sz="4" w:space="0" w:color="000000"/>
                  <w:left w:val="single" w:sz="4" w:space="0" w:color="000000"/>
                  <w:bottom w:val="single" w:sz="4" w:space="0" w:color="000000"/>
                  <w:right w:val="single" w:sz="4" w:space="0" w:color="000000"/>
                </w:tcBorders>
              </w:tcPr>
              <w:p w14:paraId="75E1EC43" w14:textId="77777777" w:rsidR="001A73E7" w:rsidRDefault="00000000">
                <w:pPr>
                  <w:ind w:left="0" w:hanging="2"/>
                  <w:rPr>
                    <w:rFonts w:ascii="Calibri" w:eastAsia="Calibri" w:hAnsi="Calibri" w:cs="Calibri"/>
                  </w:rPr>
                </w:pPr>
                <w:r>
                  <w:rPr>
                    <w:rFonts w:ascii="Calibri" w:eastAsia="Calibri" w:hAnsi="Calibri" w:cs="Calibri"/>
                  </w:rPr>
                  <w:t>PK</w:t>
                </w:r>
              </w:p>
            </w:tc>
            <w:tc>
              <w:tcPr>
                <w:tcW w:w="2078" w:type="dxa"/>
                <w:tcBorders>
                  <w:top w:val="single" w:sz="4" w:space="0" w:color="000000"/>
                  <w:left w:val="single" w:sz="4" w:space="0" w:color="000000"/>
                  <w:bottom w:val="single" w:sz="4" w:space="0" w:color="000000"/>
                  <w:right w:val="single" w:sz="4" w:space="0" w:color="000000"/>
                </w:tcBorders>
              </w:tcPr>
              <w:p w14:paraId="7731C0EB" w14:textId="77777777" w:rsidR="001A73E7" w:rsidRDefault="00000000">
                <w:pPr>
                  <w:ind w:left="0" w:hanging="2"/>
                  <w:rPr>
                    <w:rFonts w:ascii="Calibri" w:eastAsia="Calibri" w:hAnsi="Calibri" w:cs="Calibri"/>
                  </w:rPr>
                </w:pPr>
                <w:r>
                  <w:rPr>
                    <w:rFonts w:ascii="Calibri" w:eastAsia="Calibri" w:hAnsi="Calibri" w:cs="Calibri"/>
                  </w:rPr>
                  <w:t>ID</w:t>
                </w:r>
              </w:p>
            </w:tc>
            <w:tc>
              <w:tcPr>
                <w:tcW w:w="709" w:type="dxa"/>
                <w:tcBorders>
                  <w:top w:val="single" w:sz="4" w:space="0" w:color="000000"/>
                  <w:left w:val="single" w:sz="4" w:space="0" w:color="000000"/>
                  <w:bottom w:val="single" w:sz="4" w:space="0" w:color="000000"/>
                  <w:right w:val="single" w:sz="4" w:space="0" w:color="000000"/>
                </w:tcBorders>
              </w:tcPr>
              <w:p w14:paraId="4AC2FDDE" w14:textId="77777777" w:rsidR="001A73E7" w:rsidRDefault="00000000">
                <w:pPr>
                  <w:ind w:left="0" w:hanging="2"/>
                  <w:rPr>
                    <w:rFonts w:ascii="Calibri" w:eastAsia="Calibri" w:hAnsi="Calibri" w:cs="Calibri"/>
                  </w:rPr>
                </w:pPr>
                <w:r>
                  <w:rPr>
                    <w:rFonts w:ascii="Calibri" w:eastAsia="Calibri" w:hAnsi="Calibri" w:cs="Calibri"/>
                  </w:rPr>
                  <w:t>INT</w:t>
                </w:r>
              </w:p>
            </w:tc>
            <w:tc>
              <w:tcPr>
                <w:tcW w:w="992" w:type="dxa"/>
                <w:tcBorders>
                  <w:top w:val="single" w:sz="4" w:space="0" w:color="000000"/>
                  <w:left w:val="single" w:sz="4" w:space="0" w:color="000000"/>
                  <w:bottom w:val="single" w:sz="4" w:space="0" w:color="000000"/>
                  <w:right w:val="single" w:sz="4" w:space="0" w:color="000000"/>
                </w:tcBorders>
              </w:tcPr>
              <w:p w14:paraId="35920949" w14:textId="77777777" w:rsidR="001A73E7" w:rsidRDefault="00000000">
                <w:pPr>
                  <w:ind w:left="0" w:hanging="2"/>
                  <w:rPr>
                    <w:rFonts w:ascii="Calibri" w:eastAsia="Calibri" w:hAnsi="Calibri" w:cs="Calibri"/>
                  </w:rPr>
                </w:pPr>
                <w:r>
                  <w:rPr>
                    <w:rFonts w:ascii="Calibri" w:eastAsia="Calibri" w:hAnsi="Calibri" w:cs="Calibri"/>
                  </w:rPr>
                  <w:t>NOT NULL</w:t>
                </w:r>
              </w:p>
            </w:tc>
            <w:tc>
              <w:tcPr>
                <w:tcW w:w="992" w:type="dxa"/>
                <w:tcBorders>
                  <w:top w:val="single" w:sz="4" w:space="0" w:color="000000"/>
                  <w:left w:val="single" w:sz="4" w:space="0" w:color="000000"/>
                  <w:bottom w:val="single" w:sz="4" w:space="0" w:color="000000"/>
                  <w:right w:val="single" w:sz="4" w:space="0" w:color="000000"/>
                </w:tcBorders>
              </w:tcPr>
              <w:p w14:paraId="3E7B14FB" w14:textId="77777777" w:rsidR="001A73E7" w:rsidRDefault="001A73E7">
                <w:pPr>
                  <w:ind w:left="0" w:hanging="2"/>
                  <w:rPr>
                    <w:rFonts w:ascii="Calibri" w:eastAsia="Calibri" w:hAnsi="Calibri" w:cs="Calibri"/>
                  </w:rPr>
                </w:pPr>
              </w:p>
            </w:tc>
            <w:tc>
              <w:tcPr>
                <w:tcW w:w="1213" w:type="dxa"/>
                <w:tcBorders>
                  <w:top w:val="single" w:sz="4" w:space="0" w:color="000000"/>
                  <w:left w:val="single" w:sz="4" w:space="0" w:color="000000"/>
                  <w:bottom w:val="single" w:sz="4" w:space="0" w:color="000000"/>
                  <w:right w:val="single" w:sz="4" w:space="0" w:color="000000"/>
                </w:tcBorders>
              </w:tcPr>
              <w:p w14:paraId="12E0A466" w14:textId="77777777" w:rsidR="001A73E7" w:rsidRDefault="00000000">
                <w:pPr>
                  <w:ind w:left="0" w:hanging="2"/>
                  <w:rPr>
                    <w:rFonts w:ascii="Calibri" w:eastAsia="Calibri" w:hAnsi="Calibri" w:cs="Calibri"/>
                  </w:rPr>
                </w:pPr>
                <w:r>
                  <w:rPr>
                    <w:rFonts w:ascii="Calibri" w:eastAsia="Calibri" w:hAnsi="Calibri" w:cs="Calibri"/>
                  </w:rPr>
                  <w:t>1,1</w:t>
                </w:r>
              </w:p>
            </w:tc>
            <w:tc>
              <w:tcPr>
                <w:tcW w:w="1134" w:type="dxa"/>
                <w:tcBorders>
                  <w:top w:val="single" w:sz="4" w:space="0" w:color="000000"/>
                  <w:left w:val="single" w:sz="4" w:space="0" w:color="000000"/>
                  <w:bottom w:val="single" w:sz="4" w:space="0" w:color="000000"/>
                  <w:right w:val="single" w:sz="4" w:space="0" w:color="000000"/>
                </w:tcBorders>
              </w:tcPr>
              <w:p w14:paraId="4F0F8DE8" w14:textId="77777777" w:rsidR="001A73E7" w:rsidRDefault="001A73E7">
                <w:pPr>
                  <w:ind w:left="0" w:hanging="2"/>
                  <w:rPr>
                    <w:rFonts w:ascii="Calibri" w:eastAsia="Calibri" w:hAnsi="Calibri" w:cs="Calibri"/>
                  </w:rPr>
                </w:pPr>
              </w:p>
            </w:tc>
            <w:tc>
              <w:tcPr>
                <w:tcW w:w="850" w:type="dxa"/>
                <w:tcBorders>
                  <w:top w:val="single" w:sz="4" w:space="0" w:color="000000"/>
                  <w:left w:val="single" w:sz="4" w:space="0" w:color="000000"/>
                  <w:bottom w:val="single" w:sz="4" w:space="0" w:color="000000"/>
                  <w:right w:val="single" w:sz="4" w:space="0" w:color="000000"/>
                </w:tcBorders>
              </w:tcPr>
              <w:p w14:paraId="22C3E79B" w14:textId="77777777" w:rsidR="001A73E7" w:rsidRDefault="001A73E7">
                <w:pPr>
                  <w:ind w:left="0" w:hanging="2"/>
                  <w:rPr>
                    <w:rFonts w:ascii="Calibri" w:eastAsia="Calibri" w:hAnsi="Calibri" w:cs="Calibri"/>
                  </w:rPr>
                </w:pPr>
              </w:p>
            </w:tc>
            <w:tc>
              <w:tcPr>
                <w:tcW w:w="993" w:type="dxa"/>
                <w:tcBorders>
                  <w:top w:val="single" w:sz="4" w:space="0" w:color="000000"/>
                  <w:left w:val="single" w:sz="4" w:space="0" w:color="000000"/>
                  <w:bottom w:val="single" w:sz="4" w:space="0" w:color="000000"/>
                  <w:right w:val="single" w:sz="4" w:space="0" w:color="000000"/>
                </w:tcBorders>
              </w:tcPr>
              <w:p w14:paraId="5098F57B" w14:textId="77777777" w:rsidR="001A73E7" w:rsidRDefault="001A73E7">
                <w:pPr>
                  <w:ind w:left="0" w:hanging="2"/>
                  <w:rPr>
                    <w:rFonts w:ascii="Calibri" w:eastAsia="Calibri" w:hAnsi="Calibri" w:cs="Calibri"/>
                  </w:rPr>
                </w:pPr>
              </w:p>
            </w:tc>
            <w:tc>
              <w:tcPr>
                <w:tcW w:w="877" w:type="dxa"/>
                <w:tcBorders>
                  <w:top w:val="single" w:sz="4" w:space="0" w:color="000000"/>
                  <w:left w:val="single" w:sz="4" w:space="0" w:color="000000"/>
                  <w:bottom w:val="single" w:sz="4" w:space="0" w:color="000000"/>
                  <w:right w:val="single" w:sz="4" w:space="0" w:color="000000"/>
                </w:tcBorders>
              </w:tcPr>
              <w:p w14:paraId="170E572A" w14:textId="77777777" w:rsidR="001A73E7" w:rsidRDefault="001A73E7">
                <w:pPr>
                  <w:ind w:left="0" w:hanging="2"/>
                  <w:rPr>
                    <w:rFonts w:ascii="Calibri" w:eastAsia="Calibri" w:hAnsi="Calibri" w:cs="Calibri"/>
                  </w:rPr>
                </w:pPr>
              </w:p>
            </w:tc>
          </w:tr>
          <w:tr w:rsidR="001A73E7" w14:paraId="437495B5" w14:textId="77777777">
            <w:trPr>
              <w:trHeight w:val="223"/>
            </w:trPr>
            <w:tc>
              <w:tcPr>
                <w:tcW w:w="474" w:type="dxa"/>
                <w:tcBorders>
                  <w:top w:val="single" w:sz="4" w:space="0" w:color="000000"/>
                  <w:left w:val="single" w:sz="4" w:space="0" w:color="000000"/>
                  <w:bottom w:val="single" w:sz="4" w:space="0" w:color="000000"/>
                  <w:right w:val="single" w:sz="4" w:space="0" w:color="000000"/>
                </w:tcBorders>
              </w:tcPr>
              <w:p w14:paraId="5B5D7D2F" w14:textId="77777777" w:rsidR="001A73E7" w:rsidRDefault="001A73E7">
                <w:pPr>
                  <w:ind w:left="0" w:hanging="2"/>
                  <w:rPr>
                    <w:rFonts w:ascii="Calibri" w:eastAsia="Calibri" w:hAnsi="Calibri" w:cs="Calibri"/>
                  </w:rPr>
                </w:pPr>
              </w:p>
            </w:tc>
            <w:tc>
              <w:tcPr>
                <w:tcW w:w="2078" w:type="dxa"/>
                <w:tcBorders>
                  <w:top w:val="single" w:sz="4" w:space="0" w:color="000000"/>
                  <w:left w:val="single" w:sz="4" w:space="0" w:color="000000"/>
                  <w:bottom w:val="single" w:sz="4" w:space="0" w:color="000000"/>
                  <w:right w:val="single" w:sz="4" w:space="0" w:color="000000"/>
                </w:tcBorders>
              </w:tcPr>
              <w:p w14:paraId="2C98601F" w14:textId="77777777" w:rsidR="001A73E7" w:rsidRDefault="00000000">
                <w:pPr>
                  <w:ind w:left="0" w:hanging="2"/>
                  <w:rPr>
                    <w:rFonts w:ascii="Calibri" w:eastAsia="Calibri" w:hAnsi="Calibri" w:cs="Calibri"/>
                  </w:rPr>
                </w:pPr>
                <w:r>
                  <w:rPr>
                    <w:rFonts w:ascii="Calibri" w:eastAsia="Calibri" w:hAnsi="Calibri" w:cs="Calibri"/>
                  </w:rPr>
                  <w:t>NOMBRE</w:t>
                </w:r>
              </w:p>
            </w:tc>
            <w:tc>
              <w:tcPr>
                <w:tcW w:w="709" w:type="dxa"/>
                <w:tcBorders>
                  <w:top w:val="single" w:sz="4" w:space="0" w:color="000000"/>
                  <w:left w:val="single" w:sz="4" w:space="0" w:color="000000"/>
                  <w:bottom w:val="single" w:sz="4" w:space="0" w:color="000000"/>
                  <w:right w:val="single" w:sz="4" w:space="0" w:color="000000"/>
                </w:tcBorders>
              </w:tcPr>
              <w:p w14:paraId="6CAC5C40" w14:textId="77777777" w:rsidR="001A73E7" w:rsidRDefault="00000000">
                <w:pPr>
                  <w:ind w:left="0" w:hanging="2"/>
                  <w:rPr>
                    <w:rFonts w:ascii="Calibri" w:eastAsia="Calibri" w:hAnsi="Calibri" w:cs="Calibri"/>
                  </w:rPr>
                </w:pPr>
                <w:r>
                  <w:rPr>
                    <w:rFonts w:ascii="Calibri" w:eastAsia="Calibri" w:hAnsi="Calibri" w:cs="Calibri"/>
                  </w:rPr>
                  <w:t>VARCHAR</w:t>
                </w:r>
              </w:p>
            </w:tc>
            <w:tc>
              <w:tcPr>
                <w:tcW w:w="992" w:type="dxa"/>
                <w:tcBorders>
                  <w:top w:val="single" w:sz="4" w:space="0" w:color="000000"/>
                  <w:left w:val="single" w:sz="4" w:space="0" w:color="000000"/>
                  <w:bottom w:val="single" w:sz="4" w:space="0" w:color="000000"/>
                  <w:right w:val="single" w:sz="4" w:space="0" w:color="000000"/>
                </w:tcBorders>
              </w:tcPr>
              <w:p w14:paraId="2B5BFF08" w14:textId="77777777" w:rsidR="001A73E7" w:rsidRDefault="00000000">
                <w:pPr>
                  <w:ind w:left="0" w:hanging="2"/>
                  <w:rPr>
                    <w:rFonts w:ascii="Calibri" w:eastAsia="Calibri" w:hAnsi="Calibri" w:cs="Calibri"/>
                  </w:rPr>
                </w:pPr>
                <w:r>
                  <w:rPr>
                    <w:rFonts w:ascii="Calibri" w:eastAsia="Calibri" w:hAnsi="Calibri" w:cs="Calibri"/>
                  </w:rPr>
                  <w:t>NOT NULL</w:t>
                </w:r>
              </w:p>
            </w:tc>
            <w:tc>
              <w:tcPr>
                <w:tcW w:w="992" w:type="dxa"/>
                <w:tcBorders>
                  <w:top w:val="single" w:sz="4" w:space="0" w:color="000000"/>
                  <w:left w:val="single" w:sz="4" w:space="0" w:color="000000"/>
                  <w:bottom w:val="single" w:sz="4" w:space="0" w:color="000000"/>
                  <w:right w:val="single" w:sz="4" w:space="0" w:color="000000"/>
                </w:tcBorders>
              </w:tcPr>
              <w:p w14:paraId="0353B272" w14:textId="77777777" w:rsidR="001A73E7" w:rsidRDefault="001A73E7">
                <w:pPr>
                  <w:ind w:left="0" w:hanging="2"/>
                  <w:rPr>
                    <w:rFonts w:ascii="Calibri" w:eastAsia="Calibri" w:hAnsi="Calibri" w:cs="Calibri"/>
                  </w:rPr>
                </w:pPr>
              </w:p>
            </w:tc>
            <w:tc>
              <w:tcPr>
                <w:tcW w:w="1213" w:type="dxa"/>
                <w:tcBorders>
                  <w:top w:val="single" w:sz="4" w:space="0" w:color="000000"/>
                  <w:left w:val="single" w:sz="4" w:space="0" w:color="000000"/>
                  <w:bottom w:val="single" w:sz="4" w:space="0" w:color="000000"/>
                  <w:right w:val="single" w:sz="4" w:space="0" w:color="000000"/>
                </w:tcBorders>
              </w:tcPr>
              <w:p w14:paraId="3CF17F67" w14:textId="77777777" w:rsidR="001A73E7" w:rsidRDefault="00000000">
                <w:pPr>
                  <w:ind w:left="0" w:hanging="2"/>
                  <w:rPr>
                    <w:rFonts w:ascii="Calibri" w:eastAsia="Calibri" w:hAnsi="Calibri" w:cs="Calibri"/>
                  </w:rPr>
                </w:pPr>
                <w:r>
                  <w:rPr>
                    <w:rFonts w:ascii="Calibri" w:eastAsia="Calibri" w:hAnsi="Calibri" w:cs="Calibri"/>
                  </w:rPr>
                  <w:t>100</w:t>
                </w:r>
              </w:p>
            </w:tc>
            <w:tc>
              <w:tcPr>
                <w:tcW w:w="1134" w:type="dxa"/>
                <w:tcBorders>
                  <w:top w:val="single" w:sz="4" w:space="0" w:color="000000"/>
                  <w:left w:val="single" w:sz="4" w:space="0" w:color="000000"/>
                  <w:bottom w:val="single" w:sz="4" w:space="0" w:color="000000"/>
                  <w:right w:val="single" w:sz="4" w:space="0" w:color="000000"/>
                </w:tcBorders>
              </w:tcPr>
              <w:p w14:paraId="17B170E8" w14:textId="77777777" w:rsidR="001A73E7" w:rsidRDefault="001A73E7">
                <w:pPr>
                  <w:ind w:left="0" w:hanging="2"/>
                  <w:rPr>
                    <w:rFonts w:ascii="Calibri" w:eastAsia="Calibri" w:hAnsi="Calibri" w:cs="Calibri"/>
                  </w:rPr>
                </w:pPr>
              </w:p>
            </w:tc>
            <w:tc>
              <w:tcPr>
                <w:tcW w:w="850" w:type="dxa"/>
                <w:tcBorders>
                  <w:top w:val="single" w:sz="4" w:space="0" w:color="000000"/>
                  <w:left w:val="single" w:sz="4" w:space="0" w:color="000000"/>
                  <w:bottom w:val="single" w:sz="4" w:space="0" w:color="000000"/>
                  <w:right w:val="single" w:sz="4" w:space="0" w:color="000000"/>
                </w:tcBorders>
              </w:tcPr>
              <w:p w14:paraId="0D4540A3" w14:textId="77777777" w:rsidR="001A73E7" w:rsidRDefault="001A73E7">
                <w:pPr>
                  <w:ind w:left="0" w:hanging="2"/>
                  <w:rPr>
                    <w:rFonts w:ascii="Calibri" w:eastAsia="Calibri" w:hAnsi="Calibri" w:cs="Calibri"/>
                  </w:rPr>
                </w:pPr>
              </w:p>
            </w:tc>
            <w:tc>
              <w:tcPr>
                <w:tcW w:w="993" w:type="dxa"/>
                <w:tcBorders>
                  <w:top w:val="single" w:sz="4" w:space="0" w:color="000000"/>
                  <w:left w:val="single" w:sz="4" w:space="0" w:color="000000"/>
                  <w:bottom w:val="single" w:sz="4" w:space="0" w:color="000000"/>
                  <w:right w:val="single" w:sz="4" w:space="0" w:color="000000"/>
                </w:tcBorders>
              </w:tcPr>
              <w:p w14:paraId="34CD6437" w14:textId="77777777" w:rsidR="001A73E7" w:rsidRDefault="001A73E7">
                <w:pPr>
                  <w:ind w:left="0" w:hanging="2"/>
                  <w:rPr>
                    <w:rFonts w:ascii="Calibri" w:eastAsia="Calibri" w:hAnsi="Calibri" w:cs="Calibri"/>
                  </w:rPr>
                </w:pPr>
              </w:p>
            </w:tc>
            <w:tc>
              <w:tcPr>
                <w:tcW w:w="877" w:type="dxa"/>
                <w:tcBorders>
                  <w:top w:val="single" w:sz="4" w:space="0" w:color="000000"/>
                  <w:left w:val="single" w:sz="4" w:space="0" w:color="000000"/>
                  <w:bottom w:val="single" w:sz="4" w:space="0" w:color="000000"/>
                  <w:right w:val="single" w:sz="4" w:space="0" w:color="000000"/>
                </w:tcBorders>
              </w:tcPr>
              <w:p w14:paraId="468A51E5" w14:textId="77777777" w:rsidR="001A73E7" w:rsidRDefault="001A73E7">
                <w:pPr>
                  <w:ind w:left="0" w:hanging="2"/>
                  <w:rPr>
                    <w:rFonts w:ascii="Calibri" w:eastAsia="Calibri" w:hAnsi="Calibri" w:cs="Calibri"/>
                  </w:rPr>
                </w:pPr>
              </w:p>
            </w:tc>
          </w:tr>
          <w:tr w:rsidR="001A73E7" w14:paraId="47249BE0" w14:textId="77777777">
            <w:trPr>
              <w:trHeight w:val="223"/>
            </w:trPr>
            <w:tc>
              <w:tcPr>
                <w:tcW w:w="474" w:type="dxa"/>
                <w:tcBorders>
                  <w:top w:val="single" w:sz="4" w:space="0" w:color="000000"/>
                  <w:left w:val="single" w:sz="4" w:space="0" w:color="000000"/>
                  <w:bottom w:val="single" w:sz="4" w:space="0" w:color="000000"/>
                  <w:right w:val="single" w:sz="4" w:space="0" w:color="000000"/>
                </w:tcBorders>
              </w:tcPr>
              <w:p w14:paraId="6AA02096" w14:textId="77777777" w:rsidR="001A73E7" w:rsidRDefault="001A73E7">
                <w:pPr>
                  <w:ind w:left="0" w:hanging="2"/>
                  <w:rPr>
                    <w:rFonts w:ascii="Calibri" w:eastAsia="Calibri" w:hAnsi="Calibri" w:cs="Calibri"/>
                  </w:rPr>
                </w:pPr>
              </w:p>
            </w:tc>
            <w:tc>
              <w:tcPr>
                <w:tcW w:w="2078" w:type="dxa"/>
                <w:tcBorders>
                  <w:top w:val="single" w:sz="4" w:space="0" w:color="000000"/>
                  <w:left w:val="single" w:sz="4" w:space="0" w:color="000000"/>
                  <w:bottom w:val="single" w:sz="4" w:space="0" w:color="000000"/>
                  <w:right w:val="single" w:sz="4" w:space="0" w:color="000000"/>
                </w:tcBorders>
              </w:tcPr>
              <w:p w14:paraId="1C0F008C" w14:textId="77777777" w:rsidR="001A73E7" w:rsidRDefault="00000000">
                <w:pPr>
                  <w:ind w:left="0" w:hanging="2"/>
                  <w:rPr>
                    <w:rFonts w:ascii="Calibri" w:eastAsia="Calibri" w:hAnsi="Calibri" w:cs="Calibri"/>
                  </w:rPr>
                </w:pPr>
                <w:r>
                  <w:rPr>
                    <w:rFonts w:ascii="Calibri" w:eastAsia="Calibri" w:hAnsi="Calibri" w:cs="Calibri"/>
                  </w:rPr>
                  <w:t>CODIGO</w:t>
                </w:r>
              </w:p>
            </w:tc>
            <w:tc>
              <w:tcPr>
                <w:tcW w:w="709" w:type="dxa"/>
                <w:tcBorders>
                  <w:top w:val="single" w:sz="4" w:space="0" w:color="000000"/>
                  <w:left w:val="single" w:sz="4" w:space="0" w:color="000000"/>
                  <w:bottom w:val="single" w:sz="4" w:space="0" w:color="000000"/>
                  <w:right w:val="single" w:sz="4" w:space="0" w:color="000000"/>
                </w:tcBorders>
              </w:tcPr>
              <w:p w14:paraId="0694BD79" w14:textId="77777777" w:rsidR="001A73E7" w:rsidRDefault="00000000">
                <w:pPr>
                  <w:ind w:left="0" w:hanging="2"/>
                  <w:rPr>
                    <w:rFonts w:ascii="Calibri" w:eastAsia="Calibri" w:hAnsi="Calibri" w:cs="Calibri"/>
                  </w:rPr>
                </w:pPr>
                <w:r>
                  <w:rPr>
                    <w:rFonts w:ascii="Calibri" w:eastAsia="Calibri" w:hAnsi="Calibri" w:cs="Calibri"/>
                  </w:rPr>
                  <w:t>VARCHAR</w:t>
                </w:r>
              </w:p>
            </w:tc>
            <w:tc>
              <w:tcPr>
                <w:tcW w:w="992" w:type="dxa"/>
                <w:tcBorders>
                  <w:top w:val="single" w:sz="4" w:space="0" w:color="000000"/>
                  <w:left w:val="single" w:sz="4" w:space="0" w:color="000000"/>
                  <w:bottom w:val="single" w:sz="4" w:space="0" w:color="000000"/>
                  <w:right w:val="single" w:sz="4" w:space="0" w:color="000000"/>
                </w:tcBorders>
              </w:tcPr>
              <w:p w14:paraId="133590CB" w14:textId="77777777" w:rsidR="001A73E7" w:rsidRDefault="00000000">
                <w:pPr>
                  <w:ind w:left="0" w:hanging="2"/>
                  <w:rPr>
                    <w:rFonts w:ascii="Calibri" w:eastAsia="Calibri" w:hAnsi="Calibri" w:cs="Calibri"/>
                  </w:rPr>
                </w:pPr>
                <w:r>
                  <w:rPr>
                    <w:rFonts w:ascii="Calibri" w:eastAsia="Calibri" w:hAnsi="Calibri" w:cs="Calibri"/>
                  </w:rPr>
                  <w:t>NOT NULL</w:t>
                </w:r>
              </w:p>
            </w:tc>
            <w:tc>
              <w:tcPr>
                <w:tcW w:w="992" w:type="dxa"/>
                <w:tcBorders>
                  <w:top w:val="single" w:sz="4" w:space="0" w:color="000000"/>
                  <w:left w:val="single" w:sz="4" w:space="0" w:color="000000"/>
                  <w:bottom w:val="single" w:sz="4" w:space="0" w:color="000000"/>
                  <w:right w:val="single" w:sz="4" w:space="0" w:color="000000"/>
                </w:tcBorders>
              </w:tcPr>
              <w:p w14:paraId="09007A51" w14:textId="77777777" w:rsidR="001A73E7" w:rsidRDefault="001A73E7">
                <w:pPr>
                  <w:ind w:left="0" w:hanging="2"/>
                  <w:rPr>
                    <w:rFonts w:ascii="Calibri" w:eastAsia="Calibri" w:hAnsi="Calibri" w:cs="Calibri"/>
                  </w:rPr>
                </w:pPr>
              </w:p>
            </w:tc>
            <w:tc>
              <w:tcPr>
                <w:tcW w:w="1213" w:type="dxa"/>
                <w:tcBorders>
                  <w:top w:val="single" w:sz="4" w:space="0" w:color="000000"/>
                  <w:left w:val="single" w:sz="4" w:space="0" w:color="000000"/>
                  <w:bottom w:val="single" w:sz="4" w:space="0" w:color="000000"/>
                  <w:right w:val="single" w:sz="4" w:space="0" w:color="000000"/>
                </w:tcBorders>
              </w:tcPr>
              <w:p w14:paraId="72611C3C" w14:textId="77777777" w:rsidR="001A73E7" w:rsidRDefault="00000000">
                <w:pPr>
                  <w:ind w:left="0" w:hanging="2"/>
                  <w:rPr>
                    <w:rFonts w:ascii="Calibri" w:eastAsia="Calibri" w:hAnsi="Calibri" w:cs="Calibri"/>
                  </w:rPr>
                </w:pPr>
                <w:r>
                  <w:rPr>
                    <w:rFonts w:ascii="Calibri" w:eastAsia="Calibri" w:hAnsi="Calibri" w:cs="Calibri"/>
                  </w:rPr>
                  <w:t>50</w:t>
                </w:r>
              </w:p>
            </w:tc>
            <w:tc>
              <w:tcPr>
                <w:tcW w:w="1134" w:type="dxa"/>
                <w:tcBorders>
                  <w:top w:val="single" w:sz="4" w:space="0" w:color="000000"/>
                  <w:left w:val="single" w:sz="4" w:space="0" w:color="000000"/>
                  <w:bottom w:val="single" w:sz="4" w:space="0" w:color="000000"/>
                  <w:right w:val="single" w:sz="4" w:space="0" w:color="000000"/>
                </w:tcBorders>
              </w:tcPr>
              <w:p w14:paraId="12852D73" w14:textId="77777777" w:rsidR="001A73E7" w:rsidRDefault="001A73E7">
                <w:pPr>
                  <w:ind w:left="0" w:hanging="2"/>
                  <w:rPr>
                    <w:rFonts w:ascii="Calibri" w:eastAsia="Calibri" w:hAnsi="Calibri" w:cs="Calibri"/>
                  </w:rPr>
                </w:pPr>
              </w:p>
            </w:tc>
            <w:tc>
              <w:tcPr>
                <w:tcW w:w="850" w:type="dxa"/>
                <w:tcBorders>
                  <w:top w:val="single" w:sz="4" w:space="0" w:color="000000"/>
                  <w:left w:val="single" w:sz="4" w:space="0" w:color="000000"/>
                  <w:bottom w:val="single" w:sz="4" w:space="0" w:color="000000"/>
                  <w:right w:val="single" w:sz="4" w:space="0" w:color="000000"/>
                </w:tcBorders>
              </w:tcPr>
              <w:p w14:paraId="1A2D4DCD" w14:textId="77777777" w:rsidR="001A73E7" w:rsidRDefault="001A73E7">
                <w:pPr>
                  <w:ind w:left="0" w:hanging="2"/>
                  <w:rPr>
                    <w:rFonts w:ascii="Calibri" w:eastAsia="Calibri" w:hAnsi="Calibri" w:cs="Calibri"/>
                  </w:rPr>
                </w:pPr>
              </w:p>
            </w:tc>
            <w:tc>
              <w:tcPr>
                <w:tcW w:w="993" w:type="dxa"/>
                <w:tcBorders>
                  <w:top w:val="single" w:sz="4" w:space="0" w:color="000000"/>
                  <w:left w:val="single" w:sz="4" w:space="0" w:color="000000"/>
                  <w:bottom w:val="single" w:sz="4" w:space="0" w:color="000000"/>
                  <w:right w:val="single" w:sz="4" w:space="0" w:color="000000"/>
                </w:tcBorders>
              </w:tcPr>
              <w:p w14:paraId="570E6DB7" w14:textId="77777777" w:rsidR="001A73E7" w:rsidRDefault="001A73E7">
                <w:pPr>
                  <w:ind w:left="0" w:hanging="2"/>
                  <w:rPr>
                    <w:rFonts w:ascii="Calibri" w:eastAsia="Calibri" w:hAnsi="Calibri" w:cs="Calibri"/>
                  </w:rPr>
                </w:pPr>
              </w:p>
            </w:tc>
            <w:tc>
              <w:tcPr>
                <w:tcW w:w="877" w:type="dxa"/>
                <w:tcBorders>
                  <w:top w:val="single" w:sz="4" w:space="0" w:color="000000"/>
                  <w:left w:val="single" w:sz="4" w:space="0" w:color="000000"/>
                  <w:bottom w:val="single" w:sz="4" w:space="0" w:color="000000"/>
                  <w:right w:val="single" w:sz="4" w:space="0" w:color="000000"/>
                </w:tcBorders>
              </w:tcPr>
              <w:p w14:paraId="5F93E0D1" w14:textId="77777777" w:rsidR="001A73E7" w:rsidRDefault="001A73E7">
                <w:pPr>
                  <w:ind w:left="0" w:hanging="2"/>
                  <w:rPr>
                    <w:rFonts w:ascii="Calibri" w:eastAsia="Calibri" w:hAnsi="Calibri" w:cs="Calibri"/>
                  </w:rPr>
                </w:pPr>
              </w:p>
            </w:tc>
          </w:tr>
          <w:tr w:rsidR="001A73E7" w14:paraId="73392E67" w14:textId="77777777">
            <w:trPr>
              <w:trHeight w:val="223"/>
            </w:trPr>
            <w:tc>
              <w:tcPr>
                <w:tcW w:w="474" w:type="dxa"/>
                <w:tcBorders>
                  <w:top w:val="single" w:sz="4" w:space="0" w:color="000000"/>
                  <w:left w:val="single" w:sz="4" w:space="0" w:color="000000"/>
                  <w:bottom w:val="single" w:sz="4" w:space="0" w:color="000000"/>
                  <w:right w:val="single" w:sz="4" w:space="0" w:color="000000"/>
                </w:tcBorders>
              </w:tcPr>
              <w:p w14:paraId="627CB411" w14:textId="77777777" w:rsidR="001A73E7" w:rsidRDefault="001A73E7">
                <w:pPr>
                  <w:ind w:left="0" w:hanging="2"/>
                  <w:rPr>
                    <w:rFonts w:ascii="Calibri" w:eastAsia="Calibri" w:hAnsi="Calibri" w:cs="Calibri"/>
                  </w:rPr>
                </w:pPr>
              </w:p>
            </w:tc>
            <w:tc>
              <w:tcPr>
                <w:tcW w:w="2078" w:type="dxa"/>
                <w:tcBorders>
                  <w:top w:val="single" w:sz="4" w:space="0" w:color="000000"/>
                  <w:left w:val="single" w:sz="4" w:space="0" w:color="000000"/>
                  <w:bottom w:val="single" w:sz="4" w:space="0" w:color="000000"/>
                  <w:right w:val="single" w:sz="4" w:space="0" w:color="000000"/>
                </w:tcBorders>
              </w:tcPr>
              <w:p w14:paraId="6514EC41" w14:textId="77777777" w:rsidR="001A73E7" w:rsidRDefault="00000000">
                <w:pPr>
                  <w:ind w:left="0" w:hanging="2"/>
                  <w:rPr>
                    <w:rFonts w:ascii="Calibri" w:eastAsia="Calibri" w:hAnsi="Calibri" w:cs="Calibri"/>
                  </w:rPr>
                </w:pPr>
                <w:r>
                  <w:rPr>
                    <w:rFonts w:ascii="Calibri" w:eastAsia="Calibri" w:hAnsi="Calibri" w:cs="Calibri"/>
                  </w:rPr>
                  <w:t>PRECIO</w:t>
                </w:r>
              </w:p>
            </w:tc>
            <w:tc>
              <w:tcPr>
                <w:tcW w:w="709" w:type="dxa"/>
                <w:tcBorders>
                  <w:top w:val="single" w:sz="4" w:space="0" w:color="000000"/>
                  <w:left w:val="single" w:sz="4" w:space="0" w:color="000000"/>
                  <w:bottom w:val="single" w:sz="4" w:space="0" w:color="000000"/>
                  <w:right w:val="single" w:sz="4" w:space="0" w:color="000000"/>
                </w:tcBorders>
              </w:tcPr>
              <w:p w14:paraId="6EB87205" w14:textId="77777777" w:rsidR="001A73E7" w:rsidRDefault="00000000">
                <w:pPr>
                  <w:ind w:left="0" w:hanging="2"/>
                  <w:rPr>
                    <w:rFonts w:ascii="Calibri" w:eastAsia="Calibri" w:hAnsi="Calibri" w:cs="Calibri"/>
                  </w:rPr>
                </w:pPr>
                <w:r>
                  <w:rPr>
                    <w:rFonts w:ascii="Calibri" w:eastAsia="Calibri" w:hAnsi="Calibri" w:cs="Calibri"/>
                  </w:rPr>
                  <w:t>DECIMAL</w:t>
                </w:r>
              </w:p>
            </w:tc>
            <w:tc>
              <w:tcPr>
                <w:tcW w:w="992" w:type="dxa"/>
                <w:tcBorders>
                  <w:top w:val="single" w:sz="4" w:space="0" w:color="000000"/>
                  <w:left w:val="single" w:sz="4" w:space="0" w:color="000000"/>
                  <w:bottom w:val="single" w:sz="4" w:space="0" w:color="000000"/>
                  <w:right w:val="single" w:sz="4" w:space="0" w:color="000000"/>
                </w:tcBorders>
              </w:tcPr>
              <w:p w14:paraId="34FB260C" w14:textId="77777777" w:rsidR="001A73E7" w:rsidRDefault="00000000">
                <w:pPr>
                  <w:ind w:left="0" w:hanging="2"/>
                  <w:rPr>
                    <w:rFonts w:ascii="Calibri" w:eastAsia="Calibri" w:hAnsi="Calibri" w:cs="Calibri"/>
                  </w:rPr>
                </w:pPr>
                <w:r>
                  <w:rPr>
                    <w:rFonts w:ascii="Calibri" w:eastAsia="Calibri" w:hAnsi="Calibri" w:cs="Calibri"/>
                  </w:rPr>
                  <w:t>NOT NULL</w:t>
                </w:r>
              </w:p>
            </w:tc>
            <w:tc>
              <w:tcPr>
                <w:tcW w:w="992" w:type="dxa"/>
                <w:tcBorders>
                  <w:top w:val="single" w:sz="4" w:space="0" w:color="000000"/>
                  <w:left w:val="single" w:sz="4" w:space="0" w:color="000000"/>
                  <w:bottom w:val="single" w:sz="4" w:space="0" w:color="000000"/>
                  <w:right w:val="single" w:sz="4" w:space="0" w:color="000000"/>
                </w:tcBorders>
              </w:tcPr>
              <w:p w14:paraId="21EF7A7F" w14:textId="77777777" w:rsidR="001A73E7" w:rsidRDefault="001A73E7">
                <w:pPr>
                  <w:ind w:left="0" w:hanging="2"/>
                  <w:rPr>
                    <w:rFonts w:ascii="Calibri" w:eastAsia="Calibri" w:hAnsi="Calibri" w:cs="Calibri"/>
                  </w:rPr>
                </w:pPr>
              </w:p>
            </w:tc>
            <w:tc>
              <w:tcPr>
                <w:tcW w:w="1213" w:type="dxa"/>
                <w:tcBorders>
                  <w:top w:val="single" w:sz="4" w:space="0" w:color="000000"/>
                  <w:left w:val="single" w:sz="4" w:space="0" w:color="000000"/>
                  <w:bottom w:val="single" w:sz="4" w:space="0" w:color="000000"/>
                  <w:right w:val="single" w:sz="4" w:space="0" w:color="000000"/>
                </w:tcBorders>
              </w:tcPr>
              <w:p w14:paraId="7B3B0F55" w14:textId="77777777" w:rsidR="001A73E7" w:rsidRDefault="00000000">
                <w:pPr>
                  <w:ind w:left="0" w:hanging="2"/>
                  <w:rPr>
                    <w:rFonts w:ascii="Calibri" w:eastAsia="Calibri" w:hAnsi="Calibri" w:cs="Calibri"/>
                  </w:rPr>
                </w:pPr>
                <w:r>
                  <w:rPr>
                    <w:rFonts w:ascii="Calibri" w:eastAsia="Calibri" w:hAnsi="Calibri" w:cs="Calibri"/>
                  </w:rPr>
                  <w:t>18,2</w:t>
                </w:r>
              </w:p>
            </w:tc>
            <w:tc>
              <w:tcPr>
                <w:tcW w:w="1134" w:type="dxa"/>
                <w:tcBorders>
                  <w:top w:val="single" w:sz="4" w:space="0" w:color="000000"/>
                  <w:left w:val="single" w:sz="4" w:space="0" w:color="000000"/>
                  <w:bottom w:val="single" w:sz="4" w:space="0" w:color="000000"/>
                  <w:right w:val="single" w:sz="4" w:space="0" w:color="000000"/>
                </w:tcBorders>
              </w:tcPr>
              <w:p w14:paraId="23C82EBC" w14:textId="77777777" w:rsidR="001A73E7" w:rsidRDefault="001A73E7">
                <w:pPr>
                  <w:ind w:left="0" w:hanging="2"/>
                  <w:rPr>
                    <w:rFonts w:ascii="Calibri" w:eastAsia="Calibri" w:hAnsi="Calibri" w:cs="Calibri"/>
                  </w:rPr>
                </w:pPr>
              </w:p>
            </w:tc>
            <w:tc>
              <w:tcPr>
                <w:tcW w:w="850" w:type="dxa"/>
                <w:tcBorders>
                  <w:top w:val="single" w:sz="4" w:space="0" w:color="000000"/>
                  <w:left w:val="single" w:sz="4" w:space="0" w:color="000000"/>
                  <w:bottom w:val="single" w:sz="4" w:space="0" w:color="000000"/>
                  <w:right w:val="single" w:sz="4" w:space="0" w:color="000000"/>
                </w:tcBorders>
              </w:tcPr>
              <w:p w14:paraId="51B5A9B4" w14:textId="77777777" w:rsidR="001A73E7" w:rsidRDefault="001A73E7">
                <w:pPr>
                  <w:ind w:left="0" w:hanging="2"/>
                  <w:rPr>
                    <w:rFonts w:ascii="Calibri" w:eastAsia="Calibri" w:hAnsi="Calibri" w:cs="Calibri"/>
                  </w:rPr>
                </w:pPr>
              </w:p>
            </w:tc>
            <w:tc>
              <w:tcPr>
                <w:tcW w:w="993" w:type="dxa"/>
                <w:tcBorders>
                  <w:top w:val="single" w:sz="4" w:space="0" w:color="000000"/>
                  <w:left w:val="single" w:sz="4" w:space="0" w:color="000000"/>
                  <w:bottom w:val="single" w:sz="4" w:space="0" w:color="000000"/>
                  <w:right w:val="single" w:sz="4" w:space="0" w:color="000000"/>
                </w:tcBorders>
              </w:tcPr>
              <w:p w14:paraId="413C3C33" w14:textId="77777777" w:rsidR="001A73E7" w:rsidRDefault="001A73E7">
                <w:pPr>
                  <w:ind w:left="0" w:hanging="2"/>
                  <w:rPr>
                    <w:rFonts w:ascii="Calibri" w:eastAsia="Calibri" w:hAnsi="Calibri" w:cs="Calibri"/>
                  </w:rPr>
                </w:pPr>
              </w:p>
            </w:tc>
            <w:tc>
              <w:tcPr>
                <w:tcW w:w="877" w:type="dxa"/>
                <w:tcBorders>
                  <w:top w:val="single" w:sz="4" w:space="0" w:color="000000"/>
                  <w:left w:val="single" w:sz="4" w:space="0" w:color="000000"/>
                  <w:bottom w:val="single" w:sz="4" w:space="0" w:color="000000"/>
                  <w:right w:val="single" w:sz="4" w:space="0" w:color="000000"/>
                </w:tcBorders>
              </w:tcPr>
              <w:p w14:paraId="3EDE5A40" w14:textId="77777777" w:rsidR="001A73E7" w:rsidRDefault="001A73E7">
                <w:pPr>
                  <w:ind w:left="0" w:hanging="2"/>
                  <w:rPr>
                    <w:rFonts w:ascii="Calibri" w:eastAsia="Calibri" w:hAnsi="Calibri" w:cs="Calibri"/>
                  </w:rPr>
                </w:pPr>
              </w:p>
            </w:tc>
          </w:tr>
          <w:tr w:rsidR="001A73E7" w14:paraId="650D93DB" w14:textId="77777777">
            <w:trPr>
              <w:trHeight w:val="223"/>
            </w:trPr>
            <w:tc>
              <w:tcPr>
                <w:tcW w:w="474" w:type="dxa"/>
                <w:tcBorders>
                  <w:top w:val="single" w:sz="4" w:space="0" w:color="000000"/>
                  <w:left w:val="single" w:sz="4" w:space="0" w:color="000000"/>
                  <w:bottom w:val="single" w:sz="4" w:space="0" w:color="000000"/>
                  <w:right w:val="single" w:sz="4" w:space="0" w:color="000000"/>
                </w:tcBorders>
              </w:tcPr>
              <w:p w14:paraId="73B6077F" w14:textId="77777777" w:rsidR="001A73E7" w:rsidRDefault="001A73E7">
                <w:pPr>
                  <w:ind w:left="0" w:hanging="2"/>
                  <w:rPr>
                    <w:rFonts w:ascii="Calibri" w:eastAsia="Calibri" w:hAnsi="Calibri" w:cs="Calibri"/>
                  </w:rPr>
                </w:pPr>
              </w:p>
            </w:tc>
            <w:tc>
              <w:tcPr>
                <w:tcW w:w="2078" w:type="dxa"/>
                <w:tcBorders>
                  <w:top w:val="single" w:sz="4" w:space="0" w:color="000000"/>
                  <w:left w:val="single" w:sz="4" w:space="0" w:color="000000"/>
                  <w:bottom w:val="single" w:sz="4" w:space="0" w:color="000000"/>
                  <w:right w:val="single" w:sz="4" w:space="0" w:color="000000"/>
                </w:tcBorders>
              </w:tcPr>
              <w:p w14:paraId="294A8A80" w14:textId="77777777" w:rsidR="001A73E7" w:rsidRDefault="00000000">
                <w:pPr>
                  <w:ind w:left="0" w:hanging="2"/>
                  <w:rPr>
                    <w:rFonts w:ascii="Calibri" w:eastAsia="Calibri" w:hAnsi="Calibri" w:cs="Calibri"/>
                  </w:rPr>
                </w:pPr>
                <w:r>
                  <w:rPr>
                    <w:rFonts w:ascii="Calibri" w:eastAsia="Calibri" w:hAnsi="Calibri" w:cs="Calibri"/>
                  </w:rPr>
                  <w:t>IVA</w:t>
                </w:r>
              </w:p>
            </w:tc>
            <w:tc>
              <w:tcPr>
                <w:tcW w:w="709" w:type="dxa"/>
                <w:tcBorders>
                  <w:top w:val="single" w:sz="4" w:space="0" w:color="000000"/>
                  <w:left w:val="single" w:sz="4" w:space="0" w:color="000000"/>
                  <w:bottom w:val="single" w:sz="4" w:space="0" w:color="000000"/>
                  <w:right w:val="single" w:sz="4" w:space="0" w:color="000000"/>
                </w:tcBorders>
              </w:tcPr>
              <w:p w14:paraId="2BB0119D" w14:textId="77777777" w:rsidR="001A73E7" w:rsidRDefault="00000000">
                <w:pPr>
                  <w:ind w:left="0" w:hanging="2"/>
                  <w:rPr>
                    <w:rFonts w:ascii="Calibri" w:eastAsia="Calibri" w:hAnsi="Calibri" w:cs="Calibri"/>
                  </w:rPr>
                </w:pPr>
                <w:r>
                  <w:rPr>
                    <w:rFonts w:ascii="Calibri" w:eastAsia="Calibri" w:hAnsi="Calibri" w:cs="Calibri"/>
                  </w:rPr>
                  <w:t>DECIMAL</w:t>
                </w:r>
              </w:p>
            </w:tc>
            <w:tc>
              <w:tcPr>
                <w:tcW w:w="992" w:type="dxa"/>
                <w:tcBorders>
                  <w:top w:val="single" w:sz="4" w:space="0" w:color="000000"/>
                  <w:left w:val="single" w:sz="4" w:space="0" w:color="000000"/>
                  <w:bottom w:val="single" w:sz="4" w:space="0" w:color="000000"/>
                  <w:right w:val="single" w:sz="4" w:space="0" w:color="000000"/>
                </w:tcBorders>
              </w:tcPr>
              <w:p w14:paraId="1CA087F5" w14:textId="77777777" w:rsidR="001A73E7" w:rsidRDefault="00000000">
                <w:pPr>
                  <w:ind w:left="0" w:hanging="2"/>
                  <w:rPr>
                    <w:rFonts w:ascii="Calibri" w:eastAsia="Calibri" w:hAnsi="Calibri" w:cs="Calibri"/>
                  </w:rPr>
                </w:pPr>
                <w:r>
                  <w:rPr>
                    <w:rFonts w:ascii="Calibri" w:eastAsia="Calibri" w:hAnsi="Calibri" w:cs="Calibri"/>
                  </w:rPr>
                  <w:t>NOT NULL</w:t>
                </w:r>
              </w:p>
            </w:tc>
            <w:tc>
              <w:tcPr>
                <w:tcW w:w="992" w:type="dxa"/>
                <w:tcBorders>
                  <w:top w:val="single" w:sz="4" w:space="0" w:color="000000"/>
                  <w:left w:val="single" w:sz="4" w:space="0" w:color="000000"/>
                  <w:bottom w:val="single" w:sz="4" w:space="0" w:color="000000"/>
                  <w:right w:val="single" w:sz="4" w:space="0" w:color="000000"/>
                </w:tcBorders>
              </w:tcPr>
              <w:p w14:paraId="558C8643" w14:textId="77777777" w:rsidR="001A73E7" w:rsidRDefault="001A73E7">
                <w:pPr>
                  <w:ind w:left="0" w:hanging="2"/>
                  <w:rPr>
                    <w:rFonts w:ascii="Calibri" w:eastAsia="Calibri" w:hAnsi="Calibri" w:cs="Calibri"/>
                  </w:rPr>
                </w:pPr>
              </w:p>
            </w:tc>
            <w:tc>
              <w:tcPr>
                <w:tcW w:w="1213" w:type="dxa"/>
                <w:tcBorders>
                  <w:top w:val="single" w:sz="4" w:space="0" w:color="000000"/>
                  <w:left w:val="single" w:sz="4" w:space="0" w:color="000000"/>
                  <w:bottom w:val="single" w:sz="4" w:space="0" w:color="000000"/>
                  <w:right w:val="single" w:sz="4" w:space="0" w:color="000000"/>
                </w:tcBorders>
              </w:tcPr>
              <w:p w14:paraId="0B07A464" w14:textId="77777777" w:rsidR="001A73E7" w:rsidRDefault="00000000">
                <w:pPr>
                  <w:ind w:left="0" w:hanging="2"/>
                  <w:rPr>
                    <w:rFonts w:ascii="Calibri" w:eastAsia="Calibri" w:hAnsi="Calibri" w:cs="Calibri"/>
                  </w:rPr>
                </w:pPr>
                <w:r>
                  <w:rPr>
                    <w:rFonts w:ascii="Calibri" w:eastAsia="Calibri" w:hAnsi="Calibri" w:cs="Calibri"/>
                  </w:rPr>
                  <w:t>18,2</w:t>
                </w:r>
              </w:p>
            </w:tc>
            <w:tc>
              <w:tcPr>
                <w:tcW w:w="1134" w:type="dxa"/>
                <w:tcBorders>
                  <w:top w:val="single" w:sz="4" w:space="0" w:color="000000"/>
                  <w:left w:val="single" w:sz="4" w:space="0" w:color="000000"/>
                  <w:bottom w:val="single" w:sz="4" w:space="0" w:color="000000"/>
                  <w:right w:val="single" w:sz="4" w:space="0" w:color="000000"/>
                </w:tcBorders>
              </w:tcPr>
              <w:p w14:paraId="3F3A40F5" w14:textId="77777777" w:rsidR="001A73E7" w:rsidRDefault="001A73E7">
                <w:pPr>
                  <w:ind w:left="0" w:hanging="2"/>
                  <w:rPr>
                    <w:rFonts w:ascii="Calibri" w:eastAsia="Calibri" w:hAnsi="Calibri" w:cs="Calibri"/>
                  </w:rPr>
                </w:pPr>
              </w:p>
            </w:tc>
            <w:tc>
              <w:tcPr>
                <w:tcW w:w="850" w:type="dxa"/>
                <w:tcBorders>
                  <w:top w:val="single" w:sz="4" w:space="0" w:color="000000"/>
                  <w:left w:val="single" w:sz="4" w:space="0" w:color="000000"/>
                  <w:bottom w:val="single" w:sz="4" w:space="0" w:color="000000"/>
                  <w:right w:val="single" w:sz="4" w:space="0" w:color="000000"/>
                </w:tcBorders>
              </w:tcPr>
              <w:p w14:paraId="38DACC6C" w14:textId="77777777" w:rsidR="001A73E7" w:rsidRDefault="001A73E7">
                <w:pPr>
                  <w:ind w:left="0" w:hanging="2"/>
                  <w:rPr>
                    <w:rFonts w:ascii="Calibri" w:eastAsia="Calibri" w:hAnsi="Calibri" w:cs="Calibri"/>
                  </w:rPr>
                </w:pPr>
              </w:p>
            </w:tc>
            <w:tc>
              <w:tcPr>
                <w:tcW w:w="993" w:type="dxa"/>
                <w:tcBorders>
                  <w:top w:val="single" w:sz="4" w:space="0" w:color="000000"/>
                  <w:left w:val="single" w:sz="4" w:space="0" w:color="000000"/>
                  <w:bottom w:val="single" w:sz="4" w:space="0" w:color="000000"/>
                  <w:right w:val="single" w:sz="4" w:space="0" w:color="000000"/>
                </w:tcBorders>
              </w:tcPr>
              <w:p w14:paraId="3CE127C5" w14:textId="77777777" w:rsidR="001A73E7" w:rsidRDefault="001A73E7">
                <w:pPr>
                  <w:ind w:left="0" w:hanging="2"/>
                  <w:rPr>
                    <w:rFonts w:ascii="Calibri" w:eastAsia="Calibri" w:hAnsi="Calibri" w:cs="Calibri"/>
                  </w:rPr>
                </w:pPr>
              </w:p>
            </w:tc>
            <w:tc>
              <w:tcPr>
                <w:tcW w:w="877" w:type="dxa"/>
                <w:tcBorders>
                  <w:top w:val="single" w:sz="4" w:space="0" w:color="000000"/>
                  <w:left w:val="single" w:sz="4" w:space="0" w:color="000000"/>
                  <w:bottom w:val="single" w:sz="4" w:space="0" w:color="000000"/>
                  <w:right w:val="single" w:sz="4" w:space="0" w:color="000000"/>
                </w:tcBorders>
              </w:tcPr>
              <w:p w14:paraId="24BF96EC" w14:textId="77777777" w:rsidR="001A73E7" w:rsidRDefault="001A73E7">
                <w:pPr>
                  <w:ind w:left="0" w:hanging="2"/>
                  <w:rPr>
                    <w:rFonts w:ascii="Calibri" w:eastAsia="Calibri" w:hAnsi="Calibri" w:cs="Calibri"/>
                  </w:rPr>
                </w:pPr>
              </w:p>
            </w:tc>
          </w:tr>
          <w:tr w:rsidR="001A73E7" w14:paraId="5EF43132" w14:textId="77777777">
            <w:trPr>
              <w:trHeight w:val="223"/>
            </w:trPr>
            <w:tc>
              <w:tcPr>
                <w:tcW w:w="474" w:type="dxa"/>
                <w:tcBorders>
                  <w:top w:val="single" w:sz="4" w:space="0" w:color="000000"/>
                  <w:left w:val="single" w:sz="4" w:space="0" w:color="000000"/>
                  <w:bottom w:val="single" w:sz="4" w:space="0" w:color="000000"/>
                  <w:right w:val="single" w:sz="4" w:space="0" w:color="000000"/>
                </w:tcBorders>
              </w:tcPr>
              <w:p w14:paraId="54EE1445" w14:textId="77777777" w:rsidR="001A73E7" w:rsidRDefault="001A73E7">
                <w:pPr>
                  <w:ind w:left="0" w:hanging="2"/>
                  <w:rPr>
                    <w:rFonts w:ascii="Calibri" w:eastAsia="Calibri" w:hAnsi="Calibri" w:cs="Calibri"/>
                  </w:rPr>
                </w:pPr>
              </w:p>
            </w:tc>
            <w:tc>
              <w:tcPr>
                <w:tcW w:w="2078" w:type="dxa"/>
                <w:tcBorders>
                  <w:top w:val="single" w:sz="4" w:space="0" w:color="000000"/>
                  <w:left w:val="single" w:sz="4" w:space="0" w:color="000000"/>
                  <w:bottom w:val="single" w:sz="4" w:space="0" w:color="000000"/>
                  <w:right w:val="single" w:sz="4" w:space="0" w:color="000000"/>
                </w:tcBorders>
              </w:tcPr>
              <w:p w14:paraId="4C8C817E" w14:textId="77777777" w:rsidR="001A73E7" w:rsidRDefault="00000000">
                <w:pPr>
                  <w:ind w:left="0" w:hanging="2"/>
                  <w:rPr>
                    <w:rFonts w:ascii="Calibri" w:eastAsia="Calibri" w:hAnsi="Calibri" w:cs="Calibri"/>
                  </w:rPr>
                </w:pPr>
                <w:r>
                  <w:rPr>
                    <w:rFonts w:ascii="Calibri" w:eastAsia="Calibri" w:hAnsi="Calibri" w:cs="Calibri"/>
                  </w:rPr>
                  <w:t>TOTAL</w:t>
                </w:r>
              </w:p>
            </w:tc>
            <w:tc>
              <w:tcPr>
                <w:tcW w:w="709" w:type="dxa"/>
                <w:tcBorders>
                  <w:top w:val="single" w:sz="4" w:space="0" w:color="000000"/>
                  <w:left w:val="single" w:sz="4" w:space="0" w:color="000000"/>
                  <w:bottom w:val="single" w:sz="4" w:space="0" w:color="000000"/>
                  <w:right w:val="single" w:sz="4" w:space="0" w:color="000000"/>
                </w:tcBorders>
              </w:tcPr>
              <w:p w14:paraId="4550A43A" w14:textId="77777777" w:rsidR="001A73E7" w:rsidRDefault="00000000">
                <w:pPr>
                  <w:ind w:left="0" w:hanging="2"/>
                  <w:rPr>
                    <w:rFonts w:ascii="Calibri" w:eastAsia="Calibri" w:hAnsi="Calibri" w:cs="Calibri"/>
                  </w:rPr>
                </w:pPr>
                <w:r>
                  <w:rPr>
                    <w:rFonts w:ascii="Calibri" w:eastAsia="Calibri" w:hAnsi="Calibri" w:cs="Calibri"/>
                  </w:rPr>
                  <w:t xml:space="preserve">DECIMAL </w:t>
                </w:r>
              </w:p>
            </w:tc>
            <w:tc>
              <w:tcPr>
                <w:tcW w:w="992" w:type="dxa"/>
                <w:tcBorders>
                  <w:top w:val="single" w:sz="4" w:space="0" w:color="000000"/>
                  <w:left w:val="single" w:sz="4" w:space="0" w:color="000000"/>
                  <w:bottom w:val="single" w:sz="4" w:space="0" w:color="000000"/>
                  <w:right w:val="single" w:sz="4" w:space="0" w:color="000000"/>
                </w:tcBorders>
              </w:tcPr>
              <w:p w14:paraId="41B91CA9" w14:textId="77777777" w:rsidR="001A73E7" w:rsidRDefault="00000000">
                <w:pPr>
                  <w:ind w:left="0" w:hanging="2"/>
                  <w:rPr>
                    <w:rFonts w:ascii="Calibri" w:eastAsia="Calibri" w:hAnsi="Calibri" w:cs="Calibri"/>
                  </w:rPr>
                </w:pPr>
                <w:r>
                  <w:rPr>
                    <w:rFonts w:ascii="Calibri" w:eastAsia="Calibri" w:hAnsi="Calibri" w:cs="Calibri"/>
                  </w:rPr>
                  <w:t>NOT NULL</w:t>
                </w:r>
              </w:p>
            </w:tc>
            <w:tc>
              <w:tcPr>
                <w:tcW w:w="992" w:type="dxa"/>
                <w:tcBorders>
                  <w:top w:val="single" w:sz="4" w:space="0" w:color="000000"/>
                  <w:left w:val="single" w:sz="4" w:space="0" w:color="000000"/>
                  <w:bottom w:val="single" w:sz="4" w:space="0" w:color="000000"/>
                  <w:right w:val="single" w:sz="4" w:space="0" w:color="000000"/>
                </w:tcBorders>
              </w:tcPr>
              <w:p w14:paraId="758D6631" w14:textId="77777777" w:rsidR="001A73E7" w:rsidRDefault="001A73E7">
                <w:pPr>
                  <w:ind w:left="0" w:hanging="2"/>
                  <w:rPr>
                    <w:rFonts w:ascii="Calibri" w:eastAsia="Calibri" w:hAnsi="Calibri" w:cs="Calibri"/>
                  </w:rPr>
                </w:pPr>
              </w:p>
            </w:tc>
            <w:tc>
              <w:tcPr>
                <w:tcW w:w="1213" w:type="dxa"/>
                <w:tcBorders>
                  <w:top w:val="single" w:sz="4" w:space="0" w:color="000000"/>
                  <w:left w:val="single" w:sz="4" w:space="0" w:color="000000"/>
                  <w:bottom w:val="single" w:sz="4" w:space="0" w:color="000000"/>
                  <w:right w:val="single" w:sz="4" w:space="0" w:color="000000"/>
                </w:tcBorders>
              </w:tcPr>
              <w:p w14:paraId="4C966E18" w14:textId="77777777" w:rsidR="001A73E7" w:rsidRDefault="00000000">
                <w:pPr>
                  <w:ind w:left="0" w:hanging="2"/>
                  <w:rPr>
                    <w:rFonts w:ascii="Calibri" w:eastAsia="Calibri" w:hAnsi="Calibri" w:cs="Calibri"/>
                  </w:rPr>
                </w:pPr>
                <w:r>
                  <w:rPr>
                    <w:rFonts w:ascii="Calibri" w:eastAsia="Calibri" w:hAnsi="Calibri" w:cs="Calibri"/>
                  </w:rPr>
                  <w:t>18,2</w:t>
                </w:r>
              </w:p>
            </w:tc>
            <w:tc>
              <w:tcPr>
                <w:tcW w:w="1134" w:type="dxa"/>
                <w:tcBorders>
                  <w:top w:val="single" w:sz="4" w:space="0" w:color="000000"/>
                  <w:left w:val="single" w:sz="4" w:space="0" w:color="000000"/>
                  <w:bottom w:val="single" w:sz="4" w:space="0" w:color="000000"/>
                  <w:right w:val="single" w:sz="4" w:space="0" w:color="000000"/>
                </w:tcBorders>
              </w:tcPr>
              <w:p w14:paraId="420A7825" w14:textId="77777777" w:rsidR="001A73E7" w:rsidRDefault="001A73E7">
                <w:pPr>
                  <w:ind w:left="0" w:hanging="2"/>
                  <w:rPr>
                    <w:rFonts w:ascii="Calibri" w:eastAsia="Calibri" w:hAnsi="Calibri" w:cs="Calibri"/>
                  </w:rPr>
                </w:pPr>
              </w:p>
            </w:tc>
            <w:tc>
              <w:tcPr>
                <w:tcW w:w="850" w:type="dxa"/>
                <w:tcBorders>
                  <w:top w:val="single" w:sz="4" w:space="0" w:color="000000"/>
                  <w:left w:val="single" w:sz="4" w:space="0" w:color="000000"/>
                  <w:bottom w:val="single" w:sz="4" w:space="0" w:color="000000"/>
                  <w:right w:val="single" w:sz="4" w:space="0" w:color="000000"/>
                </w:tcBorders>
              </w:tcPr>
              <w:p w14:paraId="26AFECB9" w14:textId="77777777" w:rsidR="001A73E7" w:rsidRDefault="001A73E7">
                <w:pPr>
                  <w:ind w:left="0" w:hanging="2"/>
                  <w:rPr>
                    <w:rFonts w:ascii="Calibri" w:eastAsia="Calibri" w:hAnsi="Calibri" w:cs="Calibri"/>
                  </w:rPr>
                </w:pPr>
              </w:p>
            </w:tc>
            <w:tc>
              <w:tcPr>
                <w:tcW w:w="993" w:type="dxa"/>
                <w:tcBorders>
                  <w:top w:val="single" w:sz="4" w:space="0" w:color="000000"/>
                  <w:left w:val="single" w:sz="4" w:space="0" w:color="000000"/>
                  <w:bottom w:val="single" w:sz="4" w:space="0" w:color="000000"/>
                  <w:right w:val="single" w:sz="4" w:space="0" w:color="000000"/>
                </w:tcBorders>
              </w:tcPr>
              <w:p w14:paraId="46194169" w14:textId="77777777" w:rsidR="001A73E7" w:rsidRDefault="001A73E7">
                <w:pPr>
                  <w:ind w:left="0" w:hanging="2"/>
                  <w:rPr>
                    <w:rFonts w:ascii="Calibri" w:eastAsia="Calibri" w:hAnsi="Calibri" w:cs="Calibri"/>
                  </w:rPr>
                </w:pPr>
              </w:p>
            </w:tc>
            <w:tc>
              <w:tcPr>
                <w:tcW w:w="877" w:type="dxa"/>
                <w:tcBorders>
                  <w:top w:val="single" w:sz="4" w:space="0" w:color="000000"/>
                  <w:left w:val="single" w:sz="4" w:space="0" w:color="000000"/>
                  <w:bottom w:val="single" w:sz="4" w:space="0" w:color="000000"/>
                  <w:right w:val="single" w:sz="4" w:space="0" w:color="000000"/>
                </w:tcBorders>
              </w:tcPr>
              <w:p w14:paraId="51EF2891" w14:textId="77777777" w:rsidR="001A73E7" w:rsidRDefault="00000000">
                <w:pPr>
                  <w:ind w:left="0" w:hanging="2"/>
                  <w:rPr>
                    <w:rFonts w:ascii="Calibri" w:eastAsia="Calibri" w:hAnsi="Calibri" w:cs="Calibri"/>
                  </w:rPr>
                </w:pPr>
              </w:p>
            </w:tc>
          </w:tr>
        </w:tbl>
      </w:sdtContent>
    </w:sdt>
    <w:p w14:paraId="591021EE" w14:textId="77777777" w:rsidR="001A73E7" w:rsidRDefault="00000000">
      <w:pPr>
        <w:widowControl w:val="0"/>
        <w:ind w:left="0" w:hanging="2"/>
        <w:rPr>
          <w:rFonts w:ascii="Calibri" w:eastAsia="Calibri" w:hAnsi="Calibri" w:cs="Calibri"/>
          <w:b/>
        </w:rPr>
      </w:pPr>
      <w:r>
        <w:rPr>
          <w:rFonts w:ascii="Calibri" w:eastAsia="Calibri" w:hAnsi="Calibri" w:cs="Calibri"/>
          <w:b/>
          <w:highlight w:val="white"/>
        </w:rPr>
        <w:t>Relaciones:</w:t>
      </w:r>
    </w:p>
    <w:sdt>
      <w:sdtPr>
        <w:tag w:val="goog_rdk_27"/>
        <w:id w:val="-542132250"/>
        <w:lock w:val="contentLocked"/>
      </w:sdtPr>
      <w:sdtContent>
        <w:tbl>
          <w:tblPr>
            <w:tblStyle w:val="afffff3"/>
            <w:tblW w:w="9420" w:type="dxa"/>
            <w:tblInd w:w="0" w:type="dxa"/>
            <w:tblLayout w:type="fixed"/>
            <w:tblLook w:val="0000" w:firstRow="0" w:lastRow="0" w:firstColumn="0" w:lastColumn="0" w:noHBand="0" w:noVBand="0"/>
          </w:tblPr>
          <w:tblGrid>
            <w:gridCol w:w="2291"/>
            <w:gridCol w:w="3345"/>
            <w:gridCol w:w="3784"/>
          </w:tblGrid>
          <w:tr w:rsidR="001A73E7" w14:paraId="7E436D62" w14:textId="77777777">
            <w:trPr>
              <w:cantSplit/>
              <w:tblHeader/>
            </w:trPr>
            <w:tc>
              <w:tcPr>
                <w:tcW w:w="2291" w:type="dxa"/>
                <w:tcBorders>
                  <w:top w:val="single" w:sz="4" w:space="0" w:color="000000"/>
                  <w:left w:val="single" w:sz="4" w:space="0" w:color="000000"/>
                  <w:bottom w:val="single" w:sz="4" w:space="0" w:color="000000"/>
                  <w:right w:val="single" w:sz="4" w:space="0" w:color="000000"/>
                </w:tcBorders>
                <w:shd w:val="clear" w:color="auto" w:fill="EFEFEF"/>
              </w:tcPr>
              <w:p w14:paraId="5AF28E56" w14:textId="77777777" w:rsidR="001A73E7" w:rsidRDefault="00000000">
                <w:pPr>
                  <w:ind w:left="0" w:hanging="2"/>
                  <w:rPr>
                    <w:rFonts w:ascii="Calibri" w:eastAsia="Calibri" w:hAnsi="Calibri" w:cs="Calibri"/>
                  </w:rPr>
                </w:pPr>
                <w:r>
                  <w:rPr>
                    <w:rFonts w:ascii="Calibri" w:eastAsia="Calibri" w:hAnsi="Calibri" w:cs="Calibri"/>
                    <w:b/>
                  </w:rPr>
                  <w:t>Columnas</w:t>
                </w:r>
              </w:p>
            </w:tc>
            <w:tc>
              <w:tcPr>
                <w:tcW w:w="3345" w:type="dxa"/>
                <w:tcBorders>
                  <w:top w:val="single" w:sz="4" w:space="0" w:color="000000"/>
                  <w:left w:val="single" w:sz="4" w:space="0" w:color="000000"/>
                  <w:bottom w:val="single" w:sz="4" w:space="0" w:color="000000"/>
                  <w:right w:val="single" w:sz="4" w:space="0" w:color="000000"/>
                </w:tcBorders>
                <w:shd w:val="clear" w:color="auto" w:fill="EFEFEF"/>
              </w:tcPr>
              <w:p w14:paraId="264B6225" w14:textId="77777777" w:rsidR="001A73E7" w:rsidRDefault="00000000">
                <w:pPr>
                  <w:ind w:left="0" w:hanging="2"/>
                  <w:rPr>
                    <w:rFonts w:ascii="Calibri" w:eastAsia="Calibri" w:hAnsi="Calibri" w:cs="Calibri"/>
                  </w:rPr>
                </w:pPr>
                <w:r>
                  <w:rPr>
                    <w:rFonts w:ascii="Calibri" w:eastAsia="Calibri" w:hAnsi="Calibri" w:cs="Calibri"/>
                    <w:b/>
                  </w:rPr>
                  <w:t>Asociación</w:t>
                </w:r>
              </w:p>
            </w:tc>
            <w:tc>
              <w:tcPr>
                <w:tcW w:w="3784" w:type="dxa"/>
                <w:tcBorders>
                  <w:top w:val="single" w:sz="4" w:space="0" w:color="000000"/>
                  <w:left w:val="single" w:sz="4" w:space="0" w:color="000000"/>
                  <w:bottom w:val="single" w:sz="4" w:space="0" w:color="000000"/>
                  <w:right w:val="single" w:sz="4" w:space="0" w:color="000000"/>
                </w:tcBorders>
                <w:shd w:val="clear" w:color="auto" w:fill="EFEFEF"/>
              </w:tcPr>
              <w:p w14:paraId="3500E44F" w14:textId="77777777" w:rsidR="001A73E7" w:rsidRDefault="00000000">
                <w:pPr>
                  <w:ind w:left="0" w:hanging="2"/>
                  <w:rPr>
                    <w:rFonts w:ascii="Calibri" w:eastAsia="Calibri" w:hAnsi="Calibri" w:cs="Calibri"/>
                  </w:rPr>
                </w:pPr>
                <w:r>
                  <w:rPr>
                    <w:rFonts w:ascii="Calibri" w:eastAsia="Calibri" w:hAnsi="Calibri" w:cs="Calibri"/>
                    <w:b/>
                  </w:rPr>
                  <w:t>Notas</w:t>
                </w:r>
              </w:p>
            </w:tc>
          </w:tr>
          <w:tr w:rsidR="001A73E7" w14:paraId="142C5E1B" w14:textId="77777777">
            <w:trPr>
              <w:trHeight w:val="338"/>
            </w:trPr>
            <w:tc>
              <w:tcPr>
                <w:tcW w:w="2291" w:type="dxa"/>
                <w:tcBorders>
                  <w:top w:val="single" w:sz="4" w:space="0" w:color="000000"/>
                  <w:left w:val="single" w:sz="4" w:space="0" w:color="000000"/>
                  <w:bottom w:val="single" w:sz="4" w:space="0" w:color="000000"/>
                  <w:right w:val="single" w:sz="4" w:space="0" w:color="000000"/>
                </w:tcBorders>
              </w:tcPr>
              <w:p w14:paraId="7BC83BC3" w14:textId="77777777" w:rsidR="001A73E7" w:rsidRDefault="00000000">
                <w:pPr>
                  <w:ind w:left="0" w:hanging="2"/>
                  <w:rPr>
                    <w:rFonts w:ascii="Calibri" w:eastAsia="Calibri" w:hAnsi="Calibri" w:cs="Calibri"/>
                  </w:rPr>
                </w:pPr>
                <w:r>
                  <w:rPr>
                    <w:rFonts w:ascii="Calibri" w:eastAsia="Calibri" w:hAnsi="Calibri" w:cs="Calibri"/>
                  </w:rPr>
                  <w:t>PK</w:t>
                </w:r>
              </w:p>
            </w:tc>
            <w:tc>
              <w:tcPr>
                <w:tcW w:w="3345" w:type="dxa"/>
                <w:tcBorders>
                  <w:top w:val="single" w:sz="4" w:space="0" w:color="000000"/>
                  <w:left w:val="single" w:sz="4" w:space="0" w:color="000000"/>
                  <w:bottom w:val="single" w:sz="4" w:space="0" w:color="000000"/>
                  <w:right w:val="single" w:sz="4" w:space="0" w:color="000000"/>
                </w:tcBorders>
              </w:tcPr>
              <w:p w14:paraId="4BA9AF16" w14:textId="77777777" w:rsidR="001A73E7" w:rsidRDefault="00000000">
                <w:pPr>
                  <w:ind w:left="0" w:hanging="2"/>
                  <w:rPr>
                    <w:rFonts w:ascii="Calibri" w:eastAsia="Calibri" w:hAnsi="Calibri" w:cs="Calibri"/>
                  </w:rPr>
                </w:pPr>
                <w:r>
                  <w:rPr>
                    <w:rFonts w:ascii="Calibri" w:eastAsia="Calibri" w:hAnsi="Calibri" w:cs="Calibri"/>
                  </w:rPr>
                  <w:t>ID</w:t>
                </w:r>
              </w:p>
            </w:tc>
            <w:tc>
              <w:tcPr>
                <w:tcW w:w="3784" w:type="dxa"/>
                <w:tcBorders>
                  <w:top w:val="single" w:sz="4" w:space="0" w:color="000000"/>
                  <w:left w:val="single" w:sz="4" w:space="0" w:color="000000"/>
                  <w:bottom w:val="single" w:sz="4" w:space="0" w:color="000000"/>
                  <w:right w:val="single" w:sz="4" w:space="0" w:color="000000"/>
                </w:tcBorders>
              </w:tcPr>
              <w:p w14:paraId="47AEB396" w14:textId="77777777" w:rsidR="001A73E7" w:rsidRDefault="00000000">
                <w:pPr>
                  <w:ind w:left="0" w:hanging="2"/>
                  <w:jc w:val="both"/>
                  <w:rPr>
                    <w:rFonts w:ascii="Calibri" w:eastAsia="Calibri" w:hAnsi="Calibri" w:cs="Calibri"/>
                  </w:rPr>
                </w:pPr>
                <w:r>
                  <w:rPr>
                    <w:rFonts w:ascii="Calibri" w:eastAsia="Calibri" w:hAnsi="Calibri" w:cs="Calibri"/>
                  </w:rPr>
                  <w:t>PRIMARY KEY</w:t>
                </w:r>
              </w:p>
            </w:tc>
          </w:tr>
        </w:tbl>
      </w:sdtContent>
    </w:sdt>
    <w:p w14:paraId="0522F8C5" w14:textId="77777777" w:rsidR="001A73E7" w:rsidRDefault="00000000">
      <w:pPr>
        <w:keepNext/>
        <w:spacing w:before="240" w:after="60"/>
        <w:ind w:left="0" w:hanging="2"/>
        <w:rPr>
          <w:rFonts w:ascii="Calibri" w:eastAsia="Calibri" w:hAnsi="Calibri" w:cs="Calibri"/>
        </w:rPr>
      </w:pPr>
      <w:r>
        <w:rPr>
          <w:rFonts w:ascii="Calibri" w:eastAsia="Calibri" w:hAnsi="Calibri" w:cs="Calibri"/>
        </w:rPr>
        <w:t>NOMBRE OBJETO: Tabla SERVICIO</w:t>
      </w:r>
    </w:p>
    <w:p w14:paraId="29AE5191" w14:textId="77777777" w:rsidR="001A73E7" w:rsidRDefault="001A73E7">
      <w:pPr>
        <w:ind w:left="0" w:hanging="2"/>
        <w:rPr>
          <w:rFonts w:ascii="Calibri" w:eastAsia="Calibri" w:hAnsi="Calibri" w:cs="Calibri"/>
        </w:rPr>
      </w:pPr>
    </w:p>
    <w:p w14:paraId="1F7C03C4" w14:textId="77777777" w:rsidR="001A73E7" w:rsidRDefault="00000000">
      <w:pPr>
        <w:ind w:left="0" w:hanging="2"/>
        <w:rPr>
          <w:rFonts w:ascii="Calibri" w:eastAsia="Calibri" w:hAnsi="Calibri" w:cs="Calibri"/>
        </w:rPr>
      </w:pPr>
      <w:r>
        <w:rPr>
          <w:rFonts w:ascii="Calibri" w:eastAsia="Calibri" w:hAnsi="Calibri" w:cs="Calibri"/>
          <w:b/>
        </w:rPr>
        <w:t>Columnas:</w:t>
      </w:r>
    </w:p>
    <w:sdt>
      <w:sdtPr>
        <w:tag w:val="goog_rdk_28"/>
        <w:id w:val="1521272345"/>
        <w:lock w:val="contentLocked"/>
      </w:sdtPr>
      <w:sdtContent>
        <w:tbl>
          <w:tblPr>
            <w:tblStyle w:val="afffff4"/>
            <w:tblW w:w="10311" w:type="dxa"/>
            <w:tblInd w:w="0" w:type="dxa"/>
            <w:tblLayout w:type="fixed"/>
            <w:tblLook w:val="0000" w:firstRow="0" w:lastRow="0" w:firstColumn="0" w:lastColumn="0" w:noHBand="0" w:noVBand="0"/>
          </w:tblPr>
          <w:tblGrid>
            <w:gridCol w:w="473"/>
            <w:gridCol w:w="2078"/>
            <w:gridCol w:w="709"/>
            <w:gridCol w:w="992"/>
            <w:gridCol w:w="992"/>
            <w:gridCol w:w="1213"/>
            <w:gridCol w:w="1134"/>
            <w:gridCol w:w="850"/>
            <w:gridCol w:w="993"/>
            <w:gridCol w:w="877"/>
          </w:tblGrid>
          <w:tr w:rsidR="001A73E7" w14:paraId="7D146F9A" w14:textId="77777777">
            <w:trPr>
              <w:trHeight w:val="228"/>
            </w:trPr>
            <w:tc>
              <w:tcPr>
                <w:tcW w:w="474" w:type="dxa"/>
                <w:tcBorders>
                  <w:top w:val="single" w:sz="4" w:space="0" w:color="000000"/>
                  <w:left w:val="single" w:sz="4" w:space="0" w:color="000000"/>
                  <w:bottom w:val="single" w:sz="4" w:space="0" w:color="000000"/>
                  <w:right w:val="single" w:sz="4" w:space="0" w:color="000000"/>
                </w:tcBorders>
                <w:shd w:val="clear" w:color="auto" w:fill="E6E6E6"/>
              </w:tcPr>
              <w:p w14:paraId="73A932BE" w14:textId="77777777" w:rsidR="001A73E7" w:rsidRDefault="00000000">
                <w:pPr>
                  <w:ind w:left="0" w:hanging="2"/>
                  <w:rPr>
                    <w:rFonts w:ascii="Calibri" w:eastAsia="Calibri" w:hAnsi="Calibri" w:cs="Calibri"/>
                  </w:rPr>
                </w:pPr>
                <w:r>
                  <w:rPr>
                    <w:rFonts w:ascii="Calibri" w:eastAsia="Calibri" w:hAnsi="Calibri" w:cs="Calibri"/>
                    <w:b/>
                  </w:rPr>
                  <w:t>PK</w:t>
                </w:r>
              </w:p>
            </w:tc>
            <w:tc>
              <w:tcPr>
                <w:tcW w:w="2078" w:type="dxa"/>
                <w:tcBorders>
                  <w:top w:val="single" w:sz="4" w:space="0" w:color="000000"/>
                  <w:left w:val="single" w:sz="4" w:space="0" w:color="000000"/>
                  <w:bottom w:val="single" w:sz="4" w:space="0" w:color="000000"/>
                  <w:right w:val="single" w:sz="4" w:space="0" w:color="000000"/>
                </w:tcBorders>
                <w:shd w:val="clear" w:color="auto" w:fill="E6E6E6"/>
              </w:tcPr>
              <w:p w14:paraId="3D0C9A3C" w14:textId="77777777" w:rsidR="001A73E7" w:rsidRDefault="00000000">
                <w:pPr>
                  <w:ind w:left="0" w:hanging="2"/>
                  <w:rPr>
                    <w:rFonts w:ascii="Calibri" w:eastAsia="Calibri" w:hAnsi="Calibri" w:cs="Calibri"/>
                  </w:rPr>
                </w:pPr>
                <w:r>
                  <w:rPr>
                    <w:rFonts w:ascii="Calibri" w:eastAsia="Calibri" w:hAnsi="Calibri" w:cs="Calibri"/>
                    <w:b/>
                  </w:rPr>
                  <w:t>Nombre</w:t>
                </w:r>
              </w:p>
            </w:tc>
            <w:tc>
              <w:tcPr>
                <w:tcW w:w="709" w:type="dxa"/>
                <w:tcBorders>
                  <w:top w:val="single" w:sz="4" w:space="0" w:color="000000"/>
                  <w:left w:val="single" w:sz="4" w:space="0" w:color="000000"/>
                  <w:bottom w:val="single" w:sz="4" w:space="0" w:color="000000"/>
                  <w:right w:val="single" w:sz="4" w:space="0" w:color="000000"/>
                </w:tcBorders>
                <w:shd w:val="clear" w:color="auto" w:fill="E6E6E6"/>
              </w:tcPr>
              <w:p w14:paraId="2785C957" w14:textId="77777777" w:rsidR="001A73E7" w:rsidRDefault="00000000">
                <w:pPr>
                  <w:ind w:left="0" w:hanging="2"/>
                  <w:rPr>
                    <w:rFonts w:ascii="Calibri" w:eastAsia="Calibri" w:hAnsi="Calibri" w:cs="Calibri"/>
                  </w:rPr>
                </w:pPr>
                <w:r>
                  <w:rPr>
                    <w:rFonts w:ascii="Calibri" w:eastAsia="Calibri" w:hAnsi="Calibri" w:cs="Calibri"/>
                    <w:b/>
                  </w:rPr>
                  <w:t>Tipo</w:t>
                </w:r>
              </w:p>
            </w:tc>
            <w:tc>
              <w:tcPr>
                <w:tcW w:w="992" w:type="dxa"/>
                <w:tcBorders>
                  <w:top w:val="single" w:sz="4" w:space="0" w:color="000000"/>
                  <w:left w:val="single" w:sz="4" w:space="0" w:color="000000"/>
                  <w:bottom w:val="single" w:sz="4" w:space="0" w:color="000000"/>
                  <w:right w:val="single" w:sz="4" w:space="0" w:color="000000"/>
                </w:tcBorders>
                <w:shd w:val="clear" w:color="auto" w:fill="E6E6E6"/>
              </w:tcPr>
              <w:p w14:paraId="5289C467" w14:textId="77777777" w:rsidR="001A73E7" w:rsidRDefault="00000000">
                <w:pPr>
                  <w:ind w:left="0" w:hanging="2"/>
                  <w:rPr>
                    <w:rFonts w:ascii="Calibri" w:eastAsia="Calibri" w:hAnsi="Calibri" w:cs="Calibri"/>
                  </w:rPr>
                </w:pPr>
                <w:r>
                  <w:rPr>
                    <w:rFonts w:ascii="Calibri" w:eastAsia="Calibri" w:hAnsi="Calibri" w:cs="Calibri"/>
                    <w:b/>
                  </w:rPr>
                  <w:t>No Nulo</w:t>
                </w:r>
              </w:p>
            </w:tc>
            <w:tc>
              <w:tcPr>
                <w:tcW w:w="992" w:type="dxa"/>
                <w:tcBorders>
                  <w:top w:val="single" w:sz="4" w:space="0" w:color="000000"/>
                  <w:left w:val="single" w:sz="4" w:space="0" w:color="000000"/>
                  <w:bottom w:val="single" w:sz="4" w:space="0" w:color="000000"/>
                  <w:right w:val="single" w:sz="4" w:space="0" w:color="000000"/>
                </w:tcBorders>
                <w:shd w:val="clear" w:color="auto" w:fill="E6E6E6"/>
              </w:tcPr>
              <w:p w14:paraId="0A408D4C" w14:textId="77777777" w:rsidR="001A73E7" w:rsidRDefault="00000000">
                <w:pPr>
                  <w:ind w:left="0" w:hanging="2"/>
                  <w:rPr>
                    <w:rFonts w:ascii="Calibri" w:eastAsia="Calibri" w:hAnsi="Calibri" w:cs="Calibri"/>
                  </w:rPr>
                </w:pPr>
                <w:r>
                  <w:rPr>
                    <w:rFonts w:ascii="Calibri" w:eastAsia="Calibri" w:hAnsi="Calibri" w:cs="Calibri"/>
                    <w:b/>
                  </w:rPr>
                  <w:t>Único</w:t>
                </w:r>
              </w:p>
            </w:tc>
            <w:tc>
              <w:tcPr>
                <w:tcW w:w="1213" w:type="dxa"/>
                <w:tcBorders>
                  <w:top w:val="single" w:sz="4" w:space="0" w:color="000000"/>
                  <w:left w:val="single" w:sz="4" w:space="0" w:color="000000"/>
                  <w:bottom w:val="single" w:sz="4" w:space="0" w:color="000000"/>
                  <w:right w:val="single" w:sz="4" w:space="0" w:color="000000"/>
                </w:tcBorders>
                <w:shd w:val="clear" w:color="auto" w:fill="E6E6E6"/>
              </w:tcPr>
              <w:p w14:paraId="697942F8" w14:textId="77777777" w:rsidR="001A73E7" w:rsidRDefault="00000000">
                <w:pPr>
                  <w:ind w:left="0" w:hanging="2"/>
                  <w:rPr>
                    <w:rFonts w:ascii="Calibri" w:eastAsia="Calibri" w:hAnsi="Calibri" w:cs="Calibri"/>
                  </w:rPr>
                </w:pPr>
                <w:r>
                  <w:rPr>
                    <w:rFonts w:ascii="Calibri" w:eastAsia="Calibri" w:hAnsi="Calibri" w:cs="Calibri"/>
                    <w:b/>
                  </w:rPr>
                  <w:t>Longitud</w:t>
                </w:r>
              </w:p>
            </w:tc>
            <w:tc>
              <w:tcPr>
                <w:tcW w:w="1134" w:type="dxa"/>
                <w:tcBorders>
                  <w:top w:val="single" w:sz="4" w:space="0" w:color="000000"/>
                  <w:left w:val="single" w:sz="4" w:space="0" w:color="000000"/>
                  <w:bottom w:val="single" w:sz="4" w:space="0" w:color="000000"/>
                  <w:right w:val="single" w:sz="4" w:space="0" w:color="000000"/>
                </w:tcBorders>
                <w:shd w:val="clear" w:color="auto" w:fill="E6E6E6"/>
              </w:tcPr>
              <w:p w14:paraId="6C0B244B" w14:textId="77777777" w:rsidR="001A73E7" w:rsidRDefault="00000000">
                <w:pPr>
                  <w:ind w:left="0" w:hanging="2"/>
                  <w:rPr>
                    <w:rFonts w:ascii="Calibri" w:eastAsia="Calibri" w:hAnsi="Calibri" w:cs="Calibri"/>
                  </w:rPr>
                </w:pPr>
                <w:r>
                  <w:rPr>
                    <w:rFonts w:ascii="Calibri" w:eastAsia="Calibri" w:hAnsi="Calibri" w:cs="Calibri"/>
                    <w:b/>
                  </w:rPr>
                  <w:t>Precisión</w:t>
                </w:r>
              </w:p>
            </w:tc>
            <w:tc>
              <w:tcPr>
                <w:tcW w:w="850" w:type="dxa"/>
                <w:tcBorders>
                  <w:top w:val="single" w:sz="4" w:space="0" w:color="000000"/>
                  <w:left w:val="single" w:sz="4" w:space="0" w:color="000000"/>
                  <w:bottom w:val="single" w:sz="4" w:space="0" w:color="000000"/>
                  <w:right w:val="single" w:sz="4" w:space="0" w:color="000000"/>
                </w:tcBorders>
                <w:shd w:val="clear" w:color="auto" w:fill="E6E6E6"/>
              </w:tcPr>
              <w:p w14:paraId="027C4949" w14:textId="77777777" w:rsidR="001A73E7" w:rsidRDefault="00000000">
                <w:pPr>
                  <w:ind w:left="0" w:hanging="2"/>
                  <w:rPr>
                    <w:rFonts w:ascii="Calibri" w:eastAsia="Calibri" w:hAnsi="Calibri" w:cs="Calibri"/>
                  </w:rPr>
                </w:pPr>
                <w:r>
                  <w:rPr>
                    <w:rFonts w:ascii="Calibri" w:eastAsia="Calibri" w:hAnsi="Calibri" w:cs="Calibri"/>
                    <w:b/>
                  </w:rPr>
                  <w:t>Escala</w:t>
                </w:r>
              </w:p>
            </w:tc>
            <w:tc>
              <w:tcPr>
                <w:tcW w:w="993" w:type="dxa"/>
                <w:tcBorders>
                  <w:top w:val="single" w:sz="4" w:space="0" w:color="000000"/>
                  <w:left w:val="single" w:sz="4" w:space="0" w:color="000000"/>
                  <w:bottom w:val="single" w:sz="4" w:space="0" w:color="000000"/>
                  <w:right w:val="single" w:sz="4" w:space="0" w:color="000000"/>
                </w:tcBorders>
                <w:shd w:val="clear" w:color="auto" w:fill="E6E6E6"/>
              </w:tcPr>
              <w:p w14:paraId="751428B1" w14:textId="77777777" w:rsidR="001A73E7" w:rsidRDefault="00000000">
                <w:pPr>
                  <w:ind w:left="0" w:hanging="2"/>
                  <w:rPr>
                    <w:rFonts w:ascii="Calibri" w:eastAsia="Calibri" w:hAnsi="Calibri" w:cs="Calibri"/>
                  </w:rPr>
                </w:pPr>
                <w:r>
                  <w:rPr>
                    <w:rFonts w:ascii="Calibri" w:eastAsia="Calibri" w:hAnsi="Calibri" w:cs="Calibri"/>
                    <w:b/>
                  </w:rPr>
                  <w:t>Inicial</w:t>
                </w:r>
              </w:p>
            </w:tc>
            <w:tc>
              <w:tcPr>
                <w:tcW w:w="877" w:type="dxa"/>
                <w:tcBorders>
                  <w:top w:val="single" w:sz="4" w:space="0" w:color="000000"/>
                  <w:left w:val="single" w:sz="4" w:space="0" w:color="000000"/>
                  <w:bottom w:val="single" w:sz="4" w:space="0" w:color="000000"/>
                  <w:right w:val="single" w:sz="4" w:space="0" w:color="000000"/>
                </w:tcBorders>
                <w:shd w:val="clear" w:color="auto" w:fill="E6E6E6"/>
              </w:tcPr>
              <w:p w14:paraId="216A10D5" w14:textId="77777777" w:rsidR="001A73E7" w:rsidRDefault="00000000">
                <w:pPr>
                  <w:ind w:left="0" w:hanging="2"/>
                  <w:rPr>
                    <w:rFonts w:ascii="Calibri" w:eastAsia="Calibri" w:hAnsi="Calibri" w:cs="Calibri"/>
                  </w:rPr>
                </w:pPr>
                <w:r>
                  <w:rPr>
                    <w:rFonts w:ascii="Calibri" w:eastAsia="Calibri" w:hAnsi="Calibri" w:cs="Calibri"/>
                    <w:b/>
                  </w:rPr>
                  <w:t>Notas</w:t>
                </w:r>
              </w:p>
            </w:tc>
          </w:tr>
          <w:tr w:rsidR="001A73E7" w14:paraId="722342E8" w14:textId="77777777">
            <w:trPr>
              <w:trHeight w:val="254"/>
            </w:trPr>
            <w:tc>
              <w:tcPr>
                <w:tcW w:w="474" w:type="dxa"/>
                <w:tcBorders>
                  <w:top w:val="single" w:sz="4" w:space="0" w:color="000000"/>
                  <w:left w:val="single" w:sz="4" w:space="0" w:color="000000"/>
                  <w:bottom w:val="single" w:sz="4" w:space="0" w:color="000000"/>
                  <w:right w:val="single" w:sz="4" w:space="0" w:color="000000"/>
                </w:tcBorders>
              </w:tcPr>
              <w:p w14:paraId="140A57F1" w14:textId="77777777" w:rsidR="001A73E7" w:rsidRDefault="00000000">
                <w:pPr>
                  <w:ind w:left="0" w:hanging="2"/>
                  <w:rPr>
                    <w:rFonts w:ascii="Calibri" w:eastAsia="Calibri" w:hAnsi="Calibri" w:cs="Calibri"/>
                  </w:rPr>
                </w:pPr>
                <w:r>
                  <w:rPr>
                    <w:rFonts w:ascii="Calibri" w:eastAsia="Calibri" w:hAnsi="Calibri" w:cs="Calibri"/>
                  </w:rPr>
                  <w:t>PK</w:t>
                </w:r>
              </w:p>
            </w:tc>
            <w:tc>
              <w:tcPr>
                <w:tcW w:w="2078" w:type="dxa"/>
                <w:tcBorders>
                  <w:top w:val="single" w:sz="4" w:space="0" w:color="000000"/>
                  <w:left w:val="single" w:sz="4" w:space="0" w:color="000000"/>
                  <w:bottom w:val="single" w:sz="4" w:space="0" w:color="000000"/>
                  <w:right w:val="single" w:sz="4" w:space="0" w:color="000000"/>
                </w:tcBorders>
              </w:tcPr>
              <w:p w14:paraId="6BDC68BA" w14:textId="77777777" w:rsidR="001A73E7" w:rsidRDefault="00000000">
                <w:pPr>
                  <w:ind w:left="0" w:hanging="2"/>
                  <w:rPr>
                    <w:rFonts w:ascii="Calibri" w:eastAsia="Calibri" w:hAnsi="Calibri" w:cs="Calibri"/>
                  </w:rPr>
                </w:pPr>
                <w:r>
                  <w:rPr>
                    <w:rFonts w:ascii="Calibri" w:eastAsia="Calibri" w:hAnsi="Calibri" w:cs="Calibri"/>
                  </w:rPr>
                  <w:t>ID</w:t>
                </w:r>
              </w:p>
            </w:tc>
            <w:tc>
              <w:tcPr>
                <w:tcW w:w="709" w:type="dxa"/>
                <w:tcBorders>
                  <w:top w:val="single" w:sz="4" w:space="0" w:color="000000"/>
                  <w:left w:val="single" w:sz="4" w:space="0" w:color="000000"/>
                  <w:bottom w:val="single" w:sz="4" w:space="0" w:color="000000"/>
                  <w:right w:val="single" w:sz="4" w:space="0" w:color="000000"/>
                </w:tcBorders>
              </w:tcPr>
              <w:p w14:paraId="01AA9FE9" w14:textId="77777777" w:rsidR="001A73E7" w:rsidRDefault="00000000">
                <w:pPr>
                  <w:ind w:left="0" w:hanging="2"/>
                  <w:rPr>
                    <w:rFonts w:ascii="Calibri" w:eastAsia="Calibri" w:hAnsi="Calibri" w:cs="Calibri"/>
                  </w:rPr>
                </w:pPr>
                <w:r>
                  <w:rPr>
                    <w:rFonts w:ascii="Calibri" w:eastAsia="Calibri" w:hAnsi="Calibri" w:cs="Calibri"/>
                  </w:rPr>
                  <w:t>INT</w:t>
                </w:r>
              </w:p>
            </w:tc>
            <w:tc>
              <w:tcPr>
                <w:tcW w:w="992" w:type="dxa"/>
                <w:tcBorders>
                  <w:top w:val="single" w:sz="4" w:space="0" w:color="000000"/>
                  <w:left w:val="single" w:sz="4" w:space="0" w:color="000000"/>
                  <w:bottom w:val="single" w:sz="4" w:space="0" w:color="000000"/>
                  <w:right w:val="single" w:sz="4" w:space="0" w:color="000000"/>
                </w:tcBorders>
              </w:tcPr>
              <w:p w14:paraId="09C55656" w14:textId="77777777" w:rsidR="001A73E7" w:rsidRDefault="00000000">
                <w:pPr>
                  <w:ind w:left="0" w:hanging="2"/>
                  <w:rPr>
                    <w:rFonts w:ascii="Calibri" w:eastAsia="Calibri" w:hAnsi="Calibri" w:cs="Calibri"/>
                  </w:rPr>
                </w:pPr>
                <w:r>
                  <w:rPr>
                    <w:rFonts w:ascii="Calibri" w:eastAsia="Calibri" w:hAnsi="Calibri" w:cs="Calibri"/>
                  </w:rPr>
                  <w:t>NOT NULL</w:t>
                </w:r>
              </w:p>
            </w:tc>
            <w:tc>
              <w:tcPr>
                <w:tcW w:w="992" w:type="dxa"/>
                <w:tcBorders>
                  <w:top w:val="single" w:sz="4" w:space="0" w:color="000000"/>
                  <w:left w:val="single" w:sz="4" w:space="0" w:color="000000"/>
                  <w:bottom w:val="single" w:sz="4" w:space="0" w:color="000000"/>
                  <w:right w:val="single" w:sz="4" w:space="0" w:color="000000"/>
                </w:tcBorders>
              </w:tcPr>
              <w:p w14:paraId="728DC68E" w14:textId="77777777" w:rsidR="001A73E7" w:rsidRDefault="001A73E7">
                <w:pPr>
                  <w:ind w:left="0" w:hanging="2"/>
                  <w:rPr>
                    <w:rFonts w:ascii="Calibri" w:eastAsia="Calibri" w:hAnsi="Calibri" w:cs="Calibri"/>
                  </w:rPr>
                </w:pPr>
              </w:p>
            </w:tc>
            <w:tc>
              <w:tcPr>
                <w:tcW w:w="1213" w:type="dxa"/>
                <w:tcBorders>
                  <w:top w:val="single" w:sz="4" w:space="0" w:color="000000"/>
                  <w:left w:val="single" w:sz="4" w:space="0" w:color="000000"/>
                  <w:bottom w:val="single" w:sz="4" w:space="0" w:color="000000"/>
                  <w:right w:val="single" w:sz="4" w:space="0" w:color="000000"/>
                </w:tcBorders>
              </w:tcPr>
              <w:p w14:paraId="440737F4" w14:textId="77777777" w:rsidR="001A73E7" w:rsidRDefault="00000000">
                <w:pPr>
                  <w:ind w:left="0" w:hanging="2"/>
                  <w:rPr>
                    <w:rFonts w:ascii="Calibri" w:eastAsia="Calibri" w:hAnsi="Calibri" w:cs="Calibri"/>
                  </w:rPr>
                </w:pPr>
                <w:r>
                  <w:rPr>
                    <w:rFonts w:ascii="Calibri" w:eastAsia="Calibri" w:hAnsi="Calibri" w:cs="Calibri"/>
                  </w:rPr>
                  <w:t>1,1</w:t>
                </w:r>
              </w:p>
            </w:tc>
            <w:tc>
              <w:tcPr>
                <w:tcW w:w="1134" w:type="dxa"/>
                <w:tcBorders>
                  <w:top w:val="single" w:sz="4" w:space="0" w:color="000000"/>
                  <w:left w:val="single" w:sz="4" w:space="0" w:color="000000"/>
                  <w:bottom w:val="single" w:sz="4" w:space="0" w:color="000000"/>
                  <w:right w:val="single" w:sz="4" w:space="0" w:color="000000"/>
                </w:tcBorders>
              </w:tcPr>
              <w:p w14:paraId="63FA5871" w14:textId="77777777" w:rsidR="001A73E7" w:rsidRDefault="001A73E7">
                <w:pPr>
                  <w:ind w:left="0" w:hanging="2"/>
                  <w:rPr>
                    <w:rFonts w:ascii="Calibri" w:eastAsia="Calibri" w:hAnsi="Calibri" w:cs="Calibri"/>
                  </w:rPr>
                </w:pPr>
              </w:p>
            </w:tc>
            <w:tc>
              <w:tcPr>
                <w:tcW w:w="850" w:type="dxa"/>
                <w:tcBorders>
                  <w:top w:val="single" w:sz="4" w:space="0" w:color="000000"/>
                  <w:left w:val="single" w:sz="4" w:space="0" w:color="000000"/>
                  <w:bottom w:val="single" w:sz="4" w:space="0" w:color="000000"/>
                  <w:right w:val="single" w:sz="4" w:space="0" w:color="000000"/>
                </w:tcBorders>
              </w:tcPr>
              <w:p w14:paraId="161FC7DC" w14:textId="77777777" w:rsidR="001A73E7" w:rsidRDefault="001A73E7">
                <w:pPr>
                  <w:ind w:left="0" w:hanging="2"/>
                  <w:rPr>
                    <w:rFonts w:ascii="Calibri" w:eastAsia="Calibri" w:hAnsi="Calibri" w:cs="Calibri"/>
                  </w:rPr>
                </w:pPr>
              </w:p>
            </w:tc>
            <w:tc>
              <w:tcPr>
                <w:tcW w:w="993" w:type="dxa"/>
                <w:tcBorders>
                  <w:top w:val="single" w:sz="4" w:space="0" w:color="000000"/>
                  <w:left w:val="single" w:sz="4" w:space="0" w:color="000000"/>
                  <w:bottom w:val="single" w:sz="4" w:space="0" w:color="000000"/>
                  <w:right w:val="single" w:sz="4" w:space="0" w:color="000000"/>
                </w:tcBorders>
              </w:tcPr>
              <w:p w14:paraId="5C431079" w14:textId="77777777" w:rsidR="001A73E7" w:rsidRDefault="001A73E7">
                <w:pPr>
                  <w:ind w:left="0" w:hanging="2"/>
                  <w:rPr>
                    <w:rFonts w:ascii="Calibri" w:eastAsia="Calibri" w:hAnsi="Calibri" w:cs="Calibri"/>
                  </w:rPr>
                </w:pPr>
              </w:p>
            </w:tc>
            <w:tc>
              <w:tcPr>
                <w:tcW w:w="877" w:type="dxa"/>
                <w:tcBorders>
                  <w:top w:val="single" w:sz="4" w:space="0" w:color="000000"/>
                  <w:left w:val="single" w:sz="4" w:space="0" w:color="000000"/>
                  <w:bottom w:val="single" w:sz="4" w:space="0" w:color="000000"/>
                  <w:right w:val="single" w:sz="4" w:space="0" w:color="000000"/>
                </w:tcBorders>
              </w:tcPr>
              <w:p w14:paraId="13DBCBB9" w14:textId="77777777" w:rsidR="001A73E7" w:rsidRDefault="001A73E7">
                <w:pPr>
                  <w:ind w:left="0" w:hanging="2"/>
                  <w:rPr>
                    <w:rFonts w:ascii="Calibri" w:eastAsia="Calibri" w:hAnsi="Calibri" w:cs="Calibri"/>
                  </w:rPr>
                </w:pPr>
              </w:p>
            </w:tc>
          </w:tr>
          <w:tr w:rsidR="001A73E7" w14:paraId="0C2E82D9" w14:textId="77777777">
            <w:trPr>
              <w:trHeight w:val="223"/>
            </w:trPr>
            <w:tc>
              <w:tcPr>
                <w:tcW w:w="474" w:type="dxa"/>
                <w:tcBorders>
                  <w:top w:val="single" w:sz="4" w:space="0" w:color="000000"/>
                  <w:left w:val="single" w:sz="4" w:space="0" w:color="000000"/>
                  <w:bottom w:val="single" w:sz="4" w:space="0" w:color="000000"/>
                  <w:right w:val="single" w:sz="4" w:space="0" w:color="000000"/>
                </w:tcBorders>
              </w:tcPr>
              <w:p w14:paraId="4DCAC228" w14:textId="77777777" w:rsidR="001A73E7" w:rsidRDefault="001A73E7">
                <w:pPr>
                  <w:ind w:left="0" w:hanging="2"/>
                  <w:rPr>
                    <w:rFonts w:ascii="Calibri" w:eastAsia="Calibri" w:hAnsi="Calibri" w:cs="Calibri"/>
                  </w:rPr>
                </w:pPr>
              </w:p>
            </w:tc>
            <w:tc>
              <w:tcPr>
                <w:tcW w:w="2078" w:type="dxa"/>
                <w:tcBorders>
                  <w:top w:val="single" w:sz="4" w:space="0" w:color="000000"/>
                  <w:left w:val="single" w:sz="4" w:space="0" w:color="000000"/>
                  <w:bottom w:val="single" w:sz="4" w:space="0" w:color="000000"/>
                  <w:right w:val="single" w:sz="4" w:space="0" w:color="000000"/>
                </w:tcBorders>
              </w:tcPr>
              <w:p w14:paraId="76874661" w14:textId="77777777" w:rsidR="001A73E7" w:rsidRDefault="00000000">
                <w:pPr>
                  <w:ind w:left="0" w:hanging="2"/>
                  <w:rPr>
                    <w:rFonts w:ascii="Calibri" w:eastAsia="Calibri" w:hAnsi="Calibri" w:cs="Calibri"/>
                  </w:rPr>
                </w:pPr>
                <w:r>
                  <w:rPr>
                    <w:rFonts w:ascii="Calibri" w:eastAsia="Calibri" w:hAnsi="Calibri" w:cs="Calibri"/>
                  </w:rPr>
                  <w:t>NOMBRE</w:t>
                </w:r>
              </w:p>
            </w:tc>
            <w:tc>
              <w:tcPr>
                <w:tcW w:w="709" w:type="dxa"/>
                <w:tcBorders>
                  <w:top w:val="single" w:sz="4" w:space="0" w:color="000000"/>
                  <w:left w:val="single" w:sz="4" w:space="0" w:color="000000"/>
                  <w:bottom w:val="single" w:sz="4" w:space="0" w:color="000000"/>
                  <w:right w:val="single" w:sz="4" w:space="0" w:color="000000"/>
                </w:tcBorders>
              </w:tcPr>
              <w:p w14:paraId="3EA3ECE0" w14:textId="77777777" w:rsidR="001A73E7" w:rsidRDefault="00000000">
                <w:pPr>
                  <w:ind w:left="0" w:hanging="2"/>
                  <w:rPr>
                    <w:rFonts w:ascii="Calibri" w:eastAsia="Calibri" w:hAnsi="Calibri" w:cs="Calibri"/>
                  </w:rPr>
                </w:pPr>
                <w:r>
                  <w:rPr>
                    <w:rFonts w:ascii="Calibri" w:eastAsia="Calibri" w:hAnsi="Calibri" w:cs="Calibri"/>
                  </w:rPr>
                  <w:t>VARCHAR</w:t>
                </w:r>
              </w:p>
            </w:tc>
            <w:tc>
              <w:tcPr>
                <w:tcW w:w="992" w:type="dxa"/>
                <w:tcBorders>
                  <w:top w:val="single" w:sz="4" w:space="0" w:color="000000"/>
                  <w:left w:val="single" w:sz="4" w:space="0" w:color="000000"/>
                  <w:bottom w:val="single" w:sz="4" w:space="0" w:color="000000"/>
                  <w:right w:val="single" w:sz="4" w:space="0" w:color="000000"/>
                </w:tcBorders>
              </w:tcPr>
              <w:p w14:paraId="31C32E1C" w14:textId="77777777" w:rsidR="001A73E7" w:rsidRDefault="00000000">
                <w:pPr>
                  <w:ind w:left="0" w:hanging="2"/>
                  <w:rPr>
                    <w:rFonts w:ascii="Calibri" w:eastAsia="Calibri" w:hAnsi="Calibri" w:cs="Calibri"/>
                  </w:rPr>
                </w:pPr>
                <w:r>
                  <w:rPr>
                    <w:rFonts w:ascii="Calibri" w:eastAsia="Calibri" w:hAnsi="Calibri" w:cs="Calibri"/>
                  </w:rPr>
                  <w:t>NOT NULL</w:t>
                </w:r>
              </w:p>
            </w:tc>
            <w:tc>
              <w:tcPr>
                <w:tcW w:w="992" w:type="dxa"/>
                <w:tcBorders>
                  <w:top w:val="single" w:sz="4" w:space="0" w:color="000000"/>
                  <w:left w:val="single" w:sz="4" w:space="0" w:color="000000"/>
                  <w:bottom w:val="single" w:sz="4" w:space="0" w:color="000000"/>
                  <w:right w:val="single" w:sz="4" w:space="0" w:color="000000"/>
                </w:tcBorders>
              </w:tcPr>
              <w:p w14:paraId="27CCAEC2" w14:textId="77777777" w:rsidR="001A73E7" w:rsidRDefault="001A73E7">
                <w:pPr>
                  <w:ind w:left="0" w:hanging="2"/>
                  <w:rPr>
                    <w:rFonts w:ascii="Calibri" w:eastAsia="Calibri" w:hAnsi="Calibri" w:cs="Calibri"/>
                  </w:rPr>
                </w:pPr>
              </w:p>
            </w:tc>
            <w:tc>
              <w:tcPr>
                <w:tcW w:w="1213" w:type="dxa"/>
                <w:tcBorders>
                  <w:top w:val="single" w:sz="4" w:space="0" w:color="000000"/>
                  <w:left w:val="single" w:sz="4" w:space="0" w:color="000000"/>
                  <w:bottom w:val="single" w:sz="4" w:space="0" w:color="000000"/>
                  <w:right w:val="single" w:sz="4" w:space="0" w:color="000000"/>
                </w:tcBorders>
              </w:tcPr>
              <w:p w14:paraId="7258FFFF" w14:textId="77777777" w:rsidR="001A73E7" w:rsidRDefault="00000000">
                <w:pPr>
                  <w:ind w:left="0" w:hanging="2"/>
                  <w:rPr>
                    <w:rFonts w:ascii="Calibri" w:eastAsia="Calibri" w:hAnsi="Calibri" w:cs="Calibri"/>
                  </w:rPr>
                </w:pPr>
                <w:r>
                  <w:rPr>
                    <w:rFonts w:ascii="Calibri" w:eastAsia="Calibri" w:hAnsi="Calibri" w:cs="Calibri"/>
                  </w:rPr>
                  <w:t>100</w:t>
                </w:r>
              </w:p>
            </w:tc>
            <w:tc>
              <w:tcPr>
                <w:tcW w:w="1134" w:type="dxa"/>
                <w:tcBorders>
                  <w:top w:val="single" w:sz="4" w:space="0" w:color="000000"/>
                  <w:left w:val="single" w:sz="4" w:space="0" w:color="000000"/>
                  <w:bottom w:val="single" w:sz="4" w:space="0" w:color="000000"/>
                  <w:right w:val="single" w:sz="4" w:space="0" w:color="000000"/>
                </w:tcBorders>
              </w:tcPr>
              <w:p w14:paraId="5B61CA54" w14:textId="77777777" w:rsidR="001A73E7" w:rsidRDefault="001A73E7">
                <w:pPr>
                  <w:ind w:left="0" w:hanging="2"/>
                  <w:rPr>
                    <w:rFonts w:ascii="Calibri" w:eastAsia="Calibri" w:hAnsi="Calibri" w:cs="Calibri"/>
                  </w:rPr>
                </w:pPr>
              </w:p>
            </w:tc>
            <w:tc>
              <w:tcPr>
                <w:tcW w:w="850" w:type="dxa"/>
                <w:tcBorders>
                  <w:top w:val="single" w:sz="4" w:space="0" w:color="000000"/>
                  <w:left w:val="single" w:sz="4" w:space="0" w:color="000000"/>
                  <w:bottom w:val="single" w:sz="4" w:space="0" w:color="000000"/>
                  <w:right w:val="single" w:sz="4" w:space="0" w:color="000000"/>
                </w:tcBorders>
              </w:tcPr>
              <w:p w14:paraId="519BD98C" w14:textId="77777777" w:rsidR="001A73E7" w:rsidRDefault="001A73E7">
                <w:pPr>
                  <w:ind w:left="0" w:hanging="2"/>
                  <w:rPr>
                    <w:rFonts w:ascii="Calibri" w:eastAsia="Calibri" w:hAnsi="Calibri" w:cs="Calibri"/>
                  </w:rPr>
                </w:pPr>
              </w:p>
            </w:tc>
            <w:tc>
              <w:tcPr>
                <w:tcW w:w="993" w:type="dxa"/>
                <w:tcBorders>
                  <w:top w:val="single" w:sz="4" w:space="0" w:color="000000"/>
                  <w:left w:val="single" w:sz="4" w:space="0" w:color="000000"/>
                  <w:bottom w:val="single" w:sz="4" w:space="0" w:color="000000"/>
                  <w:right w:val="single" w:sz="4" w:space="0" w:color="000000"/>
                </w:tcBorders>
              </w:tcPr>
              <w:p w14:paraId="62F5B250" w14:textId="77777777" w:rsidR="001A73E7" w:rsidRDefault="001A73E7">
                <w:pPr>
                  <w:ind w:left="0" w:hanging="2"/>
                  <w:rPr>
                    <w:rFonts w:ascii="Calibri" w:eastAsia="Calibri" w:hAnsi="Calibri" w:cs="Calibri"/>
                  </w:rPr>
                </w:pPr>
              </w:p>
            </w:tc>
            <w:tc>
              <w:tcPr>
                <w:tcW w:w="877" w:type="dxa"/>
                <w:tcBorders>
                  <w:top w:val="single" w:sz="4" w:space="0" w:color="000000"/>
                  <w:left w:val="single" w:sz="4" w:space="0" w:color="000000"/>
                  <w:bottom w:val="single" w:sz="4" w:space="0" w:color="000000"/>
                  <w:right w:val="single" w:sz="4" w:space="0" w:color="000000"/>
                </w:tcBorders>
              </w:tcPr>
              <w:p w14:paraId="06C69AD5" w14:textId="77777777" w:rsidR="001A73E7" w:rsidRDefault="001A73E7">
                <w:pPr>
                  <w:ind w:left="0" w:hanging="2"/>
                  <w:rPr>
                    <w:rFonts w:ascii="Calibri" w:eastAsia="Calibri" w:hAnsi="Calibri" w:cs="Calibri"/>
                  </w:rPr>
                </w:pPr>
              </w:p>
            </w:tc>
          </w:tr>
          <w:tr w:rsidR="001A73E7" w14:paraId="7F9BCD0C" w14:textId="77777777">
            <w:trPr>
              <w:trHeight w:val="223"/>
            </w:trPr>
            <w:tc>
              <w:tcPr>
                <w:tcW w:w="474" w:type="dxa"/>
                <w:tcBorders>
                  <w:top w:val="single" w:sz="4" w:space="0" w:color="000000"/>
                  <w:left w:val="single" w:sz="4" w:space="0" w:color="000000"/>
                  <w:bottom w:val="single" w:sz="4" w:space="0" w:color="000000"/>
                  <w:right w:val="single" w:sz="4" w:space="0" w:color="000000"/>
                </w:tcBorders>
              </w:tcPr>
              <w:p w14:paraId="6F5E6B69" w14:textId="77777777" w:rsidR="001A73E7" w:rsidRDefault="001A73E7">
                <w:pPr>
                  <w:ind w:left="0" w:hanging="2"/>
                  <w:rPr>
                    <w:rFonts w:ascii="Calibri" w:eastAsia="Calibri" w:hAnsi="Calibri" w:cs="Calibri"/>
                  </w:rPr>
                </w:pPr>
              </w:p>
            </w:tc>
            <w:tc>
              <w:tcPr>
                <w:tcW w:w="2078" w:type="dxa"/>
                <w:tcBorders>
                  <w:top w:val="single" w:sz="4" w:space="0" w:color="000000"/>
                  <w:left w:val="single" w:sz="4" w:space="0" w:color="000000"/>
                  <w:bottom w:val="single" w:sz="4" w:space="0" w:color="000000"/>
                  <w:right w:val="single" w:sz="4" w:space="0" w:color="000000"/>
                </w:tcBorders>
              </w:tcPr>
              <w:p w14:paraId="144B9E46" w14:textId="77777777" w:rsidR="001A73E7" w:rsidRDefault="00000000">
                <w:pPr>
                  <w:ind w:left="0" w:hanging="2"/>
                  <w:rPr>
                    <w:rFonts w:ascii="Calibri" w:eastAsia="Calibri" w:hAnsi="Calibri" w:cs="Calibri"/>
                  </w:rPr>
                </w:pPr>
                <w:r>
                  <w:rPr>
                    <w:rFonts w:ascii="Calibri" w:eastAsia="Calibri" w:hAnsi="Calibri" w:cs="Calibri"/>
                  </w:rPr>
                  <w:t>CATEGORIA</w:t>
                </w:r>
              </w:p>
            </w:tc>
            <w:tc>
              <w:tcPr>
                <w:tcW w:w="709" w:type="dxa"/>
                <w:tcBorders>
                  <w:top w:val="single" w:sz="4" w:space="0" w:color="000000"/>
                  <w:left w:val="single" w:sz="4" w:space="0" w:color="000000"/>
                  <w:bottom w:val="single" w:sz="4" w:space="0" w:color="000000"/>
                  <w:right w:val="single" w:sz="4" w:space="0" w:color="000000"/>
                </w:tcBorders>
              </w:tcPr>
              <w:p w14:paraId="3403921C" w14:textId="77777777" w:rsidR="001A73E7" w:rsidRDefault="00000000">
                <w:pPr>
                  <w:ind w:left="0" w:hanging="2"/>
                  <w:rPr>
                    <w:rFonts w:ascii="Calibri" w:eastAsia="Calibri" w:hAnsi="Calibri" w:cs="Calibri"/>
                  </w:rPr>
                </w:pPr>
                <w:r>
                  <w:rPr>
                    <w:rFonts w:ascii="Calibri" w:eastAsia="Calibri" w:hAnsi="Calibri" w:cs="Calibri"/>
                  </w:rPr>
                  <w:t>VARCHAR</w:t>
                </w:r>
              </w:p>
            </w:tc>
            <w:tc>
              <w:tcPr>
                <w:tcW w:w="992" w:type="dxa"/>
                <w:tcBorders>
                  <w:top w:val="single" w:sz="4" w:space="0" w:color="000000"/>
                  <w:left w:val="single" w:sz="4" w:space="0" w:color="000000"/>
                  <w:bottom w:val="single" w:sz="4" w:space="0" w:color="000000"/>
                  <w:right w:val="single" w:sz="4" w:space="0" w:color="000000"/>
                </w:tcBorders>
              </w:tcPr>
              <w:p w14:paraId="08091C3C" w14:textId="77777777" w:rsidR="001A73E7" w:rsidRDefault="00000000">
                <w:pPr>
                  <w:ind w:left="0" w:hanging="2"/>
                  <w:rPr>
                    <w:rFonts w:ascii="Calibri" w:eastAsia="Calibri" w:hAnsi="Calibri" w:cs="Calibri"/>
                  </w:rPr>
                </w:pPr>
                <w:r>
                  <w:rPr>
                    <w:rFonts w:ascii="Calibri" w:eastAsia="Calibri" w:hAnsi="Calibri" w:cs="Calibri"/>
                  </w:rPr>
                  <w:t>NOT NULL</w:t>
                </w:r>
              </w:p>
            </w:tc>
            <w:tc>
              <w:tcPr>
                <w:tcW w:w="992" w:type="dxa"/>
                <w:tcBorders>
                  <w:top w:val="single" w:sz="4" w:space="0" w:color="000000"/>
                  <w:left w:val="single" w:sz="4" w:space="0" w:color="000000"/>
                  <w:bottom w:val="single" w:sz="4" w:space="0" w:color="000000"/>
                  <w:right w:val="single" w:sz="4" w:space="0" w:color="000000"/>
                </w:tcBorders>
              </w:tcPr>
              <w:p w14:paraId="608CD807" w14:textId="77777777" w:rsidR="001A73E7" w:rsidRDefault="001A73E7">
                <w:pPr>
                  <w:ind w:left="0" w:hanging="2"/>
                  <w:rPr>
                    <w:rFonts w:ascii="Calibri" w:eastAsia="Calibri" w:hAnsi="Calibri" w:cs="Calibri"/>
                  </w:rPr>
                </w:pPr>
              </w:p>
            </w:tc>
            <w:tc>
              <w:tcPr>
                <w:tcW w:w="1213" w:type="dxa"/>
                <w:tcBorders>
                  <w:top w:val="single" w:sz="4" w:space="0" w:color="000000"/>
                  <w:left w:val="single" w:sz="4" w:space="0" w:color="000000"/>
                  <w:bottom w:val="single" w:sz="4" w:space="0" w:color="000000"/>
                  <w:right w:val="single" w:sz="4" w:space="0" w:color="000000"/>
                </w:tcBorders>
              </w:tcPr>
              <w:p w14:paraId="16486128" w14:textId="77777777" w:rsidR="001A73E7" w:rsidRDefault="00000000">
                <w:pPr>
                  <w:ind w:left="0" w:hanging="2"/>
                  <w:rPr>
                    <w:rFonts w:ascii="Calibri" w:eastAsia="Calibri" w:hAnsi="Calibri" w:cs="Calibri"/>
                  </w:rPr>
                </w:pPr>
                <w:r>
                  <w:rPr>
                    <w:rFonts w:ascii="Calibri" w:eastAsia="Calibri" w:hAnsi="Calibri" w:cs="Calibri"/>
                  </w:rPr>
                  <w:t>100</w:t>
                </w:r>
              </w:p>
            </w:tc>
            <w:tc>
              <w:tcPr>
                <w:tcW w:w="1134" w:type="dxa"/>
                <w:tcBorders>
                  <w:top w:val="single" w:sz="4" w:space="0" w:color="000000"/>
                  <w:left w:val="single" w:sz="4" w:space="0" w:color="000000"/>
                  <w:bottom w:val="single" w:sz="4" w:space="0" w:color="000000"/>
                  <w:right w:val="single" w:sz="4" w:space="0" w:color="000000"/>
                </w:tcBorders>
              </w:tcPr>
              <w:p w14:paraId="71C4027C" w14:textId="77777777" w:rsidR="001A73E7" w:rsidRDefault="001A73E7">
                <w:pPr>
                  <w:ind w:left="0" w:hanging="2"/>
                  <w:rPr>
                    <w:rFonts w:ascii="Calibri" w:eastAsia="Calibri" w:hAnsi="Calibri" w:cs="Calibri"/>
                  </w:rPr>
                </w:pPr>
              </w:p>
            </w:tc>
            <w:tc>
              <w:tcPr>
                <w:tcW w:w="850" w:type="dxa"/>
                <w:tcBorders>
                  <w:top w:val="single" w:sz="4" w:space="0" w:color="000000"/>
                  <w:left w:val="single" w:sz="4" w:space="0" w:color="000000"/>
                  <w:bottom w:val="single" w:sz="4" w:space="0" w:color="000000"/>
                  <w:right w:val="single" w:sz="4" w:space="0" w:color="000000"/>
                </w:tcBorders>
              </w:tcPr>
              <w:p w14:paraId="07A04FC7" w14:textId="77777777" w:rsidR="001A73E7" w:rsidRDefault="001A73E7">
                <w:pPr>
                  <w:ind w:left="0" w:hanging="2"/>
                  <w:rPr>
                    <w:rFonts w:ascii="Calibri" w:eastAsia="Calibri" w:hAnsi="Calibri" w:cs="Calibri"/>
                  </w:rPr>
                </w:pPr>
              </w:p>
            </w:tc>
            <w:tc>
              <w:tcPr>
                <w:tcW w:w="993" w:type="dxa"/>
                <w:tcBorders>
                  <w:top w:val="single" w:sz="4" w:space="0" w:color="000000"/>
                  <w:left w:val="single" w:sz="4" w:space="0" w:color="000000"/>
                  <w:bottom w:val="single" w:sz="4" w:space="0" w:color="000000"/>
                  <w:right w:val="single" w:sz="4" w:space="0" w:color="000000"/>
                </w:tcBorders>
              </w:tcPr>
              <w:p w14:paraId="2C213B2B" w14:textId="77777777" w:rsidR="001A73E7" w:rsidRDefault="001A73E7">
                <w:pPr>
                  <w:ind w:left="0" w:hanging="2"/>
                  <w:rPr>
                    <w:rFonts w:ascii="Calibri" w:eastAsia="Calibri" w:hAnsi="Calibri" w:cs="Calibri"/>
                  </w:rPr>
                </w:pPr>
              </w:p>
            </w:tc>
            <w:tc>
              <w:tcPr>
                <w:tcW w:w="877" w:type="dxa"/>
                <w:tcBorders>
                  <w:top w:val="single" w:sz="4" w:space="0" w:color="000000"/>
                  <w:left w:val="single" w:sz="4" w:space="0" w:color="000000"/>
                  <w:bottom w:val="single" w:sz="4" w:space="0" w:color="000000"/>
                  <w:right w:val="single" w:sz="4" w:space="0" w:color="000000"/>
                </w:tcBorders>
              </w:tcPr>
              <w:p w14:paraId="11E7AB1A" w14:textId="77777777" w:rsidR="001A73E7" w:rsidRDefault="001A73E7">
                <w:pPr>
                  <w:ind w:left="0" w:hanging="2"/>
                  <w:rPr>
                    <w:rFonts w:ascii="Calibri" w:eastAsia="Calibri" w:hAnsi="Calibri" w:cs="Calibri"/>
                  </w:rPr>
                </w:pPr>
              </w:p>
            </w:tc>
          </w:tr>
          <w:tr w:rsidR="001A73E7" w14:paraId="7A4E3FED" w14:textId="77777777">
            <w:trPr>
              <w:trHeight w:val="223"/>
            </w:trPr>
            <w:tc>
              <w:tcPr>
                <w:tcW w:w="474" w:type="dxa"/>
                <w:tcBorders>
                  <w:top w:val="single" w:sz="4" w:space="0" w:color="000000"/>
                  <w:left w:val="single" w:sz="4" w:space="0" w:color="000000"/>
                  <w:bottom w:val="single" w:sz="4" w:space="0" w:color="000000"/>
                  <w:right w:val="single" w:sz="4" w:space="0" w:color="000000"/>
                </w:tcBorders>
              </w:tcPr>
              <w:p w14:paraId="171645F0" w14:textId="77777777" w:rsidR="001A73E7" w:rsidRDefault="001A73E7">
                <w:pPr>
                  <w:ind w:left="0" w:hanging="2"/>
                  <w:rPr>
                    <w:rFonts w:ascii="Calibri" w:eastAsia="Calibri" w:hAnsi="Calibri" w:cs="Calibri"/>
                  </w:rPr>
                </w:pPr>
              </w:p>
            </w:tc>
            <w:tc>
              <w:tcPr>
                <w:tcW w:w="2078" w:type="dxa"/>
                <w:tcBorders>
                  <w:top w:val="single" w:sz="4" w:space="0" w:color="000000"/>
                  <w:left w:val="single" w:sz="4" w:space="0" w:color="000000"/>
                  <w:bottom w:val="single" w:sz="4" w:space="0" w:color="000000"/>
                  <w:right w:val="single" w:sz="4" w:space="0" w:color="000000"/>
                </w:tcBorders>
              </w:tcPr>
              <w:p w14:paraId="4C85D656" w14:textId="77777777" w:rsidR="001A73E7" w:rsidRDefault="00000000">
                <w:pPr>
                  <w:ind w:left="0" w:hanging="2"/>
                  <w:rPr>
                    <w:rFonts w:ascii="Calibri" w:eastAsia="Calibri" w:hAnsi="Calibri" w:cs="Calibri"/>
                  </w:rPr>
                </w:pPr>
                <w:r>
                  <w:rPr>
                    <w:rFonts w:ascii="Calibri" w:eastAsia="Calibri" w:hAnsi="Calibri" w:cs="Calibri"/>
                  </w:rPr>
                  <w:t>CODIGO</w:t>
                </w:r>
              </w:p>
            </w:tc>
            <w:tc>
              <w:tcPr>
                <w:tcW w:w="709" w:type="dxa"/>
                <w:tcBorders>
                  <w:top w:val="single" w:sz="4" w:space="0" w:color="000000"/>
                  <w:left w:val="single" w:sz="4" w:space="0" w:color="000000"/>
                  <w:bottom w:val="single" w:sz="4" w:space="0" w:color="000000"/>
                  <w:right w:val="single" w:sz="4" w:space="0" w:color="000000"/>
                </w:tcBorders>
              </w:tcPr>
              <w:p w14:paraId="457C8C64" w14:textId="77777777" w:rsidR="001A73E7" w:rsidRDefault="00000000">
                <w:pPr>
                  <w:ind w:left="0" w:hanging="2"/>
                  <w:rPr>
                    <w:rFonts w:ascii="Calibri" w:eastAsia="Calibri" w:hAnsi="Calibri" w:cs="Calibri"/>
                  </w:rPr>
                </w:pPr>
                <w:r>
                  <w:rPr>
                    <w:rFonts w:ascii="Calibri" w:eastAsia="Calibri" w:hAnsi="Calibri" w:cs="Calibri"/>
                  </w:rPr>
                  <w:t>VARCHAR</w:t>
                </w:r>
              </w:p>
            </w:tc>
            <w:tc>
              <w:tcPr>
                <w:tcW w:w="992" w:type="dxa"/>
                <w:tcBorders>
                  <w:top w:val="single" w:sz="4" w:space="0" w:color="000000"/>
                  <w:left w:val="single" w:sz="4" w:space="0" w:color="000000"/>
                  <w:bottom w:val="single" w:sz="4" w:space="0" w:color="000000"/>
                  <w:right w:val="single" w:sz="4" w:space="0" w:color="000000"/>
                </w:tcBorders>
              </w:tcPr>
              <w:p w14:paraId="5622A86D" w14:textId="77777777" w:rsidR="001A73E7" w:rsidRDefault="00000000">
                <w:pPr>
                  <w:ind w:left="0" w:hanging="2"/>
                  <w:rPr>
                    <w:rFonts w:ascii="Calibri" w:eastAsia="Calibri" w:hAnsi="Calibri" w:cs="Calibri"/>
                  </w:rPr>
                </w:pPr>
                <w:r>
                  <w:rPr>
                    <w:rFonts w:ascii="Calibri" w:eastAsia="Calibri" w:hAnsi="Calibri" w:cs="Calibri"/>
                  </w:rPr>
                  <w:t>NOT NULL</w:t>
                </w:r>
              </w:p>
            </w:tc>
            <w:tc>
              <w:tcPr>
                <w:tcW w:w="992" w:type="dxa"/>
                <w:tcBorders>
                  <w:top w:val="single" w:sz="4" w:space="0" w:color="000000"/>
                  <w:left w:val="single" w:sz="4" w:space="0" w:color="000000"/>
                  <w:bottom w:val="single" w:sz="4" w:space="0" w:color="000000"/>
                  <w:right w:val="single" w:sz="4" w:space="0" w:color="000000"/>
                </w:tcBorders>
              </w:tcPr>
              <w:p w14:paraId="0AA43E1C" w14:textId="77777777" w:rsidR="001A73E7" w:rsidRDefault="001A73E7">
                <w:pPr>
                  <w:ind w:left="0" w:hanging="2"/>
                  <w:rPr>
                    <w:rFonts w:ascii="Calibri" w:eastAsia="Calibri" w:hAnsi="Calibri" w:cs="Calibri"/>
                  </w:rPr>
                </w:pPr>
              </w:p>
            </w:tc>
            <w:tc>
              <w:tcPr>
                <w:tcW w:w="1213" w:type="dxa"/>
                <w:tcBorders>
                  <w:top w:val="single" w:sz="4" w:space="0" w:color="000000"/>
                  <w:left w:val="single" w:sz="4" w:space="0" w:color="000000"/>
                  <w:bottom w:val="single" w:sz="4" w:space="0" w:color="000000"/>
                  <w:right w:val="single" w:sz="4" w:space="0" w:color="000000"/>
                </w:tcBorders>
              </w:tcPr>
              <w:p w14:paraId="59EF69D9" w14:textId="77777777" w:rsidR="001A73E7" w:rsidRDefault="00000000">
                <w:pPr>
                  <w:ind w:left="0" w:hanging="2"/>
                  <w:rPr>
                    <w:rFonts w:ascii="Calibri" w:eastAsia="Calibri" w:hAnsi="Calibri" w:cs="Calibri"/>
                  </w:rPr>
                </w:pPr>
                <w:r>
                  <w:rPr>
                    <w:rFonts w:ascii="Calibri" w:eastAsia="Calibri" w:hAnsi="Calibri" w:cs="Calibri"/>
                  </w:rPr>
                  <w:t>50</w:t>
                </w:r>
              </w:p>
            </w:tc>
            <w:tc>
              <w:tcPr>
                <w:tcW w:w="1134" w:type="dxa"/>
                <w:tcBorders>
                  <w:top w:val="single" w:sz="4" w:space="0" w:color="000000"/>
                  <w:left w:val="single" w:sz="4" w:space="0" w:color="000000"/>
                  <w:bottom w:val="single" w:sz="4" w:space="0" w:color="000000"/>
                  <w:right w:val="single" w:sz="4" w:space="0" w:color="000000"/>
                </w:tcBorders>
              </w:tcPr>
              <w:p w14:paraId="50BC9414" w14:textId="77777777" w:rsidR="001A73E7" w:rsidRDefault="001A73E7">
                <w:pPr>
                  <w:ind w:left="0" w:hanging="2"/>
                  <w:rPr>
                    <w:rFonts w:ascii="Calibri" w:eastAsia="Calibri" w:hAnsi="Calibri" w:cs="Calibri"/>
                  </w:rPr>
                </w:pPr>
              </w:p>
            </w:tc>
            <w:tc>
              <w:tcPr>
                <w:tcW w:w="850" w:type="dxa"/>
                <w:tcBorders>
                  <w:top w:val="single" w:sz="4" w:space="0" w:color="000000"/>
                  <w:left w:val="single" w:sz="4" w:space="0" w:color="000000"/>
                  <w:bottom w:val="single" w:sz="4" w:space="0" w:color="000000"/>
                  <w:right w:val="single" w:sz="4" w:space="0" w:color="000000"/>
                </w:tcBorders>
              </w:tcPr>
              <w:p w14:paraId="6D89B2D5" w14:textId="77777777" w:rsidR="001A73E7" w:rsidRDefault="001A73E7">
                <w:pPr>
                  <w:ind w:left="0" w:hanging="2"/>
                  <w:rPr>
                    <w:rFonts w:ascii="Calibri" w:eastAsia="Calibri" w:hAnsi="Calibri" w:cs="Calibri"/>
                  </w:rPr>
                </w:pPr>
              </w:p>
            </w:tc>
            <w:tc>
              <w:tcPr>
                <w:tcW w:w="993" w:type="dxa"/>
                <w:tcBorders>
                  <w:top w:val="single" w:sz="4" w:space="0" w:color="000000"/>
                  <w:left w:val="single" w:sz="4" w:space="0" w:color="000000"/>
                  <w:bottom w:val="single" w:sz="4" w:space="0" w:color="000000"/>
                  <w:right w:val="single" w:sz="4" w:space="0" w:color="000000"/>
                </w:tcBorders>
              </w:tcPr>
              <w:p w14:paraId="569E80FA" w14:textId="77777777" w:rsidR="001A73E7" w:rsidRDefault="001A73E7">
                <w:pPr>
                  <w:ind w:left="0" w:hanging="2"/>
                  <w:rPr>
                    <w:rFonts w:ascii="Calibri" w:eastAsia="Calibri" w:hAnsi="Calibri" w:cs="Calibri"/>
                  </w:rPr>
                </w:pPr>
              </w:p>
            </w:tc>
            <w:tc>
              <w:tcPr>
                <w:tcW w:w="877" w:type="dxa"/>
                <w:tcBorders>
                  <w:top w:val="single" w:sz="4" w:space="0" w:color="000000"/>
                  <w:left w:val="single" w:sz="4" w:space="0" w:color="000000"/>
                  <w:bottom w:val="single" w:sz="4" w:space="0" w:color="000000"/>
                  <w:right w:val="single" w:sz="4" w:space="0" w:color="000000"/>
                </w:tcBorders>
              </w:tcPr>
              <w:p w14:paraId="19C6CA5E" w14:textId="77777777" w:rsidR="001A73E7" w:rsidRDefault="001A73E7">
                <w:pPr>
                  <w:ind w:left="0" w:hanging="2"/>
                  <w:rPr>
                    <w:rFonts w:ascii="Calibri" w:eastAsia="Calibri" w:hAnsi="Calibri" w:cs="Calibri"/>
                  </w:rPr>
                </w:pPr>
              </w:p>
            </w:tc>
          </w:tr>
          <w:tr w:rsidR="001A73E7" w14:paraId="25937A4D" w14:textId="77777777">
            <w:trPr>
              <w:trHeight w:val="223"/>
            </w:trPr>
            <w:tc>
              <w:tcPr>
                <w:tcW w:w="474" w:type="dxa"/>
                <w:tcBorders>
                  <w:top w:val="single" w:sz="4" w:space="0" w:color="000000"/>
                  <w:left w:val="single" w:sz="4" w:space="0" w:color="000000"/>
                  <w:bottom w:val="single" w:sz="4" w:space="0" w:color="000000"/>
                  <w:right w:val="single" w:sz="4" w:space="0" w:color="000000"/>
                </w:tcBorders>
              </w:tcPr>
              <w:p w14:paraId="26F767C0" w14:textId="77777777" w:rsidR="001A73E7" w:rsidRDefault="001A73E7">
                <w:pPr>
                  <w:ind w:left="0" w:hanging="2"/>
                  <w:rPr>
                    <w:rFonts w:ascii="Calibri" w:eastAsia="Calibri" w:hAnsi="Calibri" w:cs="Calibri"/>
                  </w:rPr>
                </w:pPr>
              </w:p>
            </w:tc>
            <w:tc>
              <w:tcPr>
                <w:tcW w:w="2078" w:type="dxa"/>
                <w:tcBorders>
                  <w:top w:val="single" w:sz="4" w:space="0" w:color="000000"/>
                  <w:left w:val="single" w:sz="4" w:space="0" w:color="000000"/>
                  <w:bottom w:val="single" w:sz="4" w:space="0" w:color="000000"/>
                  <w:right w:val="single" w:sz="4" w:space="0" w:color="000000"/>
                </w:tcBorders>
              </w:tcPr>
              <w:p w14:paraId="7C5405F1" w14:textId="77777777" w:rsidR="001A73E7" w:rsidRDefault="00000000">
                <w:pPr>
                  <w:ind w:left="0" w:hanging="2"/>
                  <w:rPr>
                    <w:rFonts w:ascii="Calibri" w:eastAsia="Calibri" w:hAnsi="Calibri" w:cs="Calibri"/>
                  </w:rPr>
                </w:pPr>
                <w:r>
                  <w:rPr>
                    <w:rFonts w:ascii="Calibri" w:eastAsia="Calibri" w:hAnsi="Calibri" w:cs="Calibri"/>
                  </w:rPr>
                  <w:t>PRECIO</w:t>
                </w:r>
              </w:p>
            </w:tc>
            <w:tc>
              <w:tcPr>
                <w:tcW w:w="709" w:type="dxa"/>
                <w:tcBorders>
                  <w:top w:val="single" w:sz="4" w:space="0" w:color="000000"/>
                  <w:left w:val="single" w:sz="4" w:space="0" w:color="000000"/>
                  <w:bottom w:val="single" w:sz="4" w:space="0" w:color="000000"/>
                  <w:right w:val="single" w:sz="4" w:space="0" w:color="000000"/>
                </w:tcBorders>
              </w:tcPr>
              <w:p w14:paraId="3E74DC8C" w14:textId="77777777" w:rsidR="001A73E7" w:rsidRDefault="00000000">
                <w:pPr>
                  <w:ind w:left="0" w:hanging="2"/>
                  <w:rPr>
                    <w:rFonts w:ascii="Calibri" w:eastAsia="Calibri" w:hAnsi="Calibri" w:cs="Calibri"/>
                  </w:rPr>
                </w:pPr>
                <w:r>
                  <w:rPr>
                    <w:rFonts w:ascii="Calibri" w:eastAsia="Calibri" w:hAnsi="Calibri" w:cs="Calibri"/>
                  </w:rPr>
                  <w:t>DECIMAL</w:t>
                </w:r>
              </w:p>
            </w:tc>
            <w:tc>
              <w:tcPr>
                <w:tcW w:w="992" w:type="dxa"/>
                <w:tcBorders>
                  <w:top w:val="single" w:sz="4" w:space="0" w:color="000000"/>
                  <w:left w:val="single" w:sz="4" w:space="0" w:color="000000"/>
                  <w:bottom w:val="single" w:sz="4" w:space="0" w:color="000000"/>
                  <w:right w:val="single" w:sz="4" w:space="0" w:color="000000"/>
                </w:tcBorders>
              </w:tcPr>
              <w:p w14:paraId="243DB337" w14:textId="77777777" w:rsidR="001A73E7" w:rsidRDefault="00000000">
                <w:pPr>
                  <w:ind w:left="0" w:hanging="2"/>
                  <w:rPr>
                    <w:rFonts w:ascii="Calibri" w:eastAsia="Calibri" w:hAnsi="Calibri" w:cs="Calibri"/>
                  </w:rPr>
                </w:pPr>
                <w:r>
                  <w:rPr>
                    <w:rFonts w:ascii="Calibri" w:eastAsia="Calibri" w:hAnsi="Calibri" w:cs="Calibri"/>
                  </w:rPr>
                  <w:t>NOT NULL</w:t>
                </w:r>
              </w:p>
            </w:tc>
            <w:tc>
              <w:tcPr>
                <w:tcW w:w="992" w:type="dxa"/>
                <w:tcBorders>
                  <w:top w:val="single" w:sz="4" w:space="0" w:color="000000"/>
                  <w:left w:val="single" w:sz="4" w:space="0" w:color="000000"/>
                  <w:bottom w:val="single" w:sz="4" w:space="0" w:color="000000"/>
                  <w:right w:val="single" w:sz="4" w:space="0" w:color="000000"/>
                </w:tcBorders>
              </w:tcPr>
              <w:p w14:paraId="6E10FBFA" w14:textId="77777777" w:rsidR="001A73E7" w:rsidRDefault="001A73E7">
                <w:pPr>
                  <w:ind w:left="0" w:hanging="2"/>
                  <w:rPr>
                    <w:rFonts w:ascii="Calibri" w:eastAsia="Calibri" w:hAnsi="Calibri" w:cs="Calibri"/>
                  </w:rPr>
                </w:pPr>
              </w:p>
            </w:tc>
            <w:tc>
              <w:tcPr>
                <w:tcW w:w="1213" w:type="dxa"/>
                <w:tcBorders>
                  <w:top w:val="single" w:sz="4" w:space="0" w:color="000000"/>
                  <w:left w:val="single" w:sz="4" w:space="0" w:color="000000"/>
                  <w:bottom w:val="single" w:sz="4" w:space="0" w:color="000000"/>
                  <w:right w:val="single" w:sz="4" w:space="0" w:color="000000"/>
                </w:tcBorders>
              </w:tcPr>
              <w:p w14:paraId="1C9F8C1A" w14:textId="77777777" w:rsidR="001A73E7" w:rsidRDefault="00000000">
                <w:pPr>
                  <w:ind w:left="0" w:hanging="2"/>
                  <w:rPr>
                    <w:rFonts w:ascii="Calibri" w:eastAsia="Calibri" w:hAnsi="Calibri" w:cs="Calibri"/>
                  </w:rPr>
                </w:pPr>
                <w:r>
                  <w:rPr>
                    <w:rFonts w:ascii="Calibri" w:eastAsia="Calibri" w:hAnsi="Calibri" w:cs="Calibri"/>
                  </w:rPr>
                  <w:t>18,2</w:t>
                </w:r>
              </w:p>
            </w:tc>
            <w:tc>
              <w:tcPr>
                <w:tcW w:w="1134" w:type="dxa"/>
                <w:tcBorders>
                  <w:top w:val="single" w:sz="4" w:space="0" w:color="000000"/>
                  <w:left w:val="single" w:sz="4" w:space="0" w:color="000000"/>
                  <w:bottom w:val="single" w:sz="4" w:space="0" w:color="000000"/>
                  <w:right w:val="single" w:sz="4" w:space="0" w:color="000000"/>
                </w:tcBorders>
              </w:tcPr>
              <w:p w14:paraId="2FCE72AD" w14:textId="77777777" w:rsidR="001A73E7" w:rsidRDefault="001A73E7">
                <w:pPr>
                  <w:ind w:left="0" w:hanging="2"/>
                  <w:rPr>
                    <w:rFonts w:ascii="Calibri" w:eastAsia="Calibri" w:hAnsi="Calibri" w:cs="Calibri"/>
                  </w:rPr>
                </w:pPr>
              </w:p>
            </w:tc>
            <w:tc>
              <w:tcPr>
                <w:tcW w:w="850" w:type="dxa"/>
                <w:tcBorders>
                  <w:top w:val="single" w:sz="4" w:space="0" w:color="000000"/>
                  <w:left w:val="single" w:sz="4" w:space="0" w:color="000000"/>
                  <w:bottom w:val="single" w:sz="4" w:space="0" w:color="000000"/>
                  <w:right w:val="single" w:sz="4" w:space="0" w:color="000000"/>
                </w:tcBorders>
              </w:tcPr>
              <w:p w14:paraId="1E12174A" w14:textId="77777777" w:rsidR="001A73E7" w:rsidRDefault="001A73E7">
                <w:pPr>
                  <w:ind w:left="0" w:hanging="2"/>
                  <w:rPr>
                    <w:rFonts w:ascii="Calibri" w:eastAsia="Calibri" w:hAnsi="Calibri" w:cs="Calibri"/>
                  </w:rPr>
                </w:pPr>
              </w:p>
            </w:tc>
            <w:tc>
              <w:tcPr>
                <w:tcW w:w="993" w:type="dxa"/>
                <w:tcBorders>
                  <w:top w:val="single" w:sz="4" w:space="0" w:color="000000"/>
                  <w:left w:val="single" w:sz="4" w:space="0" w:color="000000"/>
                  <w:bottom w:val="single" w:sz="4" w:space="0" w:color="000000"/>
                  <w:right w:val="single" w:sz="4" w:space="0" w:color="000000"/>
                </w:tcBorders>
              </w:tcPr>
              <w:p w14:paraId="37142D74" w14:textId="77777777" w:rsidR="001A73E7" w:rsidRDefault="001A73E7">
                <w:pPr>
                  <w:ind w:left="0" w:hanging="2"/>
                  <w:rPr>
                    <w:rFonts w:ascii="Calibri" w:eastAsia="Calibri" w:hAnsi="Calibri" w:cs="Calibri"/>
                  </w:rPr>
                </w:pPr>
              </w:p>
            </w:tc>
            <w:tc>
              <w:tcPr>
                <w:tcW w:w="877" w:type="dxa"/>
                <w:tcBorders>
                  <w:top w:val="single" w:sz="4" w:space="0" w:color="000000"/>
                  <w:left w:val="single" w:sz="4" w:space="0" w:color="000000"/>
                  <w:bottom w:val="single" w:sz="4" w:space="0" w:color="000000"/>
                  <w:right w:val="single" w:sz="4" w:space="0" w:color="000000"/>
                </w:tcBorders>
              </w:tcPr>
              <w:p w14:paraId="1C207E21" w14:textId="77777777" w:rsidR="001A73E7" w:rsidRDefault="001A73E7">
                <w:pPr>
                  <w:ind w:left="0" w:hanging="2"/>
                  <w:rPr>
                    <w:rFonts w:ascii="Calibri" w:eastAsia="Calibri" w:hAnsi="Calibri" w:cs="Calibri"/>
                  </w:rPr>
                </w:pPr>
              </w:p>
            </w:tc>
          </w:tr>
          <w:tr w:rsidR="001A73E7" w14:paraId="2F5C3F5F" w14:textId="77777777">
            <w:trPr>
              <w:trHeight w:val="223"/>
            </w:trPr>
            <w:tc>
              <w:tcPr>
                <w:tcW w:w="474" w:type="dxa"/>
                <w:tcBorders>
                  <w:top w:val="single" w:sz="4" w:space="0" w:color="000000"/>
                  <w:left w:val="single" w:sz="4" w:space="0" w:color="000000"/>
                  <w:bottom w:val="single" w:sz="4" w:space="0" w:color="000000"/>
                  <w:right w:val="single" w:sz="4" w:space="0" w:color="000000"/>
                </w:tcBorders>
              </w:tcPr>
              <w:p w14:paraId="25C7AC4C" w14:textId="77777777" w:rsidR="001A73E7" w:rsidRDefault="001A73E7">
                <w:pPr>
                  <w:ind w:left="0" w:hanging="2"/>
                  <w:rPr>
                    <w:rFonts w:ascii="Calibri" w:eastAsia="Calibri" w:hAnsi="Calibri" w:cs="Calibri"/>
                  </w:rPr>
                </w:pPr>
              </w:p>
            </w:tc>
            <w:tc>
              <w:tcPr>
                <w:tcW w:w="2078" w:type="dxa"/>
                <w:tcBorders>
                  <w:top w:val="single" w:sz="4" w:space="0" w:color="000000"/>
                  <w:left w:val="single" w:sz="4" w:space="0" w:color="000000"/>
                  <w:bottom w:val="single" w:sz="4" w:space="0" w:color="000000"/>
                  <w:right w:val="single" w:sz="4" w:space="0" w:color="000000"/>
                </w:tcBorders>
              </w:tcPr>
              <w:p w14:paraId="7829AEA8" w14:textId="77777777" w:rsidR="001A73E7" w:rsidRDefault="00000000">
                <w:pPr>
                  <w:ind w:left="0" w:hanging="2"/>
                  <w:rPr>
                    <w:rFonts w:ascii="Calibri" w:eastAsia="Calibri" w:hAnsi="Calibri" w:cs="Calibri"/>
                  </w:rPr>
                </w:pPr>
                <w:r>
                  <w:rPr>
                    <w:rFonts w:ascii="Calibri" w:eastAsia="Calibri" w:hAnsi="Calibri" w:cs="Calibri"/>
                  </w:rPr>
                  <w:t>IVA</w:t>
                </w:r>
              </w:p>
            </w:tc>
            <w:tc>
              <w:tcPr>
                <w:tcW w:w="709" w:type="dxa"/>
                <w:tcBorders>
                  <w:top w:val="single" w:sz="4" w:space="0" w:color="000000"/>
                  <w:left w:val="single" w:sz="4" w:space="0" w:color="000000"/>
                  <w:bottom w:val="single" w:sz="4" w:space="0" w:color="000000"/>
                  <w:right w:val="single" w:sz="4" w:space="0" w:color="000000"/>
                </w:tcBorders>
              </w:tcPr>
              <w:p w14:paraId="721E5512" w14:textId="77777777" w:rsidR="001A73E7" w:rsidRDefault="00000000">
                <w:pPr>
                  <w:ind w:left="0" w:hanging="2"/>
                  <w:rPr>
                    <w:rFonts w:ascii="Calibri" w:eastAsia="Calibri" w:hAnsi="Calibri" w:cs="Calibri"/>
                  </w:rPr>
                </w:pPr>
                <w:r>
                  <w:rPr>
                    <w:rFonts w:ascii="Calibri" w:eastAsia="Calibri" w:hAnsi="Calibri" w:cs="Calibri"/>
                  </w:rPr>
                  <w:t>DECIMAL</w:t>
                </w:r>
              </w:p>
            </w:tc>
            <w:tc>
              <w:tcPr>
                <w:tcW w:w="992" w:type="dxa"/>
                <w:tcBorders>
                  <w:top w:val="single" w:sz="4" w:space="0" w:color="000000"/>
                  <w:left w:val="single" w:sz="4" w:space="0" w:color="000000"/>
                  <w:bottom w:val="single" w:sz="4" w:space="0" w:color="000000"/>
                  <w:right w:val="single" w:sz="4" w:space="0" w:color="000000"/>
                </w:tcBorders>
              </w:tcPr>
              <w:p w14:paraId="10B27F10" w14:textId="77777777" w:rsidR="001A73E7" w:rsidRDefault="00000000">
                <w:pPr>
                  <w:ind w:left="0" w:hanging="2"/>
                  <w:rPr>
                    <w:rFonts w:ascii="Calibri" w:eastAsia="Calibri" w:hAnsi="Calibri" w:cs="Calibri"/>
                  </w:rPr>
                </w:pPr>
                <w:r>
                  <w:rPr>
                    <w:rFonts w:ascii="Calibri" w:eastAsia="Calibri" w:hAnsi="Calibri" w:cs="Calibri"/>
                  </w:rPr>
                  <w:t>NOT NULL</w:t>
                </w:r>
              </w:p>
            </w:tc>
            <w:tc>
              <w:tcPr>
                <w:tcW w:w="992" w:type="dxa"/>
                <w:tcBorders>
                  <w:top w:val="single" w:sz="4" w:space="0" w:color="000000"/>
                  <w:left w:val="single" w:sz="4" w:space="0" w:color="000000"/>
                  <w:bottom w:val="single" w:sz="4" w:space="0" w:color="000000"/>
                  <w:right w:val="single" w:sz="4" w:space="0" w:color="000000"/>
                </w:tcBorders>
              </w:tcPr>
              <w:p w14:paraId="2AC15577" w14:textId="77777777" w:rsidR="001A73E7" w:rsidRDefault="001A73E7">
                <w:pPr>
                  <w:ind w:left="0" w:hanging="2"/>
                  <w:rPr>
                    <w:rFonts w:ascii="Calibri" w:eastAsia="Calibri" w:hAnsi="Calibri" w:cs="Calibri"/>
                  </w:rPr>
                </w:pPr>
              </w:p>
            </w:tc>
            <w:tc>
              <w:tcPr>
                <w:tcW w:w="1213" w:type="dxa"/>
                <w:tcBorders>
                  <w:top w:val="single" w:sz="4" w:space="0" w:color="000000"/>
                  <w:left w:val="single" w:sz="4" w:space="0" w:color="000000"/>
                  <w:bottom w:val="single" w:sz="4" w:space="0" w:color="000000"/>
                  <w:right w:val="single" w:sz="4" w:space="0" w:color="000000"/>
                </w:tcBorders>
              </w:tcPr>
              <w:p w14:paraId="55F8891A" w14:textId="77777777" w:rsidR="001A73E7" w:rsidRDefault="00000000">
                <w:pPr>
                  <w:ind w:left="0" w:hanging="2"/>
                  <w:rPr>
                    <w:rFonts w:ascii="Calibri" w:eastAsia="Calibri" w:hAnsi="Calibri" w:cs="Calibri"/>
                  </w:rPr>
                </w:pPr>
                <w:r>
                  <w:rPr>
                    <w:rFonts w:ascii="Calibri" w:eastAsia="Calibri" w:hAnsi="Calibri" w:cs="Calibri"/>
                  </w:rPr>
                  <w:t>18,2</w:t>
                </w:r>
              </w:p>
            </w:tc>
            <w:tc>
              <w:tcPr>
                <w:tcW w:w="1134" w:type="dxa"/>
                <w:tcBorders>
                  <w:top w:val="single" w:sz="4" w:space="0" w:color="000000"/>
                  <w:left w:val="single" w:sz="4" w:space="0" w:color="000000"/>
                  <w:bottom w:val="single" w:sz="4" w:space="0" w:color="000000"/>
                  <w:right w:val="single" w:sz="4" w:space="0" w:color="000000"/>
                </w:tcBorders>
              </w:tcPr>
              <w:p w14:paraId="3AB0803D" w14:textId="77777777" w:rsidR="001A73E7" w:rsidRDefault="001A73E7">
                <w:pPr>
                  <w:ind w:left="0" w:hanging="2"/>
                  <w:rPr>
                    <w:rFonts w:ascii="Calibri" w:eastAsia="Calibri" w:hAnsi="Calibri" w:cs="Calibri"/>
                  </w:rPr>
                </w:pPr>
              </w:p>
            </w:tc>
            <w:tc>
              <w:tcPr>
                <w:tcW w:w="850" w:type="dxa"/>
                <w:tcBorders>
                  <w:top w:val="single" w:sz="4" w:space="0" w:color="000000"/>
                  <w:left w:val="single" w:sz="4" w:space="0" w:color="000000"/>
                  <w:bottom w:val="single" w:sz="4" w:space="0" w:color="000000"/>
                  <w:right w:val="single" w:sz="4" w:space="0" w:color="000000"/>
                </w:tcBorders>
              </w:tcPr>
              <w:p w14:paraId="20347D2D" w14:textId="77777777" w:rsidR="001A73E7" w:rsidRDefault="001A73E7">
                <w:pPr>
                  <w:ind w:left="0" w:hanging="2"/>
                  <w:rPr>
                    <w:rFonts w:ascii="Calibri" w:eastAsia="Calibri" w:hAnsi="Calibri" w:cs="Calibri"/>
                  </w:rPr>
                </w:pPr>
              </w:p>
            </w:tc>
            <w:tc>
              <w:tcPr>
                <w:tcW w:w="993" w:type="dxa"/>
                <w:tcBorders>
                  <w:top w:val="single" w:sz="4" w:space="0" w:color="000000"/>
                  <w:left w:val="single" w:sz="4" w:space="0" w:color="000000"/>
                  <w:bottom w:val="single" w:sz="4" w:space="0" w:color="000000"/>
                  <w:right w:val="single" w:sz="4" w:space="0" w:color="000000"/>
                </w:tcBorders>
              </w:tcPr>
              <w:p w14:paraId="18B2F919" w14:textId="77777777" w:rsidR="001A73E7" w:rsidRDefault="001A73E7">
                <w:pPr>
                  <w:ind w:left="0" w:hanging="2"/>
                  <w:rPr>
                    <w:rFonts w:ascii="Calibri" w:eastAsia="Calibri" w:hAnsi="Calibri" w:cs="Calibri"/>
                  </w:rPr>
                </w:pPr>
              </w:p>
            </w:tc>
            <w:tc>
              <w:tcPr>
                <w:tcW w:w="877" w:type="dxa"/>
                <w:tcBorders>
                  <w:top w:val="single" w:sz="4" w:space="0" w:color="000000"/>
                  <w:left w:val="single" w:sz="4" w:space="0" w:color="000000"/>
                  <w:bottom w:val="single" w:sz="4" w:space="0" w:color="000000"/>
                  <w:right w:val="single" w:sz="4" w:space="0" w:color="000000"/>
                </w:tcBorders>
              </w:tcPr>
              <w:p w14:paraId="250AEE14" w14:textId="77777777" w:rsidR="001A73E7" w:rsidRDefault="001A73E7">
                <w:pPr>
                  <w:ind w:left="0" w:hanging="2"/>
                  <w:rPr>
                    <w:rFonts w:ascii="Calibri" w:eastAsia="Calibri" w:hAnsi="Calibri" w:cs="Calibri"/>
                  </w:rPr>
                </w:pPr>
              </w:p>
            </w:tc>
          </w:tr>
          <w:tr w:rsidR="001A73E7" w14:paraId="14CF64A9" w14:textId="77777777">
            <w:trPr>
              <w:trHeight w:val="223"/>
            </w:trPr>
            <w:tc>
              <w:tcPr>
                <w:tcW w:w="474" w:type="dxa"/>
                <w:tcBorders>
                  <w:top w:val="single" w:sz="4" w:space="0" w:color="000000"/>
                  <w:left w:val="single" w:sz="4" w:space="0" w:color="000000"/>
                  <w:bottom w:val="single" w:sz="4" w:space="0" w:color="000000"/>
                  <w:right w:val="single" w:sz="4" w:space="0" w:color="000000"/>
                </w:tcBorders>
              </w:tcPr>
              <w:p w14:paraId="00F7EBA5" w14:textId="77777777" w:rsidR="001A73E7" w:rsidRDefault="001A73E7">
                <w:pPr>
                  <w:ind w:left="0" w:hanging="2"/>
                  <w:rPr>
                    <w:rFonts w:ascii="Calibri" w:eastAsia="Calibri" w:hAnsi="Calibri" w:cs="Calibri"/>
                  </w:rPr>
                </w:pPr>
              </w:p>
            </w:tc>
            <w:tc>
              <w:tcPr>
                <w:tcW w:w="2078" w:type="dxa"/>
                <w:tcBorders>
                  <w:top w:val="single" w:sz="4" w:space="0" w:color="000000"/>
                  <w:left w:val="single" w:sz="4" w:space="0" w:color="000000"/>
                  <w:bottom w:val="single" w:sz="4" w:space="0" w:color="000000"/>
                  <w:right w:val="single" w:sz="4" w:space="0" w:color="000000"/>
                </w:tcBorders>
              </w:tcPr>
              <w:p w14:paraId="4217BB09" w14:textId="77777777" w:rsidR="001A73E7" w:rsidRDefault="00000000">
                <w:pPr>
                  <w:ind w:left="0" w:hanging="2"/>
                  <w:rPr>
                    <w:rFonts w:ascii="Calibri" w:eastAsia="Calibri" w:hAnsi="Calibri" w:cs="Calibri"/>
                  </w:rPr>
                </w:pPr>
                <w:r>
                  <w:rPr>
                    <w:rFonts w:ascii="Calibri" w:eastAsia="Calibri" w:hAnsi="Calibri" w:cs="Calibri"/>
                  </w:rPr>
                  <w:t>TOTAL</w:t>
                </w:r>
              </w:p>
            </w:tc>
            <w:tc>
              <w:tcPr>
                <w:tcW w:w="709" w:type="dxa"/>
                <w:tcBorders>
                  <w:top w:val="single" w:sz="4" w:space="0" w:color="000000"/>
                  <w:left w:val="single" w:sz="4" w:space="0" w:color="000000"/>
                  <w:bottom w:val="single" w:sz="4" w:space="0" w:color="000000"/>
                  <w:right w:val="single" w:sz="4" w:space="0" w:color="000000"/>
                </w:tcBorders>
              </w:tcPr>
              <w:p w14:paraId="236F148D" w14:textId="77777777" w:rsidR="001A73E7" w:rsidRDefault="00000000">
                <w:pPr>
                  <w:ind w:left="0" w:hanging="2"/>
                  <w:rPr>
                    <w:rFonts w:ascii="Calibri" w:eastAsia="Calibri" w:hAnsi="Calibri" w:cs="Calibri"/>
                  </w:rPr>
                </w:pPr>
                <w:r>
                  <w:rPr>
                    <w:rFonts w:ascii="Calibri" w:eastAsia="Calibri" w:hAnsi="Calibri" w:cs="Calibri"/>
                  </w:rPr>
                  <w:t xml:space="preserve">DECIMAL </w:t>
                </w:r>
              </w:p>
            </w:tc>
            <w:tc>
              <w:tcPr>
                <w:tcW w:w="992" w:type="dxa"/>
                <w:tcBorders>
                  <w:top w:val="single" w:sz="4" w:space="0" w:color="000000"/>
                  <w:left w:val="single" w:sz="4" w:space="0" w:color="000000"/>
                  <w:bottom w:val="single" w:sz="4" w:space="0" w:color="000000"/>
                  <w:right w:val="single" w:sz="4" w:space="0" w:color="000000"/>
                </w:tcBorders>
              </w:tcPr>
              <w:p w14:paraId="777420B6" w14:textId="77777777" w:rsidR="001A73E7" w:rsidRDefault="00000000">
                <w:pPr>
                  <w:ind w:left="0" w:hanging="2"/>
                  <w:rPr>
                    <w:rFonts w:ascii="Calibri" w:eastAsia="Calibri" w:hAnsi="Calibri" w:cs="Calibri"/>
                  </w:rPr>
                </w:pPr>
                <w:r>
                  <w:rPr>
                    <w:rFonts w:ascii="Calibri" w:eastAsia="Calibri" w:hAnsi="Calibri" w:cs="Calibri"/>
                  </w:rPr>
                  <w:t>NOT NULL</w:t>
                </w:r>
              </w:p>
            </w:tc>
            <w:tc>
              <w:tcPr>
                <w:tcW w:w="992" w:type="dxa"/>
                <w:tcBorders>
                  <w:top w:val="single" w:sz="4" w:space="0" w:color="000000"/>
                  <w:left w:val="single" w:sz="4" w:space="0" w:color="000000"/>
                  <w:bottom w:val="single" w:sz="4" w:space="0" w:color="000000"/>
                  <w:right w:val="single" w:sz="4" w:space="0" w:color="000000"/>
                </w:tcBorders>
              </w:tcPr>
              <w:p w14:paraId="3D17EEDD" w14:textId="77777777" w:rsidR="001A73E7" w:rsidRDefault="001A73E7">
                <w:pPr>
                  <w:ind w:left="0" w:hanging="2"/>
                  <w:rPr>
                    <w:rFonts w:ascii="Calibri" w:eastAsia="Calibri" w:hAnsi="Calibri" w:cs="Calibri"/>
                  </w:rPr>
                </w:pPr>
              </w:p>
            </w:tc>
            <w:tc>
              <w:tcPr>
                <w:tcW w:w="1213" w:type="dxa"/>
                <w:tcBorders>
                  <w:top w:val="single" w:sz="4" w:space="0" w:color="000000"/>
                  <w:left w:val="single" w:sz="4" w:space="0" w:color="000000"/>
                  <w:bottom w:val="single" w:sz="4" w:space="0" w:color="000000"/>
                  <w:right w:val="single" w:sz="4" w:space="0" w:color="000000"/>
                </w:tcBorders>
              </w:tcPr>
              <w:p w14:paraId="5A335ACB" w14:textId="77777777" w:rsidR="001A73E7" w:rsidRDefault="00000000">
                <w:pPr>
                  <w:ind w:left="0" w:hanging="2"/>
                  <w:rPr>
                    <w:rFonts w:ascii="Calibri" w:eastAsia="Calibri" w:hAnsi="Calibri" w:cs="Calibri"/>
                  </w:rPr>
                </w:pPr>
                <w:r>
                  <w:rPr>
                    <w:rFonts w:ascii="Calibri" w:eastAsia="Calibri" w:hAnsi="Calibri" w:cs="Calibri"/>
                  </w:rPr>
                  <w:t>18,2</w:t>
                </w:r>
              </w:p>
            </w:tc>
            <w:tc>
              <w:tcPr>
                <w:tcW w:w="1134" w:type="dxa"/>
                <w:tcBorders>
                  <w:top w:val="single" w:sz="4" w:space="0" w:color="000000"/>
                  <w:left w:val="single" w:sz="4" w:space="0" w:color="000000"/>
                  <w:bottom w:val="single" w:sz="4" w:space="0" w:color="000000"/>
                  <w:right w:val="single" w:sz="4" w:space="0" w:color="000000"/>
                </w:tcBorders>
              </w:tcPr>
              <w:p w14:paraId="7F2EF4A9" w14:textId="77777777" w:rsidR="001A73E7" w:rsidRDefault="001A73E7">
                <w:pPr>
                  <w:ind w:left="0" w:hanging="2"/>
                  <w:rPr>
                    <w:rFonts w:ascii="Calibri" w:eastAsia="Calibri" w:hAnsi="Calibri" w:cs="Calibri"/>
                  </w:rPr>
                </w:pPr>
              </w:p>
            </w:tc>
            <w:tc>
              <w:tcPr>
                <w:tcW w:w="850" w:type="dxa"/>
                <w:tcBorders>
                  <w:top w:val="single" w:sz="4" w:space="0" w:color="000000"/>
                  <w:left w:val="single" w:sz="4" w:space="0" w:color="000000"/>
                  <w:bottom w:val="single" w:sz="4" w:space="0" w:color="000000"/>
                  <w:right w:val="single" w:sz="4" w:space="0" w:color="000000"/>
                </w:tcBorders>
              </w:tcPr>
              <w:p w14:paraId="476CEC35" w14:textId="77777777" w:rsidR="001A73E7" w:rsidRDefault="001A73E7">
                <w:pPr>
                  <w:ind w:left="0" w:hanging="2"/>
                  <w:rPr>
                    <w:rFonts w:ascii="Calibri" w:eastAsia="Calibri" w:hAnsi="Calibri" w:cs="Calibri"/>
                  </w:rPr>
                </w:pPr>
              </w:p>
            </w:tc>
            <w:tc>
              <w:tcPr>
                <w:tcW w:w="993" w:type="dxa"/>
                <w:tcBorders>
                  <w:top w:val="single" w:sz="4" w:space="0" w:color="000000"/>
                  <w:left w:val="single" w:sz="4" w:space="0" w:color="000000"/>
                  <w:bottom w:val="single" w:sz="4" w:space="0" w:color="000000"/>
                  <w:right w:val="single" w:sz="4" w:space="0" w:color="000000"/>
                </w:tcBorders>
              </w:tcPr>
              <w:p w14:paraId="38AE8DFD" w14:textId="77777777" w:rsidR="001A73E7" w:rsidRDefault="001A73E7">
                <w:pPr>
                  <w:ind w:left="0" w:hanging="2"/>
                  <w:rPr>
                    <w:rFonts w:ascii="Calibri" w:eastAsia="Calibri" w:hAnsi="Calibri" w:cs="Calibri"/>
                  </w:rPr>
                </w:pPr>
              </w:p>
            </w:tc>
            <w:tc>
              <w:tcPr>
                <w:tcW w:w="877" w:type="dxa"/>
                <w:tcBorders>
                  <w:top w:val="single" w:sz="4" w:space="0" w:color="000000"/>
                  <w:left w:val="single" w:sz="4" w:space="0" w:color="000000"/>
                  <w:bottom w:val="single" w:sz="4" w:space="0" w:color="000000"/>
                  <w:right w:val="single" w:sz="4" w:space="0" w:color="000000"/>
                </w:tcBorders>
              </w:tcPr>
              <w:p w14:paraId="1B89E97F" w14:textId="77777777" w:rsidR="001A73E7" w:rsidRDefault="00000000">
                <w:pPr>
                  <w:ind w:left="0" w:hanging="2"/>
                  <w:rPr>
                    <w:rFonts w:ascii="Calibri" w:eastAsia="Calibri" w:hAnsi="Calibri" w:cs="Calibri"/>
                  </w:rPr>
                </w:pPr>
              </w:p>
            </w:tc>
          </w:tr>
        </w:tbl>
      </w:sdtContent>
    </w:sdt>
    <w:p w14:paraId="735571B8" w14:textId="77777777" w:rsidR="001A73E7" w:rsidRDefault="00000000">
      <w:pPr>
        <w:widowControl w:val="0"/>
        <w:ind w:left="0" w:hanging="2"/>
        <w:rPr>
          <w:rFonts w:ascii="Calibri" w:eastAsia="Calibri" w:hAnsi="Calibri" w:cs="Calibri"/>
          <w:b/>
        </w:rPr>
      </w:pPr>
      <w:r>
        <w:rPr>
          <w:rFonts w:ascii="Calibri" w:eastAsia="Calibri" w:hAnsi="Calibri" w:cs="Calibri"/>
          <w:b/>
          <w:highlight w:val="white"/>
        </w:rPr>
        <w:t>Relaciones:</w:t>
      </w:r>
    </w:p>
    <w:sdt>
      <w:sdtPr>
        <w:tag w:val="goog_rdk_29"/>
        <w:id w:val="497168227"/>
        <w:lock w:val="contentLocked"/>
      </w:sdtPr>
      <w:sdtContent>
        <w:tbl>
          <w:tblPr>
            <w:tblStyle w:val="afffff5"/>
            <w:tblW w:w="9420" w:type="dxa"/>
            <w:tblInd w:w="0" w:type="dxa"/>
            <w:tblLayout w:type="fixed"/>
            <w:tblLook w:val="0000" w:firstRow="0" w:lastRow="0" w:firstColumn="0" w:lastColumn="0" w:noHBand="0" w:noVBand="0"/>
          </w:tblPr>
          <w:tblGrid>
            <w:gridCol w:w="2291"/>
            <w:gridCol w:w="3345"/>
            <w:gridCol w:w="3784"/>
          </w:tblGrid>
          <w:tr w:rsidR="001A73E7" w14:paraId="27DA3958" w14:textId="77777777">
            <w:trPr>
              <w:cantSplit/>
              <w:tblHeader/>
            </w:trPr>
            <w:tc>
              <w:tcPr>
                <w:tcW w:w="2291" w:type="dxa"/>
                <w:tcBorders>
                  <w:top w:val="single" w:sz="4" w:space="0" w:color="000000"/>
                  <w:left w:val="single" w:sz="4" w:space="0" w:color="000000"/>
                  <w:bottom w:val="single" w:sz="4" w:space="0" w:color="000000"/>
                  <w:right w:val="single" w:sz="4" w:space="0" w:color="000000"/>
                </w:tcBorders>
                <w:shd w:val="clear" w:color="auto" w:fill="EFEFEF"/>
              </w:tcPr>
              <w:p w14:paraId="2FF8A73E" w14:textId="77777777" w:rsidR="001A73E7" w:rsidRDefault="00000000">
                <w:pPr>
                  <w:ind w:left="0" w:hanging="2"/>
                  <w:rPr>
                    <w:rFonts w:ascii="Calibri" w:eastAsia="Calibri" w:hAnsi="Calibri" w:cs="Calibri"/>
                  </w:rPr>
                </w:pPr>
                <w:r>
                  <w:rPr>
                    <w:rFonts w:ascii="Calibri" w:eastAsia="Calibri" w:hAnsi="Calibri" w:cs="Calibri"/>
                    <w:b/>
                  </w:rPr>
                  <w:t>Columnas</w:t>
                </w:r>
              </w:p>
            </w:tc>
            <w:tc>
              <w:tcPr>
                <w:tcW w:w="3345" w:type="dxa"/>
                <w:tcBorders>
                  <w:top w:val="single" w:sz="4" w:space="0" w:color="000000"/>
                  <w:left w:val="single" w:sz="4" w:space="0" w:color="000000"/>
                  <w:bottom w:val="single" w:sz="4" w:space="0" w:color="000000"/>
                  <w:right w:val="single" w:sz="4" w:space="0" w:color="000000"/>
                </w:tcBorders>
                <w:shd w:val="clear" w:color="auto" w:fill="EFEFEF"/>
              </w:tcPr>
              <w:p w14:paraId="7134B1B0" w14:textId="77777777" w:rsidR="001A73E7" w:rsidRDefault="00000000">
                <w:pPr>
                  <w:ind w:left="0" w:hanging="2"/>
                  <w:rPr>
                    <w:rFonts w:ascii="Calibri" w:eastAsia="Calibri" w:hAnsi="Calibri" w:cs="Calibri"/>
                  </w:rPr>
                </w:pPr>
                <w:r>
                  <w:rPr>
                    <w:rFonts w:ascii="Calibri" w:eastAsia="Calibri" w:hAnsi="Calibri" w:cs="Calibri"/>
                    <w:b/>
                  </w:rPr>
                  <w:t>Asociación</w:t>
                </w:r>
              </w:p>
            </w:tc>
            <w:tc>
              <w:tcPr>
                <w:tcW w:w="3784" w:type="dxa"/>
                <w:tcBorders>
                  <w:top w:val="single" w:sz="4" w:space="0" w:color="000000"/>
                  <w:left w:val="single" w:sz="4" w:space="0" w:color="000000"/>
                  <w:bottom w:val="single" w:sz="4" w:space="0" w:color="000000"/>
                  <w:right w:val="single" w:sz="4" w:space="0" w:color="000000"/>
                </w:tcBorders>
                <w:shd w:val="clear" w:color="auto" w:fill="EFEFEF"/>
              </w:tcPr>
              <w:p w14:paraId="0D91A7AC" w14:textId="77777777" w:rsidR="001A73E7" w:rsidRDefault="00000000">
                <w:pPr>
                  <w:ind w:left="0" w:hanging="2"/>
                  <w:rPr>
                    <w:rFonts w:ascii="Calibri" w:eastAsia="Calibri" w:hAnsi="Calibri" w:cs="Calibri"/>
                  </w:rPr>
                </w:pPr>
                <w:r>
                  <w:rPr>
                    <w:rFonts w:ascii="Calibri" w:eastAsia="Calibri" w:hAnsi="Calibri" w:cs="Calibri"/>
                    <w:b/>
                  </w:rPr>
                  <w:t>Notas</w:t>
                </w:r>
              </w:p>
            </w:tc>
          </w:tr>
          <w:tr w:rsidR="001A73E7" w14:paraId="22F329C6" w14:textId="77777777">
            <w:trPr>
              <w:trHeight w:val="338"/>
            </w:trPr>
            <w:tc>
              <w:tcPr>
                <w:tcW w:w="2291" w:type="dxa"/>
                <w:tcBorders>
                  <w:top w:val="single" w:sz="4" w:space="0" w:color="000000"/>
                  <w:left w:val="single" w:sz="4" w:space="0" w:color="000000"/>
                  <w:bottom w:val="single" w:sz="4" w:space="0" w:color="000000"/>
                  <w:right w:val="single" w:sz="4" w:space="0" w:color="000000"/>
                </w:tcBorders>
              </w:tcPr>
              <w:p w14:paraId="79D69FDC" w14:textId="77777777" w:rsidR="001A73E7" w:rsidRDefault="00000000">
                <w:pPr>
                  <w:ind w:left="0" w:hanging="2"/>
                  <w:rPr>
                    <w:rFonts w:ascii="Calibri" w:eastAsia="Calibri" w:hAnsi="Calibri" w:cs="Calibri"/>
                  </w:rPr>
                </w:pPr>
                <w:r>
                  <w:rPr>
                    <w:rFonts w:ascii="Calibri" w:eastAsia="Calibri" w:hAnsi="Calibri" w:cs="Calibri"/>
                  </w:rPr>
                  <w:t>PK</w:t>
                </w:r>
              </w:p>
            </w:tc>
            <w:tc>
              <w:tcPr>
                <w:tcW w:w="3345" w:type="dxa"/>
                <w:tcBorders>
                  <w:top w:val="single" w:sz="4" w:space="0" w:color="000000"/>
                  <w:left w:val="single" w:sz="4" w:space="0" w:color="000000"/>
                  <w:bottom w:val="single" w:sz="4" w:space="0" w:color="000000"/>
                  <w:right w:val="single" w:sz="4" w:space="0" w:color="000000"/>
                </w:tcBorders>
              </w:tcPr>
              <w:p w14:paraId="39BFB249" w14:textId="77777777" w:rsidR="001A73E7" w:rsidRDefault="00000000">
                <w:pPr>
                  <w:ind w:left="0" w:hanging="2"/>
                  <w:rPr>
                    <w:rFonts w:ascii="Calibri" w:eastAsia="Calibri" w:hAnsi="Calibri" w:cs="Calibri"/>
                  </w:rPr>
                </w:pPr>
                <w:r>
                  <w:rPr>
                    <w:rFonts w:ascii="Calibri" w:eastAsia="Calibri" w:hAnsi="Calibri" w:cs="Calibri"/>
                  </w:rPr>
                  <w:t>ID</w:t>
                </w:r>
              </w:p>
            </w:tc>
            <w:tc>
              <w:tcPr>
                <w:tcW w:w="3784" w:type="dxa"/>
                <w:tcBorders>
                  <w:top w:val="single" w:sz="4" w:space="0" w:color="000000"/>
                  <w:left w:val="single" w:sz="4" w:space="0" w:color="000000"/>
                  <w:bottom w:val="single" w:sz="4" w:space="0" w:color="000000"/>
                  <w:right w:val="single" w:sz="4" w:space="0" w:color="000000"/>
                </w:tcBorders>
              </w:tcPr>
              <w:p w14:paraId="0A275BA3" w14:textId="77777777" w:rsidR="001A73E7" w:rsidRDefault="00000000">
                <w:pPr>
                  <w:ind w:left="0" w:hanging="2"/>
                  <w:jc w:val="both"/>
                  <w:rPr>
                    <w:rFonts w:ascii="Calibri" w:eastAsia="Calibri" w:hAnsi="Calibri" w:cs="Calibri"/>
                  </w:rPr>
                </w:pPr>
                <w:r>
                  <w:rPr>
                    <w:rFonts w:ascii="Calibri" w:eastAsia="Calibri" w:hAnsi="Calibri" w:cs="Calibri"/>
                  </w:rPr>
                  <w:t>PRIMARY KEY</w:t>
                </w:r>
              </w:p>
            </w:tc>
          </w:tr>
        </w:tbl>
      </w:sdtContent>
    </w:sdt>
    <w:p w14:paraId="65965530" w14:textId="77777777" w:rsidR="001A73E7" w:rsidRDefault="001A73E7">
      <w:pPr>
        <w:keepNext/>
        <w:spacing w:before="240" w:after="60"/>
        <w:ind w:left="0" w:hanging="2"/>
        <w:rPr>
          <w:rFonts w:ascii="Calibri" w:eastAsia="Calibri" w:hAnsi="Calibri" w:cs="Calibri"/>
        </w:rPr>
      </w:pPr>
    </w:p>
    <w:p w14:paraId="534EFE7C" w14:textId="77777777" w:rsidR="001A73E7" w:rsidRDefault="00000000">
      <w:pPr>
        <w:keepNext/>
        <w:spacing w:before="240" w:after="60"/>
        <w:ind w:left="0" w:hanging="2"/>
        <w:rPr>
          <w:rFonts w:ascii="Calibri" w:eastAsia="Calibri" w:hAnsi="Calibri" w:cs="Calibri"/>
        </w:rPr>
      </w:pPr>
      <w:r>
        <w:rPr>
          <w:rFonts w:ascii="Calibri" w:eastAsia="Calibri" w:hAnsi="Calibri" w:cs="Calibri"/>
        </w:rPr>
        <w:t>NOMBRE OBJETO: Tabla Reparación</w:t>
      </w:r>
    </w:p>
    <w:p w14:paraId="1885B20B" w14:textId="77777777" w:rsidR="001A73E7" w:rsidRDefault="001A73E7">
      <w:pPr>
        <w:ind w:left="0" w:hanging="2"/>
        <w:rPr>
          <w:rFonts w:ascii="Calibri" w:eastAsia="Calibri" w:hAnsi="Calibri" w:cs="Calibri"/>
        </w:rPr>
      </w:pPr>
    </w:p>
    <w:p w14:paraId="5C0BFF0D" w14:textId="77777777" w:rsidR="001A73E7" w:rsidRDefault="00000000">
      <w:pPr>
        <w:ind w:left="0" w:hanging="2"/>
        <w:rPr>
          <w:rFonts w:ascii="Calibri" w:eastAsia="Calibri" w:hAnsi="Calibri" w:cs="Calibri"/>
        </w:rPr>
      </w:pPr>
      <w:r>
        <w:rPr>
          <w:rFonts w:ascii="Calibri" w:eastAsia="Calibri" w:hAnsi="Calibri" w:cs="Calibri"/>
          <w:b/>
        </w:rPr>
        <w:t>Columnas:</w:t>
      </w:r>
    </w:p>
    <w:sdt>
      <w:sdtPr>
        <w:tag w:val="goog_rdk_30"/>
        <w:id w:val="1031995309"/>
        <w:lock w:val="contentLocked"/>
      </w:sdtPr>
      <w:sdtContent>
        <w:tbl>
          <w:tblPr>
            <w:tblStyle w:val="afffff6"/>
            <w:tblW w:w="10311" w:type="dxa"/>
            <w:tblInd w:w="0" w:type="dxa"/>
            <w:tblLayout w:type="fixed"/>
            <w:tblLook w:val="0000" w:firstRow="0" w:lastRow="0" w:firstColumn="0" w:lastColumn="0" w:noHBand="0" w:noVBand="0"/>
          </w:tblPr>
          <w:tblGrid>
            <w:gridCol w:w="473"/>
            <w:gridCol w:w="2078"/>
            <w:gridCol w:w="709"/>
            <w:gridCol w:w="992"/>
            <w:gridCol w:w="992"/>
            <w:gridCol w:w="1213"/>
            <w:gridCol w:w="1134"/>
            <w:gridCol w:w="850"/>
            <w:gridCol w:w="993"/>
            <w:gridCol w:w="877"/>
          </w:tblGrid>
          <w:tr w:rsidR="001A73E7" w14:paraId="2A53411F" w14:textId="77777777">
            <w:trPr>
              <w:trHeight w:val="228"/>
            </w:trPr>
            <w:tc>
              <w:tcPr>
                <w:tcW w:w="474" w:type="dxa"/>
                <w:tcBorders>
                  <w:top w:val="single" w:sz="4" w:space="0" w:color="000000"/>
                  <w:left w:val="single" w:sz="4" w:space="0" w:color="000000"/>
                  <w:bottom w:val="single" w:sz="4" w:space="0" w:color="000000"/>
                  <w:right w:val="single" w:sz="4" w:space="0" w:color="000000"/>
                </w:tcBorders>
                <w:shd w:val="clear" w:color="auto" w:fill="E6E6E6"/>
              </w:tcPr>
              <w:p w14:paraId="53447242" w14:textId="77777777" w:rsidR="001A73E7" w:rsidRDefault="00000000">
                <w:pPr>
                  <w:ind w:left="0" w:hanging="2"/>
                  <w:rPr>
                    <w:rFonts w:ascii="Calibri" w:eastAsia="Calibri" w:hAnsi="Calibri" w:cs="Calibri"/>
                  </w:rPr>
                </w:pPr>
                <w:r>
                  <w:rPr>
                    <w:rFonts w:ascii="Calibri" w:eastAsia="Calibri" w:hAnsi="Calibri" w:cs="Calibri"/>
                    <w:b/>
                  </w:rPr>
                  <w:t>PK</w:t>
                </w:r>
              </w:p>
            </w:tc>
            <w:tc>
              <w:tcPr>
                <w:tcW w:w="2078" w:type="dxa"/>
                <w:tcBorders>
                  <w:top w:val="single" w:sz="4" w:space="0" w:color="000000"/>
                  <w:left w:val="single" w:sz="4" w:space="0" w:color="000000"/>
                  <w:bottom w:val="single" w:sz="4" w:space="0" w:color="000000"/>
                  <w:right w:val="single" w:sz="4" w:space="0" w:color="000000"/>
                </w:tcBorders>
                <w:shd w:val="clear" w:color="auto" w:fill="E6E6E6"/>
              </w:tcPr>
              <w:p w14:paraId="03E03455" w14:textId="77777777" w:rsidR="001A73E7" w:rsidRDefault="00000000">
                <w:pPr>
                  <w:ind w:left="0" w:hanging="2"/>
                  <w:rPr>
                    <w:rFonts w:ascii="Calibri" w:eastAsia="Calibri" w:hAnsi="Calibri" w:cs="Calibri"/>
                  </w:rPr>
                </w:pPr>
                <w:r>
                  <w:rPr>
                    <w:rFonts w:ascii="Calibri" w:eastAsia="Calibri" w:hAnsi="Calibri" w:cs="Calibri"/>
                    <w:b/>
                  </w:rPr>
                  <w:t>Nombre</w:t>
                </w:r>
              </w:p>
            </w:tc>
            <w:tc>
              <w:tcPr>
                <w:tcW w:w="709" w:type="dxa"/>
                <w:tcBorders>
                  <w:top w:val="single" w:sz="4" w:space="0" w:color="000000"/>
                  <w:left w:val="single" w:sz="4" w:space="0" w:color="000000"/>
                  <w:bottom w:val="single" w:sz="4" w:space="0" w:color="000000"/>
                  <w:right w:val="single" w:sz="4" w:space="0" w:color="000000"/>
                </w:tcBorders>
                <w:shd w:val="clear" w:color="auto" w:fill="E6E6E6"/>
              </w:tcPr>
              <w:p w14:paraId="4B445900" w14:textId="77777777" w:rsidR="001A73E7" w:rsidRDefault="00000000">
                <w:pPr>
                  <w:ind w:left="0" w:hanging="2"/>
                  <w:rPr>
                    <w:rFonts w:ascii="Calibri" w:eastAsia="Calibri" w:hAnsi="Calibri" w:cs="Calibri"/>
                  </w:rPr>
                </w:pPr>
                <w:r>
                  <w:rPr>
                    <w:rFonts w:ascii="Calibri" w:eastAsia="Calibri" w:hAnsi="Calibri" w:cs="Calibri"/>
                    <w:b/>
                  </w:rPr>
                  <w:t>Tipo</w:t>
                </w:r>
              </w:p>
            </w:tc>
            <w:tc>
              <w:tcPr>
                <w:tcW w:w="992" w:type="dxa"/>
                <w:tcBorders>
                  <w:top w:val="single" w:sz="4" w:space="0" w:color="000000"/>
                  <w:left w:val="single" w:sz="4" w:space="0" w:color="000000"/>
                  <w:bottom w:val="single" w:sz="4" w:space="0" w:color="000000"/>
                  <w:right w:val="single" w:sz="4" w:space="0" w:color="000000"/>
                </w:tcBorders>
                <w:shd w:val="clear" w:color="auto" w:fill="E6E6E6"/>
              </w:tcPr>
              <w:p w14:paraId="181730B7" w14:textId="77777777" w:rsidR="001A73E7" w:rsidRDefault="00000000">
                <w:pPr>
                  <w:ind w:left="0" w:hanging="2"/>
                  <w:rPr>
                    <w:rFonts w:ascii="Calibri" w:eastAsia="Calibri" w:hAnsi="Calibri" w:cs="Calibri"/>
                  </w:rPr>
                </w:pPr>
                <w:r>
                  <w:rPr>
                    <w:rFonts w:ascii="Calibri" w:eastAsia="Calibri" w:hAnsi="Calibri" w:cs="Calibri"/>
                    <w:b/>
                  </w:rPr>
                  <w:t>No Nulo</w:t>
                </w:r>
              </w:p>
            </w:tc>
            <w:tc>
              <w:tcPr>
                <w:tcW w:w="992" w:type="dxa"/>
                <w:tcBorders>
                  <w:top w:val="single" w:sz="4" w:space="0" w:color="000000"/>
                  <w:left w:val="single" w:sz="4" w:space="0" w:color="000000"/>
                  <w:bottom w:val="single" w:sz="4" w:space="0" w:color="000000"/>
                  <w:right w:val="single" w:sz="4" w:space="0" w:color="000000"/>
                </w:tcBorders>
                <w:shd w:val="clear" w:color="auto" w:fill="E6E6E6"/>
              </w:tcPr>
              <w:p w14:paraId="4CB49C8B" w14:textId="77777777" w:rsidR="001A73E7" w:rsidRDefault="00000000">
                <w:pPr>
                  <w:ind w:left="0" w:hanging="2"/>
                  <w:rPr>
                    <w:rFonts w:ascii="Calibri" w:eastAsia="Calibri" w:hAnsi="Calibri" w:cs="Calibri"/>
                  </w:rPr>
                </w:pPr>
                <w:r>
                  <w:rPr>
                    <w:rFonts w:ascii="Calibri" w:eastAsia="Calibri" w:hAnsi="Calibri" w:cs="Calibri"/>
                    <w:b/>
                  </w:rPr>
                  <w:t>Único</w:t>
                </w:r>
              </w:p>
            </w:tc>
            <w:tc>
              <w:tcPr>
                <w:tcW w:w="1213" w:type="dxa"/>
                <w:tcBorders>
                  <w:top w:val="single" w:sz="4" w:space="0" w:color="000000"/>
                  <w:left w:val="single" w:sz="4" w:space="0" w:color="000000"/>
                  <w:bottom w:val="single" w:sz="4" w:space="0" w:color="000000"/>
                  <w:right w:val="single" w:sz="4" w:space="0" w:color="000000"/>
                </w:tcBorders>
                <w:shd w:val="clear" w:color="auto" w:fill="E6E6E6"/>
              </w:tcPr>
              <w:p w14:paraId="47E665F3" w14:textId="77777777" w:rsidR="001A73E7" w:rsidRDefault="00000000">
                <w:pPr>
                  <w:ind w:left="0" w:hanging="2"/>
                  <w:rPr>
                    <w:rFonts w:ascii="Calibri" w:eastAsia="Calibri" w:hAnsi="Calibri" w:cs="Calibri"/>
                  </w:rPr>
                </w:pPr>
                <w:r>
                  <w:rPr>
                    <w:rFonts w:ascii="Calibri" w:eastAsia="Calibri" w:hAnsi="Calibri" w:cs="Calibri"/>
                    <w:b/>
                  </w:rPr>
                  <w:t>Longitud</w:t>
                </w:r>
              </w:p>
            </w:tc>
            <w:tc>
              <w:tcPr>
                <w:tcW w:w="1134" w:type="dxa"/>
                <w:tcBorders>
                  <w:top w:val="single" w:sz="4" w:space="0" w:color="000000"/>
                  <w:left w:val="single" w:sz="4" w:space="0" w:color="000000"/>
                  <w:bottom w:val="single" w:sz="4" w:space="0" w:color="000000"/>
                  <w:right w:val="single" w:sz="4" w:space="0" w:color="000000"/>
                </w:tcBorders>
                <w:shd w:val="clear" w:color="auto" w:fill="E6E6E6"/>
              </w:tcPr>
              <w:p w14:paraId="6CE1F2DE" w14:textId="77777777" w:rsidR="001A73E7" w:rsidRDefault="00000000">
                <w:pPr>
                  <w:ind w:left="0" w:hanging="2"/>
                  <w:rPr>
                    <w:rFonts w:ascii="Calibri" w:eastAsia="Calibri" w:hAnsi="Calibri" w:cs="Calibri"/>
                  </w:rPr>
                </w:pPr>
                <w:r>
                  <w:rPr>
                    <w:rFonts w:ascii="Calibri" w:eastAsia="Calibri" w:hAnsi="Calibri" w:cs="Calibri"/>
                    <w:b/>
                  </w:rPr>
                  <w:t>Precisión</w:t>
                </w:r>
              </w:p>
            </w:tc>
            <w:tc>
              <w:tcPr>
                <w:tcW w:w="850" w:type="dxa"/>
                <w:tcBorders>
                  <w:top w:val="single" w:sz="4" w:space="0" w:color="000000"/>
                  <w:left w:val="single" w:sz="4" w:space="0" w:color="000000"/>
                  <w:bottom w:val="single" w:sz="4" w:space="0" w:color="000000"/>
                  <w:right w:val="single" w:sz="4" w:space="0" w:color="000000"/>
                </w:tcBorders>
                <w:shd w:val="clear" w:color="auto" w:fill="E6E6E6"/>
              </w:tcPr>
              <w:p w14:paraId="332F1573" w14:textId="77777777" w:rsidR="001A73E7" w:rsidRDefault="00000000">
                <w:pPr>
                  <w:ind w:left="0" w:hanging="2"/>
                  <w:rPr>
                    <w:rFonts w:ascii="Calibri" w:eastAsia="Calibri" w:hAnsi="Calibri" w:cs="Calibri"/>
                  </w:rPr>
                </w:pPr>
                <w:r>
                  <w:rPr>
                    <w:rFonts w:ascii="Calibri" w:eastAsia="Calibri" w:hAnsi="Calibri" w:cs="Calibri"/>
                    <w:b/>
                  </w:rPr>
                  <w:t>Escala</w:t>
                </w:r>
              </w:p>
            </w:tc>
            <w:tc>
              <w:tcPr>
                <w:tcW w:w="993" w:type="dxa"/>
                <w:tcBorders>
                  <w:top w:val="single" w:sz="4" w:space="0" w:color="000000"/>
                  <w:left w:val="single" w:sz="4" w:space="0" w:color="000000"/>
                  <w:bottom w:val="single" w:sz="4" w:space="0" w:color="000000"/>
                  <w:right w:val="single" w:sz="4" w:space="0" w:color="000000"/>
                </w:tcBorders>
                <w:shd w:val="clear" w:color="auto" w:fill="E6E6E6"/>
              </w:tcPr>
              <w:p w14:paraId="3056BEB6" w14:textId="77777777" w:rsidR="001A73E7" w:rsidRDefault="00000000">
                <w:pPr>
                  <w:ind w:left="0" w:hanging="2"/>
                  <w:rPr>
                    <w:rFonts w:ascii="Calibri" w:eastAsia="Calibri" w:hAnsi="Calibri" w:cs="Calibri"/>
                  </w:rPr>
                </w:pPr>
                <w:r>
                  <w:rPr>
                    <w:rFonts w:ascii="Calibri" w:eastAsia="Calibri" w:hAnsi="Calibri" w:cs="Calibri"/>
                    <w:b/>
                  </w:rPr>
                  <w:t>Inicial</w:t>
                </w:r>
              </w:p>
            </w:tc>
            <w:tc>
              <w:tcPr>
                <w:tcW w:w="877" w:type="dxa"/>
                <w:tcBorders>
                  <w:top w:val="single" w:sz="4" w:space="0" w:color="000000"/>
                  <w:left w:val="single" w:sz="4" w:space="0" w:color="000000"/>
                  <w:bottom w:val="single" w:sz="4" w:space="0" w:color="000000"/>
                  <w:right w:val="single" w:sz="4" w:space="0" w:color="000000"/>
                </w:tcBorders>
                <w:shd w:val="clear" w:color="auto" w:fill="E6E6E6"/>
              </w:tcPr>
              <w:p w14:paraId="0ADF0F1B" w14:textId="77777777" w:rsidR="001A73E7" w:rsidRDefault="00000000">
                <w:pPr>
                  <w:ind w:left="0" w:hanging="2"/>
                  <w:rPr>
                    <w:rFonts w:ascii="Calibri" w:eastAsia="Calibri" w:hAnsi="Calibri" w:cs="Calibri"/>
                  </w:rPr>
                </w:pPr>
                <w:r>
                  <w:rPr>
                    <w:rFonts w:ascii="Calibri" w:eastAsia="Calibri" w:hAnsi="Calibri" w:cs="Calibri"/>
                    <w:b/>
                  </w:rPr>
                  <w:t>Notas</w:t>
                </w:r>
              </w:p>
            </w:tc>
          </w:tr>
          <w:tr w:rsidR="001A73E7" w14:paraId="773857B8" w14:textId="77777777">
            <w:trPr>
              <w:trHeight w:val="254"/>
            </w:trPr>
            <w:tc>
              <w:tcPr>
                <w:tcW w:w="474" w:type="dxa"/>
                <w:tcBorders>
                  <w:top w:val="single" w:sz="4" w:space="0" w:color="000000"/>
                  <w:left w:val="single" w:sz="4" w:space="0" w:color="000000"/>
                  <w:bottom w:val="single" w:sz="4" w:space="0" w:color="000000"/>
                  <w:right w:val="single" w:sz="4" w:space="0" w:color="000000"/>
                </w:tcBorders>
              </w:tcPr>
              <w:p w14:paraId="56F61295" w14:textId="77777777" w:rsidR="001A73E7" w:rsidRDefault="00000000">
                <w:pPr>
                  <w:ind w:left="0" w:hanging="2"/>
                  <w:rPr>
                    <w:rFonts w:ascii="Calibri" w:eastAsia="Calibri" w:hAnsi="Calibri" w:cs="Calibri"/>
                  </w:rPr>
                </w:pPr>
                <w:r>
                  <w:rPr>
                    <w:rFonts w:ascii="Calibri" w:eastAsia="Calibri" w:hAnsi="Calibri" w:cs="Calibri"/>
                  </w:rPr>
                  <w:t>PK</w:t>
                </w:r>
              </w:p>
            </w:tc>
            <w:tc>
              <w:tcPr>
                <w:tcW w:w="2078" w:type="dxa"/>
                <w:tcBorders>
                  <w:top w:val="single" w:sz="4" w:space="0" w:color="000000"/>
                  <w:left w:val="single" w:sz="4" w:space="0" w:color="000000"/>
                  <w:bottom w:val="single" w:sz="4" w:space="0" w:color="000000"/>
                  <w:right w:val="single" w:sz="4" w:space="0" w:color="000000"/>
                </w:tcBorders>
              </w:tcPr>
              <w:p w14:paraId="3933D38B" w14:textId="77777777" w:rsidR="001A73E7" w:rsidRDefault="00000000">
                <w:pPr>
                  <w:ind w:left="0" w:hanging="2"/>
                  <w:rPr>
                    <w:rFonts w:ascii="Calibri" w:eastAsia="Calibri" w:hAnsi="Calibri" w:cs="Calibri"/>
                  </w:rPr>
                </w:pPr>
                <w:r>
                  <w:rPr>
                    <w:rFonts w:ascii="Calibri" w:eastAsia="Calibri" w:hAnsi="Calibri" w:cs="Calibri"/>
                  </w:rPr>
                  <w:t>ID</w:t>
                </w:r>
              </w:p>
            </w:tc>
            <w:tc>
              <w:tcPr>
                <w:tcW w:w="709" w:type="dxa"/>
                <w:tcBorders>
                  <w:top w:val="single" w:sz="4" w:space="0" w:color="000000"/>
                  <w:left w:val="single" w:sz="4" w:space="0" w:color="000000"/>
                  <w:bottom w:val="single" w:sz="4" w:space="0" w:color="000000"/>
                  <w:right w:val="single" w:sz="4" w:space="0" w:color="000000"/>
                </w:tcBorders>
              </w:tcPr>
              <w:p w14:paraId="1447472D" w14:textId="77777777" w:rsidR="001A73E7" w:rsidRDefault="00000000">
                <w:pPr>
                  <w:ind w:left="0" w:hanging="2"/>
                  <w:rPr>
                    <w:rFonts w:ascii="Calibri" w:eastAsia="Calibri" w:hAnsi="Calibri" w:cs="Calibri"/>
                  </w:rPr>
                </w:pPr>
                <w:r>
                  <w:rPr>
                    <w:rFonts w:ascii="Calibri" w:eastAsia="Calibri" w:hAnsi="Calibri" w:cs="Calibri"/>
                  </w:rPr>
                  <w:t>INT</w:t>
                </w:r>
              </w:p>
            </w:tc>
            <w:tc>
              <w:tcPr>
                <w:tcW w:w="992" w:type="dxa"/>
                <w:tcBorders>
                  <w:top w:val="single" w:sz="4" w:space="0" w:color="000000"/>
                  <w:left w:val="single" w:sz="4" w:space="0" w:color="000000"/>
                  <w:bottom w:val="single" w:sz="4" w:space="0" w:color="000000"/>
                  <w:right w:val="single" w:sz="4" w:space="0" w:color="000000"/>
                </w:tcBorders>
              </w:tcPr>
              <w:p w14:paraId="0D824E5C" w14:textId="77777777" w:rsidR="001A73E7" w:rsidRDefault="00000000">
                <w:pPr>
                  <w:ind w:left="0" w:hanging="2"/>
                  <w:rPr>
                    <w:rFonts w:ascii="Calibri" w:eastAsia="Calibri" w:hAnsi="Calibri" w:cs="Calibri"/>
                  </w:rPr>
                </w:pPr>
                <w:r>
                  <w:rPr>
                    <w:rFonts w:ascii="Calibri" w:eastAsia="Calibri" w:hAnsi="Calibri" w:cs="Calibri"/>
                  </w:rPr>
                  <w:t>NOT NULL</w:t>
                </w:r>
              </w:p>
            </w:tc>
            <w:tc>
              <w:tcPr>
                <w:tcW w:w="992" w:type="dxa"/>
                <w:tcBorders>
                  <w:top w:val="single" w:sz="4" w:space="0" w:color="000000"/>
                  <w:left w:val="single" w:sz="4" w:space="0" w:color="000000"/>
                  <w:bottom w:val="single" w:sz="4" w:space="0" w:color="000000"/>
                  <w:right w:val="single" w:sz="4" w:space="0" w:color="000000"/>
                </w:tcBorders>
              </w:tcPr>
              <w:p w14:paraId="5B04DE10" w14:textId="77777777" w:rsidR="001A73E7" w:rsidRDefault="001A73E7">
                <w:pPr>
                  <w:ind w:left="0" w:hanging="2"/>
                  <w:rPr>
                    <w:rFonts w:ascii="Calibri" w:eastAsia="Calibri" w:hAnsi="Calibri" w:cs="Calibri"/>
                  </w:rPr>
                </w:pPr>
              </w:p>
            </w:tc>
            <w:tc>
              <w:tcPr>
                <w:tcW w:w="1213" w:type="dxa"/>
                <w:tcBorders>
                  <w:top w:val="single" w:sz="4" w:space="0" w:color="000000"/>
                  <w:left w:val="single" w:sz="4" w:space="0" w:color="000000"/>
                  <w:bottom w:val="single" w:sz="4" w:space="0" w:color="000000"/>
                  <w:right w:val="single" w:sz="4" w:space="0" w:color="000000"/>
                </w:tcBorders>
              </w:tcPr>
              <w:p w14:paraId="64C7DFF4" w14:textId="77777777" w:rsidR="001A73E7" w:rsidRDefault="00000000">
                <w:pPr>
                  <w:ind w:left="0" w:hanging="2"/>
                  <w:rPr>
                    <w:rFonts w:ascii="Calibri" w:eastAsia="Calibri" w:hAnsi="Calibri" w:cs="Calibri"/>
                  </w:rPr>
                </w:pPr>
                <w:r>
                  <w:rPr>
                    <w:rFonts w:ascii="Calibri" w:eastAsia="Calibri" w:hAnsi="Calibri" w:cs="Calibri"/>
                  </w:rPr>
                  <w:t>1,1</w:t>
                </w:r>
              </w:p>
            </w:tc>
            <w:tc>
              <w:tcPr>
                <w:tcW w:w="1134" w:type="dxa"/>
                <w:tcBorders>
                  <w:top w:val="single" w:sz="4" w:space="0" w:color="000000"/>
                  <w:left w:val="single" w:sz="4" w:space="0" w:color="000000"/>
                  <w:bottom w:val="single" w:sz="4" w:space="0" w:color="000000"/>
                  <w:right w:val="single" w:sz="4" w:space="0" w:color="000000"/>
                </w:tcBorders>
              </w:tcPr>
              <w:p w14:paraId="62E7932B" w14:textId="77777777" w:rsidR="001A73E7" w:rsidRDefault="001A73E7">
                <w:pPr>
                  <w:ind w:left="0" w:hanging="2"/>
                  <w:rPr>
                    <w:rFonts w:ascii="Calibri" w:eastAsia="Calibri" w:hAnsi="Calibri" w:cs="Calibri"/>
                  </w:rPr>
                </w:pPr>
              </w:p>
            </w:tc>
            <w:tc>
              <w:tcPr>
                <w:tcW w:w="850" w:type="dxa"/>
                <w:tcBorders>
                  <w:top w:val="single" w:sz="4" w:space="0" w:color="000000"/>
                  <w:left w:val="single" w:sz="4" w:space="0" w:color="000000"/>
                  <w:bottom w:val="single" w:sz="4" w:space="0" w:color="000000"/>
                  <w:right w:val="single" w:sz="4" w:space="0" w:color="000000"/>
                </w:tcBorders>
              </w:tcPr>
              <w:p w14:paraId="6905B84D" w14:textId="77777777" w:rsidR="001A73E7" w:rsidRDefault="001A73E7">
                <w:pPr>
                  <w:ind w:left="0" w:hanging="2"/>
                  <w:rPr>
                    <w:rFonts w:ascii="Calibri" w:eastAsia="Calibri" w:hAnsi="Calibri" w:cs="Calibri"/>
                  </w:rPr>
                </w:pPr>
              </w:p>
            </w:tc>
            <w:tc>
              <w:tcPr>
                <w:tcW w:w="993" w:type="dxa"/>
                <w:tcBorders>
                  <w:top w:val="single" w:sz="4" w:space="0" w:color="000000"/>
                  <w:left w:val="single" w:sz="4" w:space="0" w:color="000000"/>
                  <w:bottom w:val="single" w:sz="4" w:space="0" w:color="000000"/>
                  <w:right w:val="single" w:sz="4" w:space="0" w:color="000000"/>
                </w:tcBorders>
              </w:tcPr>
              <w:p w14:paraId="1B7C6074" w14:textId="77777777" w:rsidR="001A73E7" w:rsidRDefault="001A73E7">
                <w:pPr>
                  <w:ind w:left="0" w:hanging="2"/>
                  <w:rPr>
                    <w:rFonts w:ascii="Calibri" w:eastAsia="Calibri" w:hAnsi="Calibri" w:cs="Calibri"/>
                  </w:rPr>
                </w:pPr>
              </w:p>
            </w:tc>
            <w:tc>
              <w:tcPr>
                <w:tcW w:w="877" w:type="dxa"/>
                <w:tcBorders>
                  <w:top w:val="single" w:sz="4" w:space="0" w:color="000000"/>
                  <w:left w:val="single" w:sz="4" w:space="0" w:color="000000"/>
                  <w:bottom w:val="single" w:sz="4" w:space="0" w:color="000000"/>
                  <w:right w:val="single" w:sz="4" w:space="0" w:color="000000"/>
                </w:tcBorders>
              </w:tcPr>
              <w:p w14:paraId="0D8D0CFF" w14:textId="77777777" w:rsidR="001A73E7" w:rsidRDefault="001A73E7">
                <w:pPr>
                  <w:ind w:left="0" w:hanging="2"/>
                  <w:rPr>
                    <w:rFonts w:ascii="Calibri" w:eastAsia="Calibri" w:hAnsi="Calibri" w:cs="Calibri"/>
                  </w:rPr>
                </w:pPr>
              </w:p>
            </w:tc>
          </w:tr>
          <w:tr w:rsidR="001A73E7" w14:paraId="14D97E94" w14:textId="77777777">
            <w:trPr>
              <w:trHeight w:val="223"/>
            </w:trPr>
            <w:tc>
              <w:tcPr>
                <w:tcW w:w="474" w:type="dxa"/>
                <w:tcBorders>
                  <w:top w:val="single" w:sz="4" w:space="0" w:color="000000"/>
                  <w:left w:val="single" w:sz="4" w:space="0" w:color="000000"/>
                  <w:bottom w:val="single" w:sz="4" w:space="0" w:color="000000"/>
                  <w:right w:val="single" w:sz="4" w:space="0" w:color="000000"/>
                </w:tcBorders>
              </w:tcPr>
              <w:p w14:paraId="478A19D1" w14:textId="77777777" w:rsidR="001A73E7" w:rsidRDefault="001A73E7">
                <w:pPr>
                  <w:ind w:left="0" w:hanging="2"/>
                  <w:rPr>
                    <w:rFonts w:ascii="Calibri" w:eastAsia="Calibri" w:hAnsi="Calibri" w:cs="Calibri"/>
                  </w:rPr>
                </w:pPr>
              </w:p>
            </w:tc>
            <w:tc>
              <w:tcPr>
                <w:tcW w:w="2078" w:type="dxa"/>
                <w:tcBorders>
                  <w:top w:val="single" w:sz="4" w:space="0" w:color="000000"/>
                  <w:left w:val="single" w:sz="4" w:space="0" w:color="000000"/>
                  <w:bottom w:val="single" w:sz="4" w:space="0" w:color="000000"/>
                  <w:right w:val="single" w:sz="4" w:space="0" w:color="000000"/>
                </w:tcBorders>
              </w:tcPr>
              <w:p w14:paraId="180D3707" w14:textId="77777777" w:rsidR="001A73E7" w:rsidRDefault="00000000">
                <w:pPr>
                  <w:ind w:left="0" w:hanging="2"/>
                  <w:rPr>
                    <w:rFonts w:ascii="Calibri" w:eastAsia="Calibri" w:hAnsi="Calibri" w:cs="Calibri"/>
                  </w:rPr>
                </w:pPr>
                <w:r>
                  <w:rPr>
                    <w:rFonts w:ascii="Calibri" w:eastAsia="Calibri" w:hAnsi="Calibri" w:cs="Calibri"/>
                  </w:rPr>
                  <w:t>CLIENTE ID</w:t>
                </w:r>
              </w:p>
            </w:tc>
            <w:tc>
              <w:tcPr>
                <w:tcW w:w="709" w:type="dxa"/>
                <w:tcBorders>
                  <w:top w:val="single" w:sz="4" w:space="0" w:color="000000"/>
                  <w:left w:val="single" w:sz="4" w:space="0" w:color="000000"/>
                  <w:bottom w:val="single" w:sz="4" w:space="0" w:color="000000"/>
                  <w:right w:val="single" w:sz="4" w:space="0" w:color="000000"/>
                </w:tcBorders>
              </w:tcPr>
              <w:p w14:paraId="4E04C1B0" w14:textId="77777777" w:rsidR="001A73E7" w:rsidRDefault="00000000">
                <w:pPr>
                  <w:ind w:left="0" w:hanging="2"/>
                  <w:rPr>
                    <w:rFonts w:ascii="Calibri" w:eastAsia="Calibri" w:hAnsi="Calibri" w:cs="Calibri"/>
                  </w:rPr>
                </w:pPr>
                <w:r>
                  <w:rPr>
                    <w:rFonts w:ascii="Calibri" w:eastAsia="Calibri" w:hAnsi="Calibri" w:cs="Calibri"/>
                  </w:rPr>
                  <w:t>INT</w:t>
                </w:r>
              </w:p>
            </w:tc>
            <w:tc>
              <w:tcPr>
                <w:tcW w:w="992" w:type="dxa"/>
                <w:tcBorders>
                  <w:top w:val="single" w:sz="4" w:space="0" w:color="000000"/>
                  <w:left w:val="single" w:sz="4" w:space="0" w:color="000000"/>
                  <w:bottom w:val="single" w:sz="4" w:space="0" w:color="000000"/>
                  <w:right w:val="single" w:sz="4" w:space="0" w:color="000000"/>
                </w:tcBorders>
              </w:tcPr>
              <w:p w14:paraId="278754FB" w14:textId="77777777" w:rsidR="001A73E7" w:rsidRDefault="00000000">
                <w:pPr>
                  <w:ind w:left="0" w:hanging="2"/>
                  <w:rPr>
                    <w:rFonts w:ascii="Calibri" w:eastAsia="Calibri" w:hAnsi="Calibri" w:cs="Calibri"/>
                  </w:rPr>
                </w:pPr>
                <w:r>
                  <w:rPr>
                    <w:rFonts w:ascii="Calibri" w:eastAsia="Calibri" w:hAnsi="Calibri" w:cs="Calibri"/>
                  </w:rPr>
                  <w:t>NOT NULL</w:t>
                </w:r>
              </w:p>
            </w:tc>
            <w:tc>
              <w:tcPr>
                <w:tcW w:w="992" w:type="dxa"/>
                <w:tcBorders>
                  <w:top w:val="single" w:sz="4" w:space="0" w:color="000000"/>
                  <w:left w:val="single" w:sz="4" w:space="0" w:color="000000"/>
                  <w:bottom w:val="single" w:sz="4" w:space="0" w:color="000000"/>
                  <w:right w:val="single" w:sz="4" w:space="0" w:color="000000"/>
                </w:tcBorders>
              </w:tcPr>
              <w:p w14:paraId="0DD3E512" w14:textId="77777777" w:rsidR="001A73E7" w:rsidRDefault="001A73E7">
                <w:pPr>
                  <w:ind w:left="0" w:hanging="2"/>
                  <w:rPr>
                    <w:rFonts w:ascii="Calibri" w:eastAsia="Calibri" w:hAnsi="Calibri" w:cs="Calibri"/>
                  </w:rPr>
                </w:pPr>
              </w:p>
            </w:tc>
            <w:tc>
              <w:tcPr>
                <w:tcW w:w="1213" w:type="dxa"/>
                <w:tcBorders>
                  <w:top w:val="single" w:sz="4" w:space="0" w:color="000000"/>
                  <w:left w:val="single" w:sz="4" w:space="0" w:color="000000"/>
                  <w:bottom w:val="single" w:sz="4" w:space="0" w:color="000000"/>
                  <w:right w:val="single" w:sz="4" w:space="0" w:color="000000"/>
                </w:tcBorders>
              </w:tcPr>
              <w:p w14:paraId="1507ACBF" w14:textId="77777777" w:rsidR="001A73E7" w:rsidRDefault="001A73E7">
                <w:pPr>
                  <w:ind w:left="0" w:hanging="2"/>
                  <w:rPr>
                    <w:rFonts w:ascii="Calibri" w:eastAsia="Calibri" w:hAnsi="Calibri" w:cs="Calibri"/>
                  </w:rPr>
                </w:pPr>
              </w:p>
            </w:tc>
            <w:tc>
              <w:tcPr>
                <w:tcW w:w="1134" w:type="dxa"/>
                <w:tcBorders>
                  <w:top w:val="single" w:sz="4" w:space="0" w:color="000000"/>
                  <w:left w:val="single" w:sz="4" w:space="0" w:color="000000"/>
                  <w:bottom w:val="single" w:sz="4" w:space="0" w:color="000000"/>
                  <w:right w:val="single" w:sz="4" w:space="0" w:color="000000"/>
                </w:tcBorders>
              </w:tcPr>
              <w:p w14:paraId="627AE09E" w14:textId="77777777" w:rsidR="001A73E7" w:rsidRDefault="001A73E7">
                <w:pPr>
                  <w:ind w:left="0" w:hanging="2"/>
                  <w:rPr>
                    <w:rFonts w:ascii="Calibri" w:eastAsia="Calibri" w:hAnsi="Calibri" w:cs="Calibri"/>
                  </w:rPr>
                </w:pPr>
              </w:p>
            </w:tc>
            <w:tc>
              <w:tcPr>
                <w:tcW w:w="850" w:type="dxa"/>
                <w:tcBorders>
                  <w:top w:val="single" w:sz="4" w:space="0" w:color="000000"/>
                  <w:left w:val="single" w:sz="4" w:space="0" w:color="000000"/>
                  <w:bottom w:val="single" w:sz="4" w:space="0" w:color="000000"/>
                  <w:right w:val="single" w:sz="4" w:space="0" w:color="000000"/>
                </w:tcBorders>
              </w:tcPr>
              <w:p w14:paraId="1F08074F" w14:textId="77777777" w:rsidR="001A73E7" w:rsidRDefault="001A73E7">
                <w:pPr>
                  <w:ind w:left="0" w:hanging="2"/>
                  <w:rPr>
                    <w:rFonts w:ascii="Calibri" w:eastAsia="Calibri" w:hAnsi="Calibri" w:cs="Calibri"/>
                  </w:rPr>
                </w:pPr>
              </w:p>
            </w:tc>
            <w:tc>
              <w:tcPr>
                <w:tcW w:w="993" w:type="dxa"/>
                <w:tcBorders>
                  <w:top w:val="single" w:sz="4" w:space="0" w:color="000000"/>
                  <w:left w:val="single" w:sz="4" w:space="0" w:color="000000"/>
                  <w:bottom w:val="single" w:sz="4" w:space="0" w:color="000000"/>
                  <w:right w:val="single" w:sz="4" w:space="0" w:color="000000"/>
                </w:tcBorders>
              </w:tcPr>
              <w:p w14:paraId="120D297C" w14:textId="77777777" w:rsidR="001A73E7" w:rsidRDefault="001A73E7">
                <w:pPr>
                  <w:ind w:left="0" w:hanging="2"/>
                  <w:rPr>
                    <w:rFonts w:ascii="Calibri" w:eastAsia="Calibri" w:hAnsi="Calibri" w:cs="Calibri"/>
                  </w:rPr>
                </w:pPr>
              </w:p>
            </w:tc>
            <w:tc>
              <w:tcPr>
                <w:tcW w:w="877" w:type="dxa"/>
                <w:tcBorders>
                  <w:top w:val="single" w:sz="4" w:space="0" w:color="000000"/>
                  <w:left w:val="single" w:sz="4" w:space="0" w:color="000000"/>
                  <w:bottom w:val="single" w:sz="4" w:space="0" w:color="000000"/>
                  <w:right w:val="single" w:sz="4" w:space="0" w:color="000000"/>
                </w:tcBorders>
              </w:tcPr>
              <w:p w14:paraId="1DFD2DF9" w14:textId="77777777" w:rsidR="001A73E7" w:rsidRDefault="001A73E7">
                <w:pPr>
                  <w:ind w:left="0" w:hanging="2"/>
                  <w:rPr>
                    <w:rFonts w:ascii="Calibri" w:eastAsia="Calibri" w:hAnsi="Calibri" w:cs="Calibri"/>
                  </w:rPr>
                </w:pPr>
              </w:p>
            </w:tc>
          </w:tr>
          <w:tr w:rsidR="001A73E7" w14:paraId="7BD1C9E2" w14:textId="77777777">
            <w:trPr>
              <w:trHeight w:val="223"/>
            </w:trPr>
            <w:tc>
              <w:tcPr>
                <w:tcW w:w="474" w:type="dxa"/>
                <w:tcBorders>
                  <w:top w:val="single" w:sz="4" w:space="0" w:color="000000"/>
                  <w:left w:val="single" w:sz="4" w:space="0" w:color="000000"/>
                  <w:bottom w:val="single" w:sz="4" w:space="0" w:color="000000"/>
                  <w:right w:val="single" w:sz="4" w:space="0" w:color="000000"/>
                </w:tcBorders>
              </w:tcPr>
              <w:p w14:paraId="76D9B46D" w14:textId="77777777" w:rsidR="001A73E7" w:rsidRDefault="001A73E7">
                <w:pPr>
                  <w:ind w:left="0" w:hanging="2"/>
                  <w:rPr>
                    <w:rFonts w:ascii="Calibri" w:eastAsia="Calibri" w:hAnsi="Calibri" w:cs="Calibri"/>
                  </w:rPr>
                </w:pPr>
              </w:p>
            </w:tc>
            <w:tc>
              <w:tcPr>
                <w:tcW w:w="2078" w:type="dxa"/>
                <w:tcBorders>
                  <w:top w:val="single" w:sz="4" w:space="0" w:color="000000"/>
                  <w:left w:val="single" w:sz="4" w:space="0" w:color="000000"/>
                  <w:bottom w:val="single" w:sz="4" w:space="0" w:color="000000"/>
                  <w:right w:val="single" w:sz="4" w:space="0" w:color="000000"/>
                </w:tcBorders>
              </w:tcPr>
              <w:p w14:paraId="18EBB070" w14:textId="77777777" w:rsidR="001A73E7" w:rsidRDefault="00000000">
                <w:pPr>
                  <w:ind w:left="0" w:hanging="2"/>
                  <w:rPr>
                    <w:rFonts w:ascii="Calibri" w:eastAsia="Calibri" w:hAnsi="Calibri" w:cs="Calibri"/>
                  </w:rPr>
                </w:pPr>
                <w:r>
                  <w:rPr>
                    <w:rFonts w:ascii="Calibri" w:eastAsia="Calibri" w:hAnsi="Calibri" w:cs="Calibri"/>
                  </w:rPr>
                  <w:t xml:space="preserve">EQUIPO ID </w:t>
                </w:r>
              </w:p>
            </w:tc>
            <w:tc>
              <w:tcPr>
                <w:tcW w:w="709" w:type="dxa"/>
                <w:tcBorders>
                  <w:top w:val="single" w:sz="4" w:space="0" w:color="000000"/>
                  <w:left w:val="single" w:sz="4" w:space="0" w:color="000000"/>
                  <w:bottom w:val="single" w:sz="4" w:space="0" w:color="000000"/>
                  <w:right w:val="single" w:sz="4" w:space="0" w:color="000000"/>
                </w:tcBorders>
              </w:tcPr>
              <w:p w14:paraId="24DC6F76" w14:textId="77777777" w:rsidR="001A73E7" w:rsidRDefault="00000000">
                <w:pPr>
                  <w:ind w:left="0" w:hanging="2"/>
                  <w:rPr>
                    <w:rFonts w:ascii="Calibri" w:eastAsia="Calibri" w:hAnsi="Calibri" w:cs="Calibri"/>
                  </w:rPr>
                </w:pPr>
                <w:r>
                  <w:rPr>
                    <w:rFonts w:ascii="Calibri" w:eastAsia="Calibri" w:hAnsi="Calibri" w:cs="Calibri"/>
                  </w:rPr>
                  <w:t>INT</w:t>
                </w:r>
              </w:p>
            </w:tc>
            <w:tc>
              <w:tcPr>
                <w:tcW w:w="992" w:type="dxa"/>
                <w:tcBorders>
                  <w:top w:val="single" w:sz="4" w:space="0" w:color="000000"/>
                  <w:left w:val="single" w:sz="4" w:space="0" w:color="000000"/>
                  <w:bottom w:val="single" w:sz="4" w:space="0" w:color="000000"/>
                  <w:right w:val="single" w:sz="4" w:space="0" w:color="000000"/>
                </w:tcBorders>
              </w:tcPr>
              <w:p w14:paraId="37ACD33D" w14:textId="77777777" w:rsidR="001A73E7" w:rsidRDefault="00000000">
                <w:pPr>
                  <w:ind w:left="0" w:hanging="2"/>
                  <w:rPr>
                    <w:rFonts w:ascii="Calibri" w:eastAsia="Calibri" w:hAnsi="Calibri" w:cs="Calibri"/>
                  </w:rPr>
                </w:pPr>
                <w:r>
                  <w:rPr>
                    <w:rFonts w:ascii="Calibri" w:eastAsia="Calibri" w:hAnsi="Calibri" w:cs="Calibri"/>
                  </w:rPr>
                  <w:t>NOT NULL</w:t>
                </w:r>
              </w:p>
            </w:tc>
            <w:tc>
              <w:tcPr>
                <w:tcW w:w="992" w:type="dxa"/>
                <w:tcBorders>
                  <w:top w:val="single" w:sz="4" w:space="0" w:color="000000"/>
                  <w:left w:val="single" w:sz="4" w:space="0" w:color="000000"/>
                  <w:bottom w:val="single" w:sz="4" w:space="0" w:color="000000"/>
                  <w:right w:val="single" w:sz="4" w:space="0" w:color="000000"/>
                </w:tcBorders>
              </w:tcPr>
              <w:p w14:paraId="7C30AF09" w14:textId="77777777" w:rsidR="001A73E7" w:rsidRDefault="001A73E7">
                <w:pPr>
                  <w:ind w:left="0" w:hanging="2"/>
                  <w:rPr>
                    <w:rFonts w:ascii="Calibri" w:eastAsia="Calibri" w:hAnsi="Calibri" w:cs="Calibri"/>
                  </w:rPr>
                </w:pPr>
              </w:p>
            </w:tc>
            <w:tc>
              <w:tcPr>
                <w:tcW w:w="1213" w:type="dxa"/>
                <w:tcBorders>
                  <w:top w:val="single" w:sz="4" w:space="0" w:color="000000"/>
                  <w:left w:val="single" w:sz="4" w:space="0" w:color="000000"/>
                  <w:bottom w:val="single" w:sz="4" w:space="0" w:color="000000"/>
                  <w:right w:val="single" w:sz="4" w:space="0" w:color="000000"/>
                </w:tcBorders>
              </w:tcPr>
              <w:p w14:paraId="72B7F157" w14:textId="77777777" w:rsidR="001A73E7" w:rsidRDefault="001A73E7">
                <w:pPr>
                  <w:ind w:left="0" w:hanging="2"/>
                  <w:rPr>
                    <w:rFonts w:ascii="Calibri" w:eastAsia="Calibri" w:hAnsi="Calibri" w:cs="Calibri"/>
                  </w:rPr>
                </w:pPr>
              </w:p>
            </w:tc>
            <w:tc>
              <w:tcPr>
                <w:tcW w:w="1134" w:type="dxa"/>
                <w:tcBorders>
                  <w:top w:val="single" w:sz="4" w:space="0" w:color="000000"/>
                  <w:left w:val="single" w:sz="4" w:space="0" w:color="000000"/>
                  <w:bottom w:val="single" w:sz="4" w:space="0" w:color="000000"/>
                  <w:right w:val="single" w:sz="4" w:space="0" w:color="000000"/>
                </w:tcBorders>
              </w:tcPr>
              <w:p w14:paraId="15B2873A" w14:textId="77777777" w:rsidR="001A73E7" w:rsidRDefault="001A73E7">
                <w:pPr>
                  <w:ind w:left="0" w:hanging="2"/>
                  <w:rPr>
                    <w:rFonts w:ascii="Calibri" w:eastAsia="Calibri" w:hAnsi="Calibri" w:cs="Calibri"/>
                  </w:rPr>
                </w:pPr>
              </w:p>
            </w:tc>
            <w:tc>
              <w:tcPr>
                <w:tcW w:w="850" w:type="dxa"/>
                <w:tcBorders>
                  <w:top w:val="single" w:sz="4" w:space="0" w:color="000000"/>
                  <w:left w:val="single" w:sz="4" w:space="0" w:color="000000"/>
                  <w:bottom w:val="single" w:sz="4" w:space="0" w:color="000000"/>
                  <w:right w:val="single" w:sz="4" w:space="0" w:color="000000"/>
                </w:tcBorders>
              </w:tcPr>
              <w:p w14:paraId="7CFA6FD8" w14:textId="77777777" w:rsidR="001A73E7" w:rsidRDefault="001A73E7">
                <w:pPr>
                  <w:ind w:left="0" w:hanging="2"/>
                  <w:rPr>
                    <w:rFonts w:ascii="Calibri" w:eastAsia="Calibri" w:hAnsi="Calibri" w:cs="Calibri"/>
                  </w:rPr>
                </w:pPr>
              </w:p>
            </w:tc>
            <w:tc>
              <w:tcPr>
                <w:tcW w:w="993" w:type="dxa"/>
                <w:tcBorders>
                  <w:top w:val="single" w:sz="4" w:space="0" w:color="000000"/>
                  <w:left w:val="single" w:sz="4" w:space="0" w:color="000000"/>
                  <w:bottom w:val="single" w:sz="4" w:space="0" w:color="000000"/>
                  <w:right w:val="single" w:sz="4" w:space="0" w:color="000000"/>
                </w:tcBorders>
              </w:tcPr>
              <w:p w14:paraId="2EA19F04" w14:textId="77777777" w:rsidR="001A73E7" w:rsidRDefault="001A73E7">
                <w:pPr>
                  <w:ind w:left="0" w:hanging="2"/>
                  <w:rPr>
                    <w:rFonts w:ascii="Calibri" w:eastAsia="Calibri" w:hAnsi="Calibri" w:cs="Calibri"/>
                  </w:rPr>
                </w:pPr>
              </w:p>
            </w:tc>
            <w:tc>
              <w:tcPr>
                <w:tcW w:w="877" w:type="dxa"/>
                <w:tcBorders>
                  <w:top w:val="single" w:sz="4" w:space="0" w:color="000000"/>
                  <w:left w:val="single" w:sz="4" w:space="0" w:color="000000"/>
                  <w:bottom w:val="single" w:sz="4" w:space="0" w:color="000000"/>
                  <w:right w:val="single" w:sz="4" w:space="0" w:color="000000"/>
                </w:tcBorders>
              </w:tcPr>
              <w:p w14:paraId="095E2583" w14:textId="77777777" w:rsidR="001A73E7" w:rsidRDefault="001A73E7">
                <w:pPr>
                  <w:ind w:left="0" w:hanging="2"/>
                  <w:rPr>
                    <w:rFonts w:ascii="Calibri" w:eastAsia="Calibri" w:hAnsi="Calibri" w:cs="Calibri"/>
                  </w:rPr>
                </w:pPr>
              </w:p>
            </w:tc>
          </w:tr>
          <w:tr w:rsidR="001A73E7" w14:paraId="1898ECD6" w14:textId="77777777">
            <w:trPr>
              <w:trHeight w:val="223"/>
            </w:trPr>
            <w:tc>
              <w:tcPr>
                <w:tcW w:w="474" w:type="dxa"/>
                <w:tcBorders>
                  <w:top w:val="single" w:sz="4" w:space="0" w:color="000000"/>
                  <w:left w:val="single" w:sz="4" w:space="0" w:color="000000"/>
                  <w:bottom w:val="single" w:sz="4" w:space="0" w:color="000000"/>
                  <w:right w:val="single" w:sz="4" w:space="0" w:color="000000"/>
                </w:tcBorders>
              </w:tcPr>
              <w:p w14:paraId="3A3AE541" w14:textId="77777777" w:rsidR="001A73E7" w:rsidRDefault="001A73E7">
                <w:pPr>
                  <w:ind w:left="0" w:hanging="2"/>
                  <w:rPr>
                    <w:rFonts w:ascii="Calibri" w:eastAsia="Calibri" w:hAnsi="Calibri" w:cs="Calibri"/>
                  </w:rPr>
                </w:pPr>
              </w:p>
            </w:tc>
            <w:tc>
              <w:tcPr>
                <w:tcW w:w="2078" w:type="dxa"/>
                <w:tcBorders>
                  <w:top w:val="single" w:sz="4" w:space="0" w:color="000000"/>
                  <w:left w:val="single" w:sz="4" w:space="0" w:color="000000"/>
                  <w:bottom w:val="single" w:sz="4" w:space="0" w:color="000000"/>
                  <w:right w:val="single" w:sz="4" w:space="0" w:color="000000"/>
                </w:tcBorders>
              </w:tcPr>
              <w:p w14:paraId="0079B5B9" w14:textId="77777777" w:rsidR="001A73E7" w:rsidRDefault="00000000">
                <w:pPr>
                  <w:ind w:left="0" w:hanging="2"/>
                  <w:rPr>
                    <w:rFonts w:ascii="Calibri" w:eastAsia="Calibri" w:hAnsi="Calibri" w:cs="Calibri"/>
                  </w:rPr>
                </w:pPr>
                <w:r>
                  <w:rPr>
                    <w:rFonts w:ascii="Calibri" w:eastAsia="Calibri" w:hAnsi="Calibri" w:cs="Calibri"/>
                  </w:rPr>
                  <w:t>TECNICO ID</w:t>
                </w:r>
              </w:p>
            </w:tc>
            <w:tc>
              <w:tcPr>
                <w:tcW w:w="709" w:type="dxa"/>
                <w:tcBorders>
                  <w:top w:val="single" w:sz="4" w:space="0" w:color="000000"/>
                  <w:left w:val="single" w:sz="4" w:space="0" w:color="000000"/>
                  <w:bottom w:val="single" w:sz="4" w:space="0" w:color="000000"/>
                  <w:right w:val="single" w:sz="4" w:space="0" w:color="000000"/>
                </w:tcBorders>
              </w:tcPr>
              <w:p w14:paraId="583D3C25" w14:textId="77777777" w:rsidR="001A73E7" w:rsidRDefault="00000000">
                <w:pPr>
                  <w:ind w:left="0" w:hanging="2"/>
                  <w:rPr>
                    <w:rFonts w:ascii="Calibri" w:eastAsia="Calibri" w:hAnsi="Calibri" w:cs="Calibri"/>
                  </w:rPr>
                </w:pPr>
                <w:r>
                  <w:rPr>
                    <w:rFonts w:ascii="Calibri" w:eastAsia="Calibri" w:hAnsi="Calibri" w:cs="Calibri"/>
                  </w:rPr>
                  <w:t>INT</w:t>
                </w:r>
              </w:p>
            </w:tc>
            <w:tc>
              <w:tcPr>
                <w:tcW w:w="992" w:type="dxa"/>
                <w:tcBorders>
                  <w:top w:val="single" w:sz="4" w:space="0" w:color="000000"/>
                  <w:left w:val="single" w:sz="4" w:space="0" w:color="000000"/>
                  <w:bottom w:val="single" w:sz="4" w:space="0" w:color="000000"/>
                  <w:right w:val="single" w:sz="4" w:space="0" w:color="000000"/>
                </w:tcBorders>
              </w:tcPr>
              <w:p w14:paraId="40392B4A" w14:textId="77777777" w:rsidR="001A73E7" w:rsidRDefault="00000000">
                <w:pPr>
                  <w:ind w:left="0" w:hanging="2"/>
                  <w:rPr>
                    <w:rFonts w:ascii="Calibri" w:eastAsia="Calibri" w:hAnsi="Calibri" w:cs="Calibri"/>
                  </w:rPr>
                </w:pPr>
                <w:r>
                  <w:rPr>
                    <w:rFonts w:ascii="Calibri" w:eastAsia="Calibri" w:hAnsi="Calibri" w:cs="Calibri"/>
                  </w:rPr>
                  <w:t>NOT NULL</w:t>
                </w:r>
              </w:p>
            </w:tc>
            <w:tc>
              <w:tcPr>
                <w:tcW w:w="992" w:type="dxa"/>
                <w:tcBorders>
                  <w:top w:val="single" w:sz="4" w:space="0" w:color="000000"/>
                  <w:left w:val="single" w:sz="4" w:space="0" w:color="000000"/>
                  <w:bottom w:val="single" w:sz="4" w:space="0" w:color="000000"/>
                  <w:right w:val="single" w:sz="4" w:space="0" w:color="000000"/>
                </w:tcBorders>
              </w:tcPr>
              <w:p w14:paraId="6C3E7EA3" w14:textId="77777777" w:rsidR="001A73E7" w:rsidRDefault="001A73E7">
                <w:pPr>
                  <w:ind w:left="0" w:hanging="2"/>
                  <w:rPr>
                    <w:rFonts w:ascii="Calibri" w:eastAsia="Calibri" w:hAnsi="Calibri" w:cs="Calibri"/>
                  </w:rPr>
                </w:pPr>
              </w:p>
            </w:tc>
            <w:tc>
              <w:tcPr>
                <w:tcW w:w="1213" w:type="dxa"/>
                <w:tcBorders>
                  <w:top w:val="single" w:sz="4" w:space="0" w:color="000000"/>
                  <w:left w:val="single" w:sz="4" w:space="0" w:color="000000"/>
                  <w:bottom w:val="single" w:sz="4" w:space="0" w:color="000000"/>
                  <w:right w:val="single" w:sz="4" w:space="0" w:color="000000"/>
                </w:tcBorders>
              </w:tcPr>
              <w:p w14:paraId="348D1B5E" w14:textId="77777777" w:rsidR="001A73E7" w:rsidRDefault="001A73E7">
                <w:pPr>
                  <w:ind w:left="0" w:hanging="2"/>
                  <w:rPr>
                    <w:rFonts w:ascii="Calibri" w:eastAsia="Calibri" w:hAnsi="Calibri" w:cs="Calibri"/>
                  </w:rPr>
                </w:pPr>
              </w:p>
            </w:tc>
            <w:tc>
              <w:tcPr>
                <w:tcW w:w="1134" w:type="dxa"/>
                <w:tcBorders>
                  <w:top w:val="single" w:sz="4" w:space="0" w:color="000000"/>
                  <w:left w:val="single" w:sz="4" w:space="0" w:color="000000"/>
                  <w:bottom w:val="single" w:sz="4" w:space="0" w:color="000000"/>
                  <w:right w:val="single" w:sz="4" w:space="0" w:color="000000"/>
                </w:tcBorders>
              </w:tcPr>
              <w:p w14:paraId="245FAB35" w14:textId="77777777" w:rsidR="001A73E7" w:rsidRDefault="001A73E7">
                <w:pPr>
                  <w:ind w:left="0" w:hanging="2"/>
                  <w:rPr>
                    <w:rFonts w:ascii="Calibri" w:eastAsia="Calibri" w:hAnsi="Calibri" w:cs="Calibri"/>
                  </w:rPr>
                </w:pPr>
              </w:p>
            </w:tc>
            <w:tc>
              <w:tcPr>
                <w:tcW w:w="850" w:type="dxa"/>
                <w:tcBorders>
                  <w:top w:val="single" w:sz="4" w:space="0" w:color="000000"/>
                  <w:left w:val="single" w:sz="4" w:space="0" w:color="000000"/>
                  <w:bottom w:val="single" w:sz="4" w:space="0" w:color="000000"/>
                  <w:right w:val="single" w:sz="4" w:space="0" w:color="000000"/>
                </w:tcBorders>
              </w:tcPr>
              <w:p w14:paraId="0537E3BA" w14:textId="77777777" w:rsidR="001A73E7" w:rsidRDefault="001A73E7">
                <w:pPr>
                  <w:ind w:left="0" w:hanging="2"/>
                  <w:rPr>
                    <w:rFonts w:ascii="Calibri" w:eastAsia="Calibri" w:hAnsi="Calibri" w:cs="Calibri"/>
                  </w:rPr>
                </w:pPr>
              </w:p>
            </w:tc>
            <w:tc>
              <w:tcPr>
                <w:tcW w:w="993" w:type="dxa"/>
                <w:tcBorders>
                  <w:top w:val="single" w:sz="4" w:space="0" w:color="000000"/>
                  <w:left w:val="single" w:sz="4" w:space="0" w:color="000000"/>
                  <w:bottom w:val="single" w:sz="4" w:space="0" w:color="000000"/>
                  <w:right w:val="single" w:sz="4" w:space="0" w:color="000000"/>
                </w:tcBorders>
              </w:tcPr>
              <w:p w14:paraId="4C281762" w14:textId="77777777" w:rsidR="001A73E7" w:rsidRDefault="001A73E7">
                <w:pPr>
                  <w:ind w:left="0" w:hanging="2"/>
                  <w:rPr>
                    <w:rFonts w:ascii="Calibri" w:eastAsia="Calibri" w:hAnsi="Calibri" w:cs="Calibri"/>
                  </w:rPr>
                </w:pPr>
              </w:p>
            </w:tc>
            <w:tc>
              <w:tcPr>
                <w:tcW w:w="877" w:type="dxa"/>
                <w:tcBorders>
                  <w:top w:val="single" w:sz="4" w:space="0" w:color="000000"/>
                  <w:left w:val="single" w:sz="4" w:space="0" w:color="000000"/>
                  <w:bottom w:val="single" w:sz="4" w:space="0" w:color="000000"/>
                  <w:right w:val="single" w:sz="4" w:space="0" w:color="000000"/>
                </w:tcBorders>
              </w:tcPr>
              <w:p w14:paraId="3915E903" w14:textId="77777777" w:rsidR="001A73E7" w:rsidRDefault="001A73E7">
                <w:pPr>
                  <w:ind w:left="0" w:hanging="2"/>
                  <w:rPr>
                    <w:rFonts w:ascii="Calibri" w:eastAsia="Calibri" w:hAnsi="Calibri" w:cs="Calibri"/>
                  </w:rPr>
                </w:pPr>
              </w:p>
            </w:tc>
          </w:tr>
          <w:tr w:rsidR="001A73E7" w14:paraId="728556D9" w14:textId="77777777">
            <w:trPr>
              <w:trHeight w:val="223"/>
            </w:trPr>
            <w:tc>
              <w:tcPr>
                <w:tcW w:w="474" w:type="dxa"/>
                <w:tcBorders>
                  <w:top w:val="single" w:sz="4" w:space="0" w:color="000000"/>
                  <w:left w:val="single" w:sz="4" w:space="0" w:color="000000"/>
                  <w:bottom w:val="single" w:sz="4" w:space="0" w:color="000000"/>
                  <w:right w:val="single" w:sz="4" w:space="0" w:color="000000"/>
                </w:tcBorders>
              </w:tcPr>
              <w:p w14:paraId="3DC291ED" w14:textId="77777777" w:rsidR="001A73E7" w:rsidRDefault="001A73E7">
                <w:pPr>
                  <w:ind w:left="0" w:hanging="2"/>
                  <w:rPr>
                    <w:rFonts w:ascii="Calibri" w:eastAsia="Calibri" w:hAnsi="Calibri" w:cs="Calibri"/>
                  </w:rPr>
                </w:pPr>
              </w:p>
            </w:tc>
            <w:tc>
              <w:tcPr>
                <w:tcW w:w="2078" w:type="dxa"/>
                <w:tcBorders>
                  <w:top w:val="single" w:sz="4" w:space="0" w:color="000000"/>
                  <w:left w:val="single" w:sz="4" w:space="0" w:color="000000"/>
                  <w:bottom w:val="single" w:sz="4" w:space="0" w:color="000000"/>
                  <w:right w:val="single" w:sz="4" w:space="0" w:color="000000"/>
                </w:tcBorders>
              </w:tcPr>
              <w:p w14:paraId="6C65162C" w14:textId="77777777" w:rsidR="001A73E7" w:rsidRDefault="00000000">
                <w:pPr>
                  <w:ind w:left="0" w:hanging="2"/>
                  <w:rPr>
                    <w:rFonts w:ascii="Calibri" w:eastAsia="Calibri" w:hAnsi="Calibri" w:cs="Calibri"/>
                  </w:rPr>
                </w:pPr>
                <w:r>
                  <w:rPr>
                    <w:rFonts w:ascii="Calibri" w:eastAsia="Calibri" w:hAnsi="Calibri" w:cs="Calibri"/>
                  </w:rPr>
                  <w:t>DIAGNÓSTICO</w:t>
                </w:r>
              </w:p>
            </w:tc>
            <w:tc>
              <w:tcPr>
                <w:tcW w:w="709" w:type="dxa"/>
                <w:tcBorders>
                  <w:top w:val="single" w:sz="4" w:space="0" w:color="000000"/>
                  <w:left w:val="single" w:sz="4" w:space="0" w:color="000000"/>
                  <w:bottom w:val="single" w:sz="4" w:space="0" w:color="000000"/>
                  <w:right w:val="single" w:sz="4" w:space="0" w:color="000000"/>
                </w:tcBorders>
              </w:tcPr>
              <w:p w14:paraId="7D109775" w14:textId="77777777" w:rsidR="001A73E7" w:rsidRDefault="00000000">
                <w:pPr>
                  <w:ind w:left="0" w:hanging="2"/>
                  <w:rPr>
                    <w:rFonts w:ascii="Calibri" w:eastAsia="Calibri" w:hAnsi="Calibri" w:cs="Calibri"/>
                  </w:rPr>
                </w:pPr>
                <w:r>
                  <w:rPr>
                    <w:rFonts w:ascii="Calibri" w:eastAsia="Calibri" w:hAnsi="Calibri" w:cs="Calibri"/>
                  </w:rPr>
                  <w:t>VARCHAR</w:t>
                </w:r>
              </w:p>
            </w:tc>
            <w:tc>
              <w:tcPr>
                <w:tcW w:w="992" w:type="dxa"/>
                <w:tcBorders>
                  <w:top w:val="single" w:sz="4" w:space="0" w:color="000000"/>
                  <w:left w:val="single" w:sz="4" w:space="0" w:color="000000"/>
                  <w:bottom w:val="single" w:sz="4" w:space="0" w:color="000000"/>
                  <w:right w:val="single" w:sz="4" w:space="0" w:color="000000"/>
                </w:tcBorders>
              </w:tcPr>
              <w:p w14:paraId="008F5EEA" w14:textId="77777777" w:rsidR="001A73E7" w:rsidRDefault="00000000">
                <w:pPr>
                  <w:ind w:left="0" w:hanging="2"/>
                  <w:rPr>
                    <w:rFonts w:ascii="Calibri" w:eastAsia="Calibri" w:hAnsi="Calibri" w:cs="Calibri"/>
                  </w:rPr>
                </w:pPr>
                <w:r>
                  <w:rPr>
                    <w:rFonts w:ascii="Calibri" w:eastAsia="Calibri" w:hAnsi="Calibri" w:cs="Calibri"/>
                  </w:rPr>
                  <w:t>NOT NULL</w:t>
                </w:r>
              </w:p>
            </w:tc>
            <w:tc>
              <w:tcPr>
                <w:tcW w:w="992" w:type="dxa"/>
                <w:tcBorders>
                  <w:top w:val="single" w:sz="4" w:space="0" w:color="000000"/>
                  <w:left w:val="single" w:sz="4" w:space="0" w:color="000000"/>
                  <w:bottom w:val="single" w:sz="4" w:space="0" w:color="000000"/>
                  <w:right w:val="single" w:sz="4" w:space="0" w:color="000000"/>
                </w:tcBorders>
              </w:tcPr>
              <w:p w14:paraId="1738F0C8" w14:textId="77777777" w:rsidR="001A73E7" w:rsidRDefault="001A73E7">
                <w:pPr>
                  <w:ind w:left="0" w:hanging="2"/>
                  <w:rPr>
                    <w:rFonts w:ascii="Calibri" w:eastAsia="Calibri" w:hAnsi="Calibri" w:cs="Calibri"/>
                  </w:rPr>
                </w:pPr>
              </w:p>
            </w:tc>
            <w:tc>
              <w:tcPr>
                <w:tcW w:w="1213" w:type="dxa"/>
                <w:tcBorders>
                  <w:top w:val="single" w:sz="4" w:space="0" w:color="000000"/>
                  <w:left w:val="single" w:sz="4" w:space="0" w:color="000000"/>
                  <w:bottom w:val="single" w:sz="4" w:space="0" w:color="000000"/>
                  <w:right w:val="single" w:sz="4" w:space="0" w:color="000000"/>
                </w:tcBorders>
              </w:tcPr>
              <w:p w14:paraId="7E79DDDA" w14:textId="77777777" w:rsidR="001A73E7" w:rsidRDefault="001A73E7">
                <w:pPr>
                  <w:ind w:left="0" w:hanging="2"/>
                  <w:rPr>
                    <w:rFonts w:ascii="Calibri" w:eastAsia="Calibri" w:hAnsi="Calibri" w:cs="Calibri"/>
                  </w:rPr>
                </w:pPr>
              </w:p>
            </w:tc>
            <w:tc>
              <w:tcPr>
                <w:tcW w:w="1134" w:type="dxa"/>
                <w:tcBorders>
                  <w:top w:val="single" w:sz="4" w:space="0" w:color="000000"/>
                  <w:left w:val="single" w:sz="4" w:space="0" w:color="000000"/>
                  <w:bottom w:val="single" w:sz="4" w:space="0" w:color="000000"/>
                  <w:right w:val="single" w:sz="4" w:space="0" w:color="000000"/>
                </w:tcBorders>
              </w:tcPr>
              <w:p w14:paraId="2440FE8D" w14:textId="77777777" w:rsidR="001A73E7" w:rsidRDefault="001A73E7">
                <w:pPr>
                  <w:ind w:left="0" w:hanging="2"/>
                  <w:rPr>
                    <w:rFonts w:ascii="Calibri" w:eastAsia="Calibri" w:hAnsi="Calibri" w:cs="Calibri"/>
                  </w:rPr>
                </w:pPr>
              </w:p>
            </w:tc>
            <w:tc>
              <w:tcPr>
                <w:tcW w:w="850" w:type="dxa"/>
                <w:tcBorders>
                  <w:top w:val="single" w:sz="4" w:space="0" w:color="000000"/>
                  <w:left w:val="single" w:sz="4" w:space="0" w:color="000000"/>
                  <w:bottom w:val="single" w:sz="4" w:space="0" w:color="000000"/>
                  <w:right w:val="single" w:sz="4" w:space="0" w:color="000000"/>
                </w:tcBorders>
              </w:tcPr>
              <w:p w14:paraId="6C723D50" w14:textId="77777777" w:rsidR="001A73E7" w:rsidRDefault="001A73E7">
                <w:pPr>
                  <w:ind w:left="0" w:hanging="2"/>
                  <w:rPr>
                    <w:rFonts w:ascii="Calibri" w:eastAsia="Calibri" w:hAnsi="Calibri" w:cs="Calibri"/>
                  </w:rPr>
                </w:pPr>
              </w:p>
            </w:tc>
            <w:tc>
              <w:tcPr>
                <w:tcW w:w="993" w:type="dxa"/>
                <w:tcBorders>
                  <w:top w:val="single" w:sz="4" w:space="0" w:color="000000"/>
                  <w:left w:val="single" w:sz="4" w:space="0" w:color="000000"/>
                  <w:bottom w:val="single" w:sz="4" w:space="0" w:color="000000"/>
                  <w:right w:val="single" w:sz="4" w:space="0" w:color="000000"/>
                </w:tcBorders>
              </w:tcPr>
              <w:p w14:paraId="75A71AF3" w14:textId="77777777" w:rsidR="001A73E7" w:rsidRDefault="001A73E7">
                <w:pPr>
                  <w:ind w:left="0" w:hanging="2"/>
                  <w:rPr>
                    <w:rFonts w:ascii="Calibri" w:eastAsia="Calibri" w:hAnsi="Calibri" w:cs="Calibri"/>
                  </w:rPr>
                </w:pPr>
              </w:p>
            </w:tc>
            <w:tc>
              <w:tcPr>
                <w:tcW w:w="877" w:type="dxa"/>
                <w:tcBorders>
                  <w:top w:val="single" w:sz="4" w:space="0" w:color="000000"/>
                  <w:left w:val="single" w:sz="4" w:space="0" w:color="000000"/>
                  <w:bottom w:val="single" w:sz="4" w:space="0" w:color="000000"/>
                  <w:right w:val="single" w:sz="4" w:space="0" w:color="000000"/>
                </w:tcBorders>
              </w:tcPr>
              <w:p w14:paraId="26C1C3E8" w14:textId="77777777" w:rsidR="001A73E7" w:rsidRDefault="001A73E7">
                <w:pPr>
                  <w:ind w:left="0" w:hanging="2"/>
                  <w:rPr>
                    <w:rFonts w:ascii="Calibri" w:eastAsia="Calibri" w:hAnsi="Calibri" w:cs="Calibri"/>
                  </w:rPr>
                </w:pPr>
              </w:p>
            </w:tc>
          </w:tr>
          <w:tr w:rsidR="001A73E7" w14:paraId="6C8213D7" w14:textId="77777777">
            <w:trPr>
              <w:trHeight w:val="223"/>
            </w:trPr>
            <w:tc>
              <w:tcPr>
                <w:tcW w:w="474" w:type="dxa"/>
                <w:tcBorders>
                  <w:top w:val="single" w:sz="4" w:space="0" w:color="000000"/>
                  <w:left w:val="single" w:sz="4" w:space="0" w:color="000000"/>
                  <w:bottom w:val="single" w:sz="4" w:space="0" w:color="000000"/>
                  <w:right w:val="single" w:sz="4" w:space="0" w:color="000000"/>
                </w:tcBorders>
              </w:tcPr>
              <w:p w14:paraId="0061AC2F" w14:textId="77777777" w:rsidR="001A73E7" w:rsidRDefault="001A73E7">
                <w:pPr>
                  <w:ind w:left="0" w:hanging="2"/>
                  <w:rPr>
                    <w:rFonts w:ascii="Calibri" w:eastAsia="Calibri" w:hAnsi="Calibri" w:cs="Calibri"/>
                  </w:rPr>
                </w:pPr>
              </w:p>
            </w:tc>
            <w:tc>
              <w:tcPr>
                <w:tcW w:w="2078" w:type="dxa"/>
                <w:tcBorders>
                  <w:top w:val="single" w:sz="4" w:space="0" w:color="000000"/>
                  <w:left w:val="single" w:sz="4" w:space="0" w:color="000000"/>
                  <w:bottom w:val="single" w:sz="4" w:space="0" w:color="000000"/>
                  <w:right w:val="single" w:sz="4" w:space="0" w:color="000000"/>
                </w:tcBorders>
              </w:tcPr>
              <w:p w14:paraId="3E174989" w14:textId="77777777" w:rsidR="001A73E7" w:rsidRDefault="00000000">
                <w:pPr>
                  <w:ind w:left="0" w:hanging="2"/>
                  <w:rPr>
                    <w:rFonts w:ascii="Calibri" w:eastAsia="Calibri" w:hAnsi="Calibri" w:cs="Calibri"/>
                  </w:rPr>
                </w:pPr>
                <w:r>
                  <w:rPr>
                    <w:rFonts w:ascii="Calibri" w:eastAsia="Calibri" w:hAnsi="Calibri" w:cs="Calibri"/>
                  </w:rPr>
                  <w:t>FECHA DE INGRESO</w:t>
                </w:r>
              </w:p>
            </w:tc>
            <w:tc>
              <w:tcPr>
                <w:tcW w:w="709" w:type="dxa"/>
                <w:tcBorders>
                  <w:top w:val="single" w:sz="4" w:space="0" w:color="000000"/>
                  <w:left w:val="single" w:sz="4" w:space="0" w:color="000000"/>
                  <w:bottom w:val="single" w:sz="4" w:space="0" w:color="000000"/>
                  <w:right w:val="single" w:sz="4" w:space="0" w:color="000000"/>
                </w:tcBorders>
              </w:tcPr>
              <w:p w14:paraId="1E6CEB08" w14:textId="77777777" w:rsidR="001A73E7" w:rsidRDefault="00000000">
                <w:pPr>
                  <w:ind w:left="0" w:hanging="2"/>
                  <w:rPr>
                    <w:rFonts w:ascii="Calibri" w:eastAsia="Calibri" w:hAnsi="Calibri" w:cs="Calibri"/>
                  </w:rPr>
                </w:pPr>
                <w:r>
                  <w:rPr>
                    <w:rFonts w:ascii="Calibri" w:eastAsia="Calibri" w:hAnsi="Calibri" w:cs="Calibri"/>
                  </w:rPr>
                  <w:t>DATE</w:t>
                </w:r>
              </w:p>
            </w:tc>
            <w:tc>
              <w:tcPr>
                <w:tcW w:w="992" w:type="dxa"/>
                <w:tcBorders>
                  <w:top w:val="single" w:sz="4" w:space="0" w:color="000000"/>
                  <w:left w:val="single" w:sz="4" w:space="0" w:color="000000"/>
                  <w:bottom w:val="single" w:sz="4" w:space="0" w:color="000000"/>
                  <w:right w:val="single" w:sz="4" w:space="0" w:color="000000"/>
                </w:tcBorders>
              </w:tcPr>
              <w:p w14:paraId="53816719" w14:textId="77777777" w:rsidR="001A73E7" w:rsidRDefault="00000000">
                <w:pPr>
                  <w:ind w:left="0" w:hanging="2"/>
                  <w:rPr>
                    <w:rFonts w:ascii="Calibri" w:eastAsia="Calibri" w:hAnsi="Calibri" w:cs="Calibri"/>
                  </w:rPr>
                </w:pPr>
                <w:r>
                  <w:rPr>
                    <w:rFonts w:ascii="Calibri" w:eastAsia="Calibri" w:hAnsi="Calibri" w:cs="Calibri"/>
                  </w:rPr>
                  <w:t>NOT NULL</w:t>
                </w:r>
              </w:p>
            </w:tc>
            <w:tc>
              <w:tcPr>
                <w:tcW w:w="992" w:type="dxa"/>
                <w:tcBorders>
                  <w:top w:val="single" w:sz="4" w:space="0" w:color="000000"/>
                  <w:left w:val="single" w:sz="4" w:space="0" w:color="000000"/>
                  <w:bottom w:val="single" w:sz="4" w:space="0" w:color="000000"/>
                  <w:right w:val="single" w:sz="4" w:space="0" w:color="000000"/>
                </w:tcBorders>
              </w:tcPr>
              <w:p w14:paraId="265D1814" w14:textId="77777777" w:rsidR="001A73E7" w:rsidRDefault="001A73E7">
                <w:pPr>
                  <w:ind w:left="0" w:hanging="2"/>
                  <w:rPr>
                    <w:rFonts w:ascii="Calibri" w:eastAsia="Calibri" w:hAnsi="Calibri" w:cs="Calibri"/>
                  </w:rPr>
                </w:pPr>
              </w:p>
            </w:tc>
            <w:tc>
              <w:tcPr>
                <w:tcW w:w="1213" w:type="dxa"/>
                <w:tcBorders>
                  <w:top w:val="single" w:sz="4" w:space="0" w:color="000000"/>
                  <w:left w:val="single" w:sz="4" w:space="0" w:color="000000"/>
                  <w:bottom w:val="single" w:sz="4" w:space="0" w:color="000000"/>
                  <w:right w:val="single" w:sz="4" w:space="0" w:color="000000"/>
                </w:tcBorders>
              </w:tcPr>
              <w:p w14:paraId="5C71839E" w14:textId="77777777" w:rsidR="001A73E7" w:rsidRDefault="001A73E7">
                <w:pPr>
                  <w:ind w:left="0" w:hanging="2"/>
                  <w:rPr>
                    <w:rFonts w:ascii="Calibri" w:eastAsia="Calibri" w:hAnsi="Calibri" w:cs="Calibri"/>
                  </w:rPr>
                </w:pPr>
              </w:p>
            </w:tc>
            <w:tc>
              <w:tcPr>
                <w:tcW w:w="1134" w:type="dxa"/>
                <w:tcBorders>
                  <w:top w:val="single" w:sz="4" w:space="0" w:color="000000"/>
                  <w:left w:val="single" w:sz="4" w:space="0" w:color="000000"/>
                  <w:bottom w:val="single" w:sz="4" w:space="0" w:color="000000"/>
                  <w:right w:val="single" w:sz="4" w:space="0" w:color="000000"/>
                </w:tcBorders>
              </w:tcPr>
              <w:p w14:paraId="09D321C3" w14:textId="77777777" w:rsidR="001A73E7" w:rsidRDefault="001A73E7">
                <w:pPr>
                  <w:ind w:left="0" w:hanging="2"/>
                  <w:rPr>
                    <w:rFonts w:ascii="Calibri" w:eastAsia="Calibri" w:hAnsi="Calibri" w:cs="Calibri"/>
                  </w:rPr>
                </w:pPr>
              </w:p>
            </w:tc>
            <w:tc>
              <w:tcPr>
                <w:tcW w:w="850" w:type="dxa"/>
                <w:tcBorders>
                  <w:top w:val="single" w:sz="4" w:space="0" w:color="000000"/>
                  <w:left w:val="single" w:sz="4" w:space="0" w:color="000000"/>
                  <w:bottom w:val="single" w:sz="4" w:space="0" w:color="000000"/>
                  <w:right w:val="single" w:sz="4" w:space="0" w:color="000000"/>
                </w:tcBorders>
              </w:tcPr>
              <w:p w14:paraId="03C2F5C2" w14:textId="77777777" w:rsidR="001A73E7" w:rsidRDefault="001A73E7">
                <w:pPr>
                  <w:ind w:left="0" w:hanging="2"/>
                  <w:rPr>
                    <w:rFonts w:ascii="Calibri" w:eastAsia="Calibri" w:hAnsi="Calibri" w:cs="Calibri"/>
                  </w:rPr>
                </w:pPr>
              </w:p>
            </w:tc>
            <w:tc>
              <w:tcPr>
                <w:tcW w:w="993" w:type="dxa"/>
                <w:tcBorders>
                  <w:top w:val="single" w:sz="4" w:space="0" w:color="000000"/>
                  <w:left w:val="single" w:sz="4" w:space="0" w:color="000000"/>
                  <w:bottom w:val="single" w:sz="4" w:space="0" w:color="000000"/>
                  <w:right w:val="single" w:sz="4" w:space="0" w:color="000000"/>
                </w:tcBorders>
              </w:tcPr>
              <w:p w14:paraId="695AC4A1" w14:textId="77777777" w:rsidR="001A73E7" w:rsidRDefault="001A73E7">
                <w:pPr>
                  <w:ind w:left="0" w:hanging="2"/>
                  <w:rPr>
                    <w:rFonts w:ascii="Calibri" w:eastAsia="Calibri" w:hAnsi="Calibri" w:cs="Calibri"/>
                  </w:rPr>
                </w:pPr>
              </w:p>
            </w:tc>
            <w:tc>
              <w:tcPr>
                <w:tcW w:w="877" w:type="dxa"/>
                <w:tcBorders>
                  <w:top w:val="single" w:sz="4" w:space="0" w:color="000000"/>
                  <w:left w:val="single" w:sz="4" w:space="0" w:color="000000"/>
                  <w:bottom w:val="single" w:sz="4" w:space="0" w:color="000000"/>
                  <w:right w:val="single" w:sz="4" w:space="0" w:color="000000"/>
                </w:tcBorders>
              </w:tcPr>
              <w:p w14:paraId="5A363452" w14:textId="77777777" w:rsidR="001A73E7" w:rsidRDefault="001A73E7">
                <w:pPr>
                  <w:ind w:left="0" w:hanging="2"/>
                  <w:rPr>
                    <w:rFonts w:ascii="Calibri" w:eastAsia="Calibri" w:hAnsi="Calibri" w:cs="Calibri"/>
                  </w:rPr>
                </w:pPr>
              </w:p>
            </w:tc>
          </w:tr>
          <w:tr w:rsidR="001A73E7" w14:paraId="5221667C" w14:textId="77777777">
            <w:trPr>
              <w:trHeight w:val="223"/>
            </w:trPr>
            <w:tc>
              <w:tcPr>
                <w:tcW w:w="474" w:type="dxa"/>
                <w:tcBorders>
                  <w:top w:val="single" w:sz="4" w:space="0" w:color="000000"/>
                  <w:left w:val="single" w:sz="4" w:space="0" w:color="000000"/>
                  <w:bottom w:val="single" w:sz="4" w:space="0" w:color="000000"/>
                  <w:right w:val="single" w:sz="4" w:space="0" w:color="000000"/>
                </w:tcBorders>
              </w:tcPr>
              <w:p w14:paraId="55400814" w14:textId="77777777" w:rsidR="001A73E7" w:rsidRDefault="001A73E7">
                <w:pPr>
                  <w:ind w:left="0" w:hanging="2"/>
                  <w:rPr>
                    <w:rFonts w:ascii="Calibri" w:eastAsia="Calibri" w:hAnsi="Calibri" w:cs="Calibri"/>
                  </w:rPr>
                </w:pPr>
              </w:p>
            </w:tc>
            <w:tc>
              <w:tcPr>
                <w:tcW w:w="2078" w:type="dxa"/>
                <w:tcBorders>
                  <w:top w:val="single" w:sz="4" w:space="0" w:color="000000"/>
                  <w:left w:val="single" w:sz="4" w:space="0" w:color="000000"/>
                  <w:bottom w:val="single" w:sz="4" w:space="0" w:color="000000"/>
                  <w:right w:val="single" w:sz="4" w:space="0" w:color="000000"/>
                </w:tcBorders>
              </w:tcPr>
              <w:p w14:paraId="1482D38A" w14:textId="77777777" w:rsidR="001A73E7" w:rsidRDefault="00000000">
                <w:pPr>
                  <w:ind w:left="0" w:hanging="2"/>
                  <w:rPr>
                    <w:rFonts w:ascii="Calibri" w:eastAsia="Calibri" w:hAnsi="Calibri" w:cs="Calibri"/>
                  </w:rPr>
                </w:pPr>
                <w:r>
                  <w:rPr>
                    <w:rFonts w:ascii="Calibri" w:eastAsia="Calibri" w:hAnsi="Calibri" w:cs="Calibri"/>
                  </w:rPr>
                  <w:t>FECHA DE ENTREGA</w:t>
                </w:r>
              </w:p>
            </w:tc>
            <w:tc>
              <w:tcPr>
                <w:tcW w:w="709" w:type="dxa"/>
                <w:tcBorders>
                  <w:top w:val="single" w:sz="4" w:space="0" w:color="000000"/>
                  <w:left w:val="single" w:sz="4" w:space="0" w:color="000000"/>
                  <w:bottom w:val="single" w:sz="4" w:space="0" w:color="000000"/>
                  <w:right w:val="single" w:sz="4" w:space="0" w:color="000000"/>
                </w:tcBorders>
              </w:tcPr>
              <w:p w14:paraId="79FA1AAA" w14:textId="77777777" w:rsidR="001A73E7" w:rsidRDefault="00000000">
                <w:pPr>
                  <w:ind w:left="0" w:hanging="2"/>
                  <w:rPr>
                    <w:rFonts w:ascii="Calibri" w:eastAsia="Calibri" w:hAnsi="Calibri" w:cs="Calibri"/>
                  </w:rPr>
                </w:pPr>
                <w:r>
                  <w:rPr>
                    <w:rFonts w:ascii="Calibri" w:eastAsia="Calibri" w:hAnsi="Calibri" w:cs="Calibri"/>
                  </w:rPr>
                  <w:t xml:space="preserve">DATE </w:t>
                </w:r>
              </w:p>
            </w:tc>
            <w:tc>
              <w:tcPr>
                <w:tcW w:w="992" w:type="dxa"/>
                <w:tcBorders>
                  <w:top w:val="single" w:sz="4" w:space="0" w:color="000000"/>
                  <w:left w:val="single" w:sz="4" w:space="0" w:color="000000"/>
                  <w:bottom w:val="single" w:sz="4" w:space="0" w:color="000000"/>
                  <w:right w:val="single" w:sz="4" w:space="0" w:color="000000"/>
                </w:tcBorders>
              </w:tcPr>
              <w:p w14:paraId="0ADDDB2E" w14:textId="77777777" w:rsidR="001A73E7" w:rsidRDefault="00000000">
                <w:pPr>
                  <w:ind w:left="0" w:hanging="2"/>
                  <w:rPr>
                    <w:rFonts w:ascii="Calibri" w:eastAsia="Calibri" w:hAnsi="Calibri" w:cs="Calibri"/>
                  </w:rPr>
                </w:pPr>
                <w:r>
                  <w:rPr>
                    <w:rFonts w:ascii="Calibri" w:eastAsia="Calibri" w:hAnsi="Calibri" w:cs="Calibri"/>
                  </w:rPr>
                  <w:t>NOT NULL</w:t>
                </w:r>
              </w:p>
            </w:tc>
            <w:tc>
              <w:tcPr>
                <w:tcW w:w="992" w:type="dxa"/>
                <w:tcBorders>
                  <w:top w:val="single" w:sz="4" w:space="0" w:color="000000"/>
                  <w:left w:val="single" w:sz="4" w:space="0" w:color="000000"/>
                  <w:bottom w:val="single" w:sz="4" w:space="0" w:color="000000"/>
                  <w:right w:val="single" w:sz="4" w:space="0" w:color="000000"/>
                </w:tcBorders>
              </w:tcPr>
              <w:p w14:paraId="7C2E2B14" w14:textId="77777777" w:rsidR="001A73E7" w:rsidRDefault="001A73E7">
                <w:pPr>
                  <w:ind w:left="0" w:hanging="2"/>
                  <w:rPr>
                    <w:rFonts w:ascii="Calibri" w:eastAsia="Calibri" w:hAnsi="Calibri" w:cs="Calibri"/>
                  </w:rPr>
                </w:pPr>
              </w:p>
            </w:tc>
            <w:tc>
              <w:tcPr>
                <w:tcW w:w="1213" w:type="dxa"/>
                <w:tcBorders>
                  <w:top w:val="single" w:sz="4" w:space="0" w:color="000000"/>
                  <w:left w:val="single" w:sz="4" w:space="0" w:color="000000"/>
                  <w:bottom w:val="single" w:sz="4" w:space="0" w:color="000000"/>
                  <w:right w:val="single" w:sz="4" w:space="0" w:color="000000"/>
                </w:tcBorders>
              </w:tcPr>
              <w:p w14:paraId="1237A763" w14:textId="77777777" w:rsidR="001A73E7" w:rsidRDefault="001A73E7">
                <w:pPr>
                  <w:ind w:left="0" w:hanging="2"/>
                  <w:rPr>
                    <w:rFonts w:ascii="Calibri" w:eastAsia="Calibri" w:hAnsi="Calibri" w:cs="Calibri"/>
                  </w:rPr>
                </w:pPr>
              </w:p>
            </w:tc>
            <w:tc>
              <w:tcPr>
                <w:tcW w:w="1134" w:type="dxa"/>
                <w:tcBorders>
                  <w:top w:val="single" w:sz="4" w:space="0" w:color="000000"/>
                  <w:left w:val="single" w:sz="4" w:space="0" w:color="000000"/>
                  <w:bottom w:val="single" w:sz="4" w:space="0" w:color="000000"/>
                  <w:right w:val="single" w:sz="4" w:space="0" w:color="000000"/>
                </w:tcBorders>
              </w:tcPr>
              <w:p w14:paraId="7C1D4406" w14:textId="77777777" w:rsidR="001A73E7" w:rsidRDefault="001A73E7">
                <w:pPr>
                  <w:ind w:left="0" w:hanging="2"/>
                  <w:rPr>
                    <w:rFonts w:ascii="Calibri" w:eastAsia="Calibri" w:hAnsi="Calibri" w:cs="Calibri"/>
                  </w:rPr>
                </w:pPr>
              </w:p>
            </w:tc>
            <w:tc>
              <w:tcPr>
                <w:tcW w:w="850" w:type="dxa"/>
                <w:tcBorders>
                  <w:top w:val="single" w:sz="4" w:space="0" w:color="000000"/>
                  <w:left w:val="single" w:sz="4" w:space="0" w:color="000000"/>
                  <w:bottom w:val="single" w:sz="4" w:space="0" w:color="000000"/>
                  <w:right w:val="single" w:sz="4" w:space="0" w:color="000000"/>
                </w:tcBorders>
              </w:tcPr>
              <w:p w14:paraId="09C789D4" w14:textId="77777777" w:rsidR="001A73E7" w:rsidRDefault="001A73E7">
                <w:pPr>
                  <w:ind w:left="0" w:hanging="2"/>
                  <w:rPr>
                    <w:rFonts w:ascii="Calibri" w:eastAsia="Calibri" w:hAnsi="Calibri" w:cs="Calibri"/>
                  </w:rPr>
                </w:pPr>
              </w:p>
            </w:tc>
            <w:tc>
              <w:tcPr>
                <w:tcW w:w="993" w:type="dxa"/>
                <w:tcBorders>
                  <w:top w:val="single" w:sz="4" w:space="0" w:color="000000"/>
                  <w:left w:val="single" w:sz="4" w:space="0" w:color="000000"/>
                  <w:bottom w:val="single" w:sz="4" w:space="0" w:color="000000"/>
                  <w:right w:val="single" w:sz="4" w:space="0" w:color="000000"/>
                </w:tcBorders>
              </w:tcPr>
              <w:p w14:paraId="46FF3001" w14:textId="77777777" w:rsidR="001A73E7" w:rsidRDefault="001A73E7">
                <w:pPr>
                  <w:ind w:left="0" w:hanging="2"/>
                  <w:rPr>
                    <w:rFonts w:ascii="Calibri" w:eastAsia="Calibri" w:hAnsi="Calibri" w:cs="Calibri"/>
                  </w:rPr>
                </w:pPr>
              </w:p>
            </w:tc>
            <w:tc>
              <w:tcPr>
                <w:tcW w:w="877" w:type="dxa"/>
                <w:tcBorders>
                  <w:top w:val="single" w:sz="4" w:space="0" w:color="000000"/>
                  <w:left w:val="single" w:sz="4" w:space="0" w:color="000000"/>
                  <w:bottom w:val="single" w:sz="4" w:space="0" w:color="000000"/>
                  <w:right w:val="single" w:sz="4" w:space="0" w:color="000000"/>
                </w:tcBorders>
              </w:tcPr>
              <w:p w14:paraId="46E173B9" w14:textId="77777777" w:rsidR="001A73E7" w:rsidRDefault="001A73E7">
                <w:pPr>
                  <w:ind w:left="0" w:hanging="2"/>
                  <w:rPr>
                    <w:rFonts w:ascii="Calibri" w:eastAsia="Calibri" w:hAnsi="Calibri" w:cs="Calibri"/>
                  </w:rPr>
                </w:pPr>
              </w:p>
            </w:tc>
          </w:tr>
          <w:tr w:rsidR="001A73E7" w14:paraId="533E400C" w14:textId="77777777">
            <w:trPr>
              <w:trHeight w:val="223"/>
            </w:trPr>
            <w:tc>
              <w:tcPr>
                <w:tcW w:w="474" w:type="dxa"/>
                <w:tcBorders>
                  <w:top w:val="single" w:sz="4" w:space="0" w:color="000000"/>
                  <w:left w:val="single" w:sz="4" w:space="0" w:color="000000"/>
                  <w:bottom w:val="single" w:sz="4" w:space="0" w:color="000000"/>
                  <w:right w:val="single" w:sz="4" w:space="0" w:color="000000"/>
                </w:tcBorders>
              </w:tcPr>
              <w:p w14:paraId="66657A90" w14:textId="77777777" w:rsidR="001A73E7" w:rsidRDefault="001A73E7">
                <w:pPr>
                  <w:ind w:left="0" w:hanging="2"/>
                  <w:rPr>
                    <w:rFonts w:ascii="Calibri" w:eastAsia="Calibri" w:hAnsi="Calibri" w:cs="Calibri"/>
                  </w:rPr>
                </w:pPr>
              </w:p>
            </w:tc>
            <w:tc>
              <w:tcPr>
                <w:tcW w:w="2078" w:type="dxa"/>
                <w:tcBorders>
                  <w:top w:val="single" w:sz="4" w:space="0" w:color="000000"/>
                  <w:left w:val="single" w:sz="4" w:space="0" w:color="000000"/>
                  <w:bottom w:val="single" w:sz="4" w:space="0" w:color="000000"/>
                  <w:right w:val="single" w:sz="4" w:space="0" w:color="000000"/>
                </w:tcBorders>
              </w:tcPr>
              <w:p w14:paraId="5E1BC625" w14:textId="77777777" w:rsidR="001A73E7" w:rsidRDefault="00000000">
                <w:pPr>
                  <w:ind w:left="0" w:hanging="2"/>
                  <w:rPr>
                    <w:rFonts w:ascii="Calibri" w:eastAsia="Calibri" w:hAnsi="Calibri" w:cs="Calibri"/>
                  </w:rPr>
                </w:pPr>
                <w:r>
                  <w:rPr>
                    <w:rFonts w:ascii="Calibri" w:eastAsia="Calibri" w:hAnsi="Calibri" w:cs="Calibri"/>
                  </w:rPr>
                  <w:t>COSTO TOTAL</w:t>
                </w:r>
              </w:p>
            </w:tc>
            <w:tc>
              <w:tcPr>
                <w:tcW w:w="709" w:type="dxa"/>
                <w:tcBorders>
                  <w:top w:val="single" w:sz="4" w:space="0" w:color="000000"/>
                  <w:left w:val="single" w:sz="4" w:space="0" w:color="000000"/>
                  <w:bottom w:val="single" w:sz="4" w:space="0" w:color="000000"/>
                  <w:right w:val="single" w:sz="4" w:space="0" w:color="000000"/>
                </w:tcBorders>
              </w:tcPr>
              <w:p w14:paraId="6A8D5F7E" w14:textId="77777777" w:rsidR="001A73E7" w:rsidRDefault="00000000">
                <w:pPr>
                  <w:ind w:left="0" w:hanging="2"/>
                  <w:rPr>
                    <w:rFonts w:ascii="Calibri" w:eastAsia="Calibri" w:hAnsi="Calibri" w:cs="Calibri"/>
                  </w:rPr>
                </w:pPr>
                <w:r>
                  <w:rPr>
                    <w:rFonts w:ascii="Calibri" w:eastAsia="Calibri" w:hAnsi="Calibri" w:cs="Calibri"/>
                  </w:rPr>
                  <w:t>DECIMAL</w:t>
                </w:r>
              </w:p>
            </w:tc>
            <w:tc>
              <w:tcPr>
                <w:tcW w:w="992" w:type="dxa"/>
                <w:tcBorders>
                  <w:top w:val="single" w:sz="4" w:space="0" w:color="000000"/>
                  <w:left w:val="single" w:sz="4" w:space="0" w:color="000000"/>
                  <w:bottom w:val="single" w:sz="4" w:space="0" w:color="000000"/>
                  <w:right w:val="single" w:sz="4" w:space="0" w:color="000000"/>
                </w:tcBorders>
              </w:tcPr>
              <w:p w14:paraId="4C954DBF" w14:textId="77777777" w:rsidR="001A73E7" w:rsidRDefault="00000000">
                <w:pPr>
                  <w:ind w:left="0" w:hanging="2"/>
                  <w:rPr>
                    <w:rFonts w:ascii="Calibri" w:eastAsia="Calibri" w:hAnsi="Calibri" w:cs="Calibri"/>
                  </w:rPr>
                </w:pPr>
                <w:r>
                  <w:rPr>
                    <w:rFonts w:ascii="Calibri" w:eastAsia="Calibri" w:hAnsi="Calibri" w:cs="Calibri"/>
                  </w:rPr>
                  <w:t>NOT NULL</w:t>
                </w:r>
              </w:p>
            </w:tc>
            <w:tc>
              <w:tcPr>
                <w:tcW w:w="992" w:type="dxa"/>
                <w:tcBorders>
                  <w:top w:val="single" w:sz="4" w:space="0" w:color="000000"/>
                  <w:left w:val="single" w:sz="4" w:space="0" w:color="000000"/>
                  <w:bottom w:val="single" w:sz="4" w:space="0" w:color="000000"/>
                  <w:right w:val="single" w:sz="4" w:space="0" w:color="000000"/>
                </w:tcBorders>
              </w:tcPr>
              <w:p w14:paraId="16D48496" w14:textId="77777777" w:rsidR="001A73E7" w:rsidRDefault="001A73E7">
                <w:pPr>
                  <w:ind w:left="0" w:hanging="2"/>
                  <w:rPr>
                    <w:rFonts w:ascii="Calibri" w:eastAsia="Calibri" w:hAnsi="Calibri" w:cs="Calibri"/>
                  </w:rPr>
                </w:pPr>
              </w:p>
            </w:tc>
            <w:tc>
              <w:tcPr>
                <w:tcW w:w="1213" w:type="dxa"/>
                <w:tcBorders>
                  <w:top w:val="single" w:sz="4" w:space="0" w:color="000000"/>
                  <w:left w:val="single" w:sz="4" w:space="0" w:color="000000"/>
                  <w:bottom w:val="single" w:sz="4" w:space="0" w:color="000000"/>
                  <w:right w:val="single" w:sz="4" w:space="0" w:color="000000"/>
                </w:tcBorders>
              </w:tcPr>
              <w:p w14:paraId="71EF2D0E" w14:textId="77777777" w:rsidR="001A73E7" w:rsidRDefault="00000000">
                <w:pPr>
                  <w:ind w:left="0" w:hanging="2"/>
                  <w:rPr>
                    <w:rFonts w:ascii="Calibri" w:eastAsia="Calibri" w:hAnsi="Calibri" w:cs="Calibri"/>
                  </w:rPr>
                </w:pPr>
                <w:r>
                  <w:rPr>
                    <w:rFonts w:ascii="Calibri" w:eastAsia="Calibri" w:hAnsi="Calibri" w:cs="Calibri"/>
                  </w:rPr>
                  <w:t>18,2</w:t>
                </w:r>
              </w:p>
            </w:tc>
            <w:tc>
              <w:tcPr>
                <w:tcW w:w="1134" w:type="dxa"/>
                <w:tcBorders>
                  <w:top w:val="single" w:sz="4" w:space="0" w:color="000000"/>
                  <w:left w:val="single" w:sz="4" w:space="0" w:color="000000"/>
                  <w:bottom w:val="single" w:sz="4" w:space="0" w:color="000000"/>
                  <w:right w:val="single" w:sz="4" w:space="0" w:color="000000"/>
                </w:tcBorders>
              </w:tcPr>
              <w:p w14:paraId="7FA0659F" w14:textId="77777777" w:rsidR="001A73E7" w:rsidRDefault="001A73E7">
                <w:pPr>
                  <w:ind w:left="0" w:hanging="2"/>
                  <w:rPr>
                    <w:rFonts w:ascii="Calibri" w:eastAsia="Calibri" w:hAnsi="Calibri" w:cs="Calibri"/>
                  </w:rPr>
                </w:pPr>
              </w:p>
            </w:tc>
            <w:tc>
              <w:tcPr>
                <w:tcW w:w="850" w:type="dxa"/>
                <w:tcBorders>
                  <w:top w:val="single" w:sz="4" w:space="0" w:color="000000"/>
                  <w:left w:val="single" w:sz="4" w:space="0" w:color="000000"/>
                  <w:bottom w:val="single" w:sz="4" w:space="0" w:color="000000"/>
                  <w:right w:val="single" w:sz="4" w:space="0" w:color="000000"/>
                </w:tcBorders>
              </w:tcPr>
              <w:p w14:paraId="4767888F" w14:textId="77777777" w:rsidR="001A73E7" w:rsidRDefault="001A73E7">
                <w:pPr>
                  <w:ind w:left="0" w:hanging="2"/>
                  <w:rPr>
                    <w:rFonts w:ascii="Calibri" w:eastAsia="Calibri" w:hAnsi="Calibri" w:cs="Calibri"/>
                  </w:rPr>
                </w:pPr>
              </w:p>
            </w:tc>
            <w:tc>
              <w:tcPr>
                <w:tcW w:w="993" w:type="dxa"/>
                <w:tcBorders>
                  <w:top w:val="single" w:sz="4" w:space="0" w:color="000000"/>
                  <w:left w:val="single" w:sz="4" w:space="0" w:color="000000"/>
                  <w:bottom w:val="single" w:sz="4" w:space="0" w:color="000000"/>
                  <w:right w:val="single" w:sz="4" w:space="0" w:color="000000"/>
                </w:tcBorders>
              </w:tcPr>
              <w:p w14:paraId="69EEC344" w14:textId="77777777" w:rsidR="001A73E7" w:rsidRDefault="001A73E7">
                <w:pPr>
                  <w:ind w:left="0" w:hanging="2"/>
                  <w:rPr>
                    <w:rFonts w:ascii="Calibri" w:eastAsia="Calibri" w:hAnsi="Calibri" w:cs="Calibri"/>
                  </w:rPr>
                </w:pPr>
              </w:p>
            </w:tc>
            <w:tc>
              <w:tcPr>
                <w:tcW w:w="877" w:type="dxa"/>
                <w:tcBorders>
                  <w:top w:val="single" w:sz="4" w:space="0" w:color="000000"/>
                  <w:left w:val="single" w:sz="4" w:space="0" w:color="000000"/>
                  <w:bottom w:val="single" w:sz="4" w:space="0" w:color="000000"/>
                  <w:right w:val="single" w:sz="4" w:space="0" w:color="000000"/>
                </w:tcBorders>
              </w:tcPr>
              <w:p w14:paraId="07C6086F" w14:textId="77777777" w:rsidR="001A73E7" w:rsidRDefault="00000000">
                <w:pPr>
                  <w:ind w:left="0" w:hanging="2"/>
                  <w:rPr>
                    <w:rFonts w:ascii="Calibri" w:eastAsia="Calibri" w:hAnsi="Calibri" w:cs="Calibri"/>
                  </w:rPr>
                </w:pPr>
              </w:p>
            </w:tc>
          </w:tr>
        </w:tbl>
      </w:sdtContent>
    </w:sdt>
    <w:p w14:paraId="162BEF45" w14:textId="77777777" w:rsidR="001A73E7" w:rsidRDefault="00000000">
      <w:pPr>
        <w:widowControl w:val="0"/>
        <w:ind w:left="0" w:hanging="2"/>
        <w:rPr>
          <w:rFonts w:ascii="Calibri" w:eastAsia="Calibri" w:hAnsi="Calibri" w:cs="Calibri"/>
          <w:b/>
        </w:rPr>
      </w:pPr>
      <w:r>
        <w:rPr>
          <w:rFonts w:ascii="Calibri" w:eastAsia="Calibri" w:hAnsi="Calibri" w:cs="Calibri"/>
          <w:b/>
          <w:highlight w:val="white"/>
        </w:rPr>
        <w:t>Relaciones:</w:t>
      </w:r>
    </w:p>
    <w:sdt>
      <w:sdtPr>
        <w:tag w:val="goog_rdk_31"/>
        <w:id w:val="225510707"/>
        <w:lock w:val="contentLocked"/>
      </w:sdtPr>
      <w:sdtContent>
        <w:tbl>
          <w:tblPr>
            <w:tblStyle w:val="afffff7"/>
            <w:tblW w:w="9420" w:type="dxa"/>
            <w:tblInd w:w="0" w:type="dxa"/>
            <w:tblLayout w:type="fixed"/>
            <w:tblLook w:val="0000" w:firstRow="0" w:lastRow="0" w:firstColumn="0" w:lastColumn="0" w:noHBand="0" w:noVBand="0"/>
          </w:tblPr>
          <w:tblGrid>
            <w:gridCol w:w="2291"/>
            <w:gridCol w:w="3345"/>
            <w:gridCol w:w="3784"/>
          </w:tblGrid>
          <w:tr w:rsidR="001A73E7" w14:paraId="2DAF8EFC" w14:textId="77777777">
            <w:trPr>
              <w:cantSplit/>
              <w:tblHeader/>
            </w:trPr>
            <w:tc>
              <w:tcPr>
                <w:tcW w:w="2291" w:type="dxa"/>
                <w:tcBorders>
                  <w:top w:val="single" w:sz="4" w:space="0" w:color="000000"/>
                  <w:left w:val="single" w:sz="4" w:space="0" w:color="000000"/>
                  <w:bottom w:val="single" w:sz="4" w:space="0" w:color="000000"/>
                  <w:right w:val="single" w:sz="4" w:space="0" w:color="000000"/>
                </w:tcBorders>
                <w:shd w:val="clear" w:color="auto" w:fill="EFEFEF"/>
              </w:tcPr>
              <w:p w14:paraId="2E86D48D" w14:textId="77777777" w:rsidR="001A73E7" w:rsidRDefault="00000000">
                <w:pPr>
                  <w:ind w:left="0" w:hanging="2"/>
                  <w:rPr>
                    <w:rFonts w:ascii="Calibri" w:eastAsia="Calibri" w:hAnsi="Calibri" w:cs="Calibri"/>
                  </w:rPr>
                </w:pPr>
                <w:r>
                  <w:rPr>
                    <w:rFonts w:ascii="Calibri" w:eastAsia="Calibri" w:hAnsi="Calibri" w:cs="Calibri"/>
                    <w:b/>
                  </w:rPr>
                  <w:t>Columnas</w:t>
                </w:r>
              </w:p>
            </w:tc>
            <w:tc>
              <w:tcPr>
                <w:tcW w:w="3345" w:type="dxa"/>
                <w:tcBorders>
                  <w:top w:val="single" w:sz="4" w:space="0" w:color="000000"/>
                  <w:left w:val="single" w:sz="4" w:space="0" w:color="000000"/>
                  <w:bottom w:val="single" w:sz="4" w:space="0" w:color="000000"/>
                  <w:right w:val="single" w:sz="4" w:space="0" w:color="000000"/>
                </w:tcBorders>
                <w:shd w:val="clear" w:color="auto" w:fill="EFEFEF"/>
              </w:tcPr>
              <w:p w14:paraId="0594FEB1" w14:textId="77777777" w:rsidR="001A73E7" w:rsidRDefault="00000000">
                <w:pPr>
                  <w:ind w:left="0" w:hanging="2"/>
                  <w:rPr>
                    <w:rFonts w:ascii="Calibri" w:eastAsia="Calibri" w:hAnsi="Calibri" w:cs="Calibri"/>
                  </w:rPr>
                </w:pPr>
                <w:r>
                  <w:rPr>
                    <w:rFonts w:ascii="Calibri" w:eastAsia="Calibri" w:hAnsi="Calibri" w:cs="Calibri"/>
                    <w:b/>
                  </w:rPr>
                  <w:t>Asociación</w:t>
                </w:r>
              </w:p>
            </w:tc>
            <w:tc>
              <w:tcPr>
                <w:tcW w:w="3784" w:type="dxa"/>
                <w:tcBorders>
                  <w:top w:val="single" w:sz="4" w:space="0" w:color="000000"/>
                  <w:left w:val="single" w:sz="4" w:space="0" w:color="000000"/>
                  <w:bottom w:val="single" w:sz="4" w:space="0" w:color="000000"/>
                  <w:right w:val="single" w:sz="4" w:space="0" w:color="000000"/>
                </w:tcBorders>
                <w:shd w:val="clear" w:color="auto" w:fill="EFEFEF"/>
              </w:tcPr>
              <w:p w14:paraId="3FFB7B22" w14:textId="77777777" w:rsidR="001A73E7" w:rsidRDefault="00000000">
                <w:pPr>
                  <w:ind w:left="0" w:hanging="2"/>
                  <w:rPr>
                    <w:rFonts w:ascii="Calibri" w:eastAsia="Calibri" w:hAnsi="Calibri" w:cs="Calibri"/>
                  </w:rPr>
                </w:pPr>
                <w:r>
                  <w:rPr>
                    <w:rFonts w:ascii="Calibri" w:eastAsia="Calibri" w:hAnsi="Calibri" w:cs="Calibri"/>
                    <w:b/>
                  </w:rPr>
                  <w:t>Notas</w:t>
                </w:r>
              </w:p>
            </w:tc>
          </w:tr>
          <w:tr w:rsidR="001A73E7" w14:paraId="2285300A" w14:textId="77777777">
            <w:trPr>
              <w:trHeight w:val="338"/>
            </w:trPr>
            <w:tc>
              <w:tcPr>
                <w:tcW w:w="2291" w:type="dxa"/>
                <w:tcBorders>
                  <w:top w:val="single" w:sz="4" w:space="0" w:color="000000"/>
                  <w:left w:val="single" w:sz="4" w:space="0" w:color="000000"/>
                  <w:bottom w:val="single" w:sz="4" w:space="0" w:color="000000"/>
                  <w:right w:val="single" w:sz="4" w:space="0" w:color="000000"/>
                </w:tcBorders>
              </w:tcPr>
              <w:p w14:paraId="430D25E6" w14:textId="77777777" w:rsidR="001A73E7" w:rsidRDefault="00000000">
                <w:pPr>
                  <w:ind w:left="0" w:hanging="2"/>
                  <w:rPr>
                    <w:rFonts w:ascii="Calibri" w:eastAsia="Calibri" w:hAnsi="Calibri" w:cs="Calibri"/>
                  </w:rPr>
                </w:pPr>
                <w:r>
                  <w:rPr>
                    <w:rFonts w:ascii="Calibri" w:eastAsia="Calibri" w:hAnsi="Calibri" w:cs="Calibri"/>
                  </w:rPr>
                  <w:t>PK</w:t>
                </w:r>
              </w:p>
            </w:tc>
            <w:tc>
              <w:tcPr>
                <w:tcW w:w="3345" w:type="dxa"/>
                <w:tcBorders>
                  <w:top w:val="single" w:sz="4" w:space="0" w:color="000000"/>
                  <w:left w:val="single" w:sz="4" w:space="0" w:color="000000"/>
                  <w:bottom w:val="single" w:sz="4" w:space="0" w:color="000000"/>
                  <w:right w:val="single" w:sz="4" w:space="0" w:color="000000"/>
                </w:tcBorders>
              </w:tcPr>
              <w:p w14:paraId="6A73C5EA" w14:textId="77777777" w:rsidR="001A73E7" w:rsidRDefault="00000000">
                <w:pPr>
                  <w:ind w:left="0" w:hanging="2"/>
                  <w:rPr>
                    <w:rFonts w:ascii="Calibri" w:eastAsia="Calibri" w:hAnsi="Calibri" w:cs="Calibri"/>
                  </w:rPr>
                </w:pPr>
                <w:r>
                  <w:rPr>
                    <w:rFonts w:ascii="Calibri" w:eastAsia="Calibri" w:hAnsi="Calibri" w:cs="Calibri"/>
                  </w:rPr>
                  <w:t>ID</w:t>
                </w:r>
              </w:p>
            </w:tc>
            <w:tc>
              <w:tcPr>
                <w:tcW w:w="3784" w:type="dxa"/>
                <w:tcBorders>
                  <w:top w:val="single" w:sz="4" w:space="0" w:color="000000"/>
                  <w:left w:val="single" w:sz="4" w:space="0" w:color="000000"/>
                  <w:bottom w:val="single" w:sz="4" w:space="0" w:color="000000"/>
                  <w:right w:val="single" w:sz="4" w:space="0" w:color="000000"/>
                </w:tcBorders>
              </w:tcPr>
              <w:p w14:paraId="767C8848" w14:textId="77777777" w:rsidR="001A73E7" w:rsidRDefault="00000000">
                <w:pPr>
                  <w:ind w:left="0" w:hanging="2"/>
                  <w:jc w:val="both"/>
                  <w:rPr>
                    <w:rFonts w:ascii="Calibri" w:eastAsia="Calibri" w:hAnsi="Calibri" w:cs="Calibri"/>
                  </w:rPr>
                </w:pPr>
                <w:r>
                  <w:rPr>
                    <w:rFonts w:ascii="Calibri" w:eastAsia="Calibri" w:hAnsi="Calibri" w:cs="Calibri"/>
                  </w:rPr>
                  <w:t>PRIMARY KEY</w:t>
                </w:r>
              </w:p>
            </w:tc>
          </w:tr>
          <w:tr w:rsidR="001A73E7" w14:paraId="325B5B5F" w14:textId="77777777">
            <w:trPr>
              <w:trHeight w:val="338"/>
            </w:trPr>
            <w:tc>
              <w:tcPr>
                <w:tcW w:w="2291" w:type="dxa"/>
                <w:tcBorders>
                  <w:top w:val="single" w:sz="4" w:space="0" w:color="000000"/>
                  <w:left w:val="single" w:sz="4" w:space="0" w:color="000000"/>
                  <w:bottom w:val="single" w:sz="4" w:space="0" w:color="000000"/>
                  <w:right w:val="single" w:sz="4" w:space="0" w:color="000000"/>
                </w:tcBorders>
              </w:tcPr>
              <w:p w14:paraId="6A90A91A" w14:textId="77777777" w:rsidR="001A73E7" w:rsidRDefault="00000000">
                <w:pPr>
                  <w:ind w:left="0" w:hanging="2"/>
                  <w:rPr>
                    <w:rFonts w:ascii="Calibri" w:eastAsia="Calibri" w:hAnsi="Calibri" w:cs="Calibri"/>
                  </w:rPr>
                </w:pPr>
                <w:r>
                  <w:rPr>
                    <w:rFonts w:ascii="Calibri" w:eastAsia="Calibri" w:hAnsi="Calibri" w:cs="Calibri"/>
                  </w:rPr>
                  <w:t>FK</w:t>
                </w:r>
              </w:p>
            </w:tc>
            <w:tc>
              <w:tcPr>
                <w:tcW w:w="3345" w:type="dxa"/>
                <w:tcBorders>
                  <w:top w:val="single" w:sz="4" w:space="0" w:color="000000"/>
                  <w:left w:val="single" w:sz="4" w:space="0" w:color="000000"/>
                  <w:bottom w:val="single" w:sz="4" w:space="0" w:color="000000"/>
                  <w:right w:val="single" w:sz="4" w:space="0" w:color="000000"/>
                </w:tcBorders>
              </w:tcPr>
              <w:p w14:paraId="4AB4307F" w14:textId="77777777" w:rsidR="001A73E7" w:rsidRDefault="00000000">
                <w:pPr>
                  <w:ind w:left="0" w:hanging="2"/>
                  <w:rPr>
                    <w:rFonts w:ascii="Calibri" w:eastAsia="Calibri" w:hAnsi="Calibri" w:cs="Calibri"/>
                  </w:rPr>
                </w:pPr>
                <w:r>
                  <w:rPr>
                    <w:rFonts w:ascii="Calibri" w:eastAsia="Calibri" w:hAnsi="Calibri" w:cs="Calibri"/>
                  </w:rPr>
                  <w:t>CLIENTE ID</w:t>
                </w:r>
              </w:p>
            </w:tc>
            <w:tc>
              <w:tcPr>
                <w:tcW w:w="3784" w:type="dxa"/>
                <w:tcBorders>
                  <w:top w:val="single" w:sz="4" w:space="0" w:color="000000"/>
                  <w:left w:val="single" w:sz="4" w:space="0" w:color="000000"/>
                  <w:bottom w:val="single" w:sz="4" w:space="0" w:color="000000"/>
                  <w:right w:val="single" w:sz="4" w:space="0" w:color="000000"/>
                </w:tcBorders>
              </w:tcPr>
              <w:p w14:paraId="7DB5611C" w14:textId="77777777" w:rsidR="001A73E7" w:rsidRDefault="00000000">
                <w:pPr>
                  <w:ind w:left="0" w:hanging="2"/>
                  <w:jc w:val="both"/>
                  <w:rPr>
                    <w:rFonts w:ascii="Calibri" w:eastAsia="Calibri" w:hAnsi="Calibri" w:cs="Calibri"/>
                  </w:rPr>
                </w:pPr>
                <w:r>
                  <w:rPr>
                    <w:rFonts w:ascii="Calibri" w:eastAsia="Calibri" w:hAnsi="Calibri" w:cs="Calibri"/>
                  </w:rPr>
                  <w:t>FOREING KEY</w:t>
                </w:r>
              </w:p>
            </w:tc>
          </w:tr>
          <w:tr w:rsidR="001A73E7" w14:paraId="390EFC4B" w14:textId="77777777">
            <w:trPr>
              <w:trHeight w:val="338"/>
            </w:trPr>
            <w:tc>
              <w:tcPr>
                <w:tcW w:w="2291" w:type="dxa"/>
                <w:tcBorders>
                  <w:top w:val="single" w:sz="4" w:space="0" w:color="000000"/>
                  <w:left w:val="single" w:sz="4" w:space="0" w:color="000000"/>
                  <w:bottom w:val="single" w:sz="4" w:space="0" w:color="000000"/>
                  <w:right w:val="single" w:sz="4" w:space="0" w:color="000000"/>
                </w:tcBorders>
              </w:tcPr>
              <w:p w14:paraId="75CD0A13" w14:textId="77777777" w:rsidR="001A73E7" w:rsidRDefault="00000000">
                <w:pPr>
                  <w:ind w:left="0" w:hanging="2"/>
                  <w:rPr>
                    <w:rFonts w:ascii="Calibri" w:eastAsia="Calibri" w:hAnsi="Calibri" w:cs="Calibri"/>
                  </w:rPr>
                </w:pPr>
                <w:r>
                  <w:rPr>
                    <w:rFonts w:ascii="Calibri" w:eastAsia="Calibri" w:hAnsi="Calibri" w:cs="Calibri"/>
                  </w:rPr>
                  <w:t>FK</w:t>
                </w:r>
              </w:p>
            </w:tc>
            <w:tc>
              <w:tcPr>
                <w:tcW w:w="3345" w:type="dxa"/>
                <w:tcBorders>
                  <w:top w:val="single" w:sz="4" w:space="0" w:color="000000"/>
                  <w:left w:val="single" w:sz="4" w:space="0" w:color="000000"/>
                  <w:bottom w:val="single" w:sz="4" w:space="0" w:color="000000"/>
                  <w:right w:val="single" w:sz="4" w:space="0" w:color="000000"/>
                </w:tcBorders>
              </w:tcPr>
              <w:p w14:paraId="56086E71" w14:textId="77777777" w:rsidR="001A73E7" w:rsidRDefault="00000000">
                <w:pPr>
                  <w:ind w:left="0" w:hanging="2"/>
                  <w:rPr>
                    <w:rFonts w:ascii="Calibri" w:eastAsia="Calibri" w:hAnsi="Calibri" w:cs="Calibri"/>
                  </w:rPr>
                </w:pPr>
                <w:r>
                  <w:rPr>
                    <w:rFonts w:ascii="Calibri" w:eastAsia="Calibri" w:hAnsi="Calibri" w:cs="Calibri"/>
                  </w:rPr>
                  <w:t>EQUIPO ID</w:t>
                </w:r>
              </w:p>
            </w:tc>
            <w:tc>
              <w:tcPr>
                <w:tcW w:w="3784" w:type="dxa"/>
                <w:tcBorders>
                  <w:top w:val="single" w:sz="4" w:space="0" w:color="000000"/>
                  <w:left w:val="single" w:sz="4" w:space="0" w:color="000000"/>
                  <w:bottom w:val="single" w:sz="4" w:space="0" w:color="000000"/>
                  <w:right w:val="single" w:sz="4" w:space="0" w:color="000000"/>
                </w:tcBorders>
              </w:tcPr>
              <w:p w14:paraId="1C81C27D" w14:textId="77777777" w:rsidR="001A73E7" w:rsidRDefault="00000000">
                <w:pPr>
                  <w:ind w:left="0" w:hanging="2"/>
                  <w:jc w:val="both"/>
                  <w:rPr>
                    <w:rFonts w:ascii="Calibri" w:eastAsia="Calibri" w:hAnsi="Calibri" w:cs="Calibri"/>
                  </w:rPr>
                </w:pPr>
                <w:r>
                  <w:rPr>
                    <w:rFonts w:ascii="Calibri" w:eastAsia="Calibri" w:hAnsi="Calibri" w:cs="Calibri"/>
                  </w:rPr>
                  <w:t>FOREING KEY</w:t>
                </w:r>
              </w:p>
            </w:tc>
          </w:tr>
          <w:tr w:rsidR="001A73E7" w14:paraId="3FCDA998" w14:textId="77777777">
            <w:trPr>
              <w:trHeight w:val="338"/>
            </w:trPr>
            <w:tc>
              <w:tcPr>
                <w:tcW w:w="2291" w:type="dxa"/>
                <w:tcBorders>
                  <w:top w:val="single" w:sz="4" w:space="0" w:color="000000"/>
                  <w:left w:val="single" w:sz="4" w:space="0" w:color="000000"/>
                  <w:bottom w:val="single" w:sz="4" w:space="0" w:color="000000"/>
                  <w:right w:val="single" w:sz="4" w:space="0" w:color="000000"/>
                </w:tcBorders>
              </w:tcPr>
              <w:p w14:paraId="0EF19CA5" w14:textId="77777777" w:rsidR="001A73E7" w:rsidRDefault="00000000">
                <w:pPr>
                  <w:ind w:left="0" w:hanging="2"/>
                  <w:rPr>
                    <w:rFonts w:ascii="Calibri" w:eastAsia="Calibri" w:hAnsi="Calibri" w:cs="Calibri"/>
                  </w:rPr>
                </w:pPr>
                <w:r>
                  <w:rPr>
                    <w:rFonts w:ascii="Calibri" w:eastAsia="Calibri" w:hAnsi="Calibri" w:cs="Calibri"/>
                  </w:rPr>
                  <w:t>FK</w:t>
                </w:r>
              </w:p>
            </w:tc>
            <w:tc>
              <w:tcPr>
                <w:tcW w:w="3345" w:type="dxa"/>
                <w:tcBorders>
                  <w:top w:val="single" w:sz="4" w:space="0" w:color="000000"/>
                  <w:left w:val="single" w:sz="4" w:space="0" w:color="000000"/>
                  <w:bottom w:val="single" w:sz="4" w:space="0" w:color="000000"/>
                  <w:right w:val="single" w:sz="4" w:space="0" w:color="000000"/>
                </w:tcBorders>
              </w:tcPr>
              <w:p w14:paraId="66131FC9" w14:textId="77777777" w:rsidR="001A73E7" w:rsidRDefault="00000000">
                <w:pPr>
                  <w:ind w:left="0" w:hanging="2"/>
                  <w:rPr>
                    <w:rFonts w:ascii="Calibri" w:eastAsia="Calibri" w:hAnsi="Calibri" w:cs="Calibri"/>
                  </w:rPr>
                </w:pPr>
                <w:r>
                  <w:rPr>
                    <w:rFonts w:ascii="Calibri" w:eastAsia="Calibri" w:hAnsi="Calibri" w:cs="Calibri"/>
                  </w:rPr>
                  <w:t>TECNICO ID</w:t>
                </w:r>
              </w:p>
            </w:tc>
            <w:tc>
              <w:tcPr>
                <w:tcW w:w="3784" w:type="dxa"/>
                <w:tcBorders>
                  <w:top w:val="single" w:sz="4" w:space="0" w:color="000000"/>
                  <w:left w:val="single" w:sz="4" w:space="0" w:color="000000"/>
                  <w:bottom w:val="single" w:sz="4" w:space="0" w:color="000000"/>
                  <w:right w:val="single" w:sz="4" w:space="0" w:color="000000"/>
                </w:tcBorders>
              </w:tcPr>
              <w:p w14:paraId="06B7448E" w14:textId="77777777" w:rsidR="001A73E7" w:rsidRDefault="00000000">
                <w:pPr>
                  <w:ind w:left="0" w:hanging="2"/>
                  <w:jc w:val="both"/>
                  <w:rPr>
                    <w:rFonts w:ascii="Calibri" w:eastAsia="Calibri" w:hAnsi="Calibri" w:cs="Calibri"/>
                  </w:rPr>
                </w:pPr>
                <w:r>
                  <w:rPr>
                    <w:rFonts w:ascii="Calibri" w:eastAsia="Calibri" w:hAnsi="Calibri" w:cs="Calibri"/>
                  </w:rPr>
                  <w:t>FOREING KEY</w:t>
                </w:r>
              </w:p>
            </w:tc>
          </w:tr>
        </w:tbl>
      </w:sdtContent>
    </w:sdt>
    <w:p w14:paraId="4FEFF3ED" w14:textId="77777777" w:rsidR="001A73E7" w:rsidRDefault="001A73E7">
      <w:pPr>
        <w:keepNext/>
        <w:spacing w:before="240" w:after="60"/>
        <w:ind w:left="0" w:hanging="2"/>
        <w:rPr>
          <w:rFonts w:ascii="Calibri" w:eastAsia="Calibri" w:hAnsi="Calibri" w:cs="Calibri"/>
        </w:rPr>
      </w:pPr>
    </w:p>
    <w:p w14:paraId="436D9E6B" w14:textId="77777777" w:rsidR="001A73E7" w:rsidRDefault="00000000">
      <w:pPr>
        <w:keepNext/>
        <w:spacing w:before="240" w:after="60"/>
        <w:ind w:left="0" w:hanging="2"/>
        <w:rPr>
          <w:rFonts w:ascii="Calibri" w:eastAsia="Calibri" w:hAnsi="Calibri" w:cs="Calibri"/>
        </w:rPr>
      </w:pPr>
      <w:r>
        <w:rPr>
          <w:rFonts w:ascii="Calibri" w:eastAsia="Calibri" w:hAnsi="Calibri" w:cs="Calibri"/>
        </w:rPr>
        <w:t>NOMBRE OBJETO: Tabla Reparación Detalle</w:t>
      </w:r>
    </w:p>
    <w:p w14:paraId="5F63481C" w14:textId="77777777" w:rsidR="001A73E7" w:rsidRDefault="001A73E7">
      <w:pPr>
        <w:ind w:left="0" w:hanging="2"/>
        <w:rPr>
          <w:rFonts w:ascii="Calibri" w:eastAsia="Calibri" w:hAnsi="Calibri" w:cs="Calibri"/>
        </w:rPr>
      </w:pPr>
    </w:p>
    <w:p w14:paraId="7ED240D2" w14:textId="77777777" w:rsidR="001A73E7" w:rsidRDefault="00000000">
      <w:pPr>
        <w:ind w:left="0" w:hanging="2"/>
        <w:rPr>
          <w:rFonts w:ascii="Calibri" w:eastAsia="Calibri" w:hAnsi="Calibri" w:cs="Calibri"/>
        </w:rPr>
      </w:pPr>
      <w:r>
        <w:rPr>
          <w:rFonts w:ascii="Calibri" w:eastAsia="Calibri" w:hAnsi="Calibri" w:cs="Calibri"/>
          <w:b/>
        </w:rPr>
        <w:t>Columnas:</w:t>
      </w:r>
    </w:p>
    <w:sdt>
      <w:sdtPr>
        <w:tag w:val="goog_rdk_32"/>
        <w:id w:val="-898592183"/>
        <w:lock w:val="contentLocked"/>
      </w:sdtPr>
      <w:sdtContent>
        <w:tbl>
          <w:tblPr>
            <w:tblStyle w:val="afffff8"/>
            <w:tblW w:w="10311" w:type="dxa"/>
            <w:tblInd w:w="0" w:type="dxa"/>
            <w:tblLayout w:type="fixed"/>
            <w:tblLook w:val="0000" w:firstRow="0" w:lastRow="0" w:firstColumn="0" w:lastColumn="0" w:noHBand="0" w:noVBand="0"/>
          </w:tblPr>
          <w:tblGrid>
            <w:gridCol w:w="473"/>
            <w:gridCol w:w="2078"/>
            <w:gridCol w:w="709"/>
            <w:gridCol w:w="992"/>
            <w:gridCol w:w="992"/>
            <w:gridCol w:w="1213"/>
            <w:gridCol w:w="1134"/>
            <w:gridCol w:w="850"/>
            <w:gridCol w:w="993"/>
            <w:gridCol w:w="877"/>
          </w:tblGrid>
          <w:tr w:rsidR="001A73E7" w14:paraId="526A3E83" w14:textId="77777777">
            <w:trPr>
              <w:trHeight w:val="228"/>
            </w:trPr>
            <w:tc>
              <w:tcPr>
                <w:tcW w:w="474" w:type="dxa"/>
                <w:tcBorders>
                  <w:top w:val="single" w:sz="4" w:space="0" w:color="000000"/>
                  <w:left w:val="single" w:sz="4" w:space="0" w:color="000000"/>
                  <w:bottom w:val="single" w:sz="4" w:space="0" w:color="000000"/>
                  <w:right w:val="single" w:sz="4" w:space="0" w:color="000000"/>
                </w:tcBorders>
                <w:shd w:val="clear" w:color="auto" w:fill="E6E6E6"/>
              </w:tcPr>
              <w:p w14:paraId="630DB2A5" w14:textId="77777777" w:rsidR="001A73E7" w:rsidRDefault="00000000">
                <w:pPr>
                  <w:ind w:left="0" w:hanging="2"/>
                  <w:rPr>
                    <w:rFonts w:ascii="Calibri" w:eastAsia="Calibri" w:hAnsi="Calibri" w:cs="Calibri"/>
                  </w:rPr>
                </w:pPr>
                <w:r>
                  <w:rPr>
                    <w:rFonts w:ascii="Calibri" w:eastAsia="Calibri" w:hAnsi="Calibri" w:cs="Calibri"/>
                    <w:b/>
                  </w:rPr>
                  <w:t>PK</w:t>
                </w:r>
              </w:p>
            </w:tc>
            <w:tc>
              <w:tcPr>
                <w:tcW w:w="2078" w:type="dxa"/>
                <w:tcBorders>
                  <w:top w:val="single" w:sz="4" w:space="0" w:color="000000"/>
                  <w:left w:val="single" w:sz="4" w:space="0" w:color="000000"/>
                  <w:bottom w:val="single" w:sz="4" w:space="0" w:color="000000"/>
                  <w:right w:val="single" w:sz="4" w:space="0" w:color="000000"/>
                </w:tcBorders>
                <w:shd w:val="clear" w:color="auto" w:fill="E6E6E6"/>
              </w:tcPr>
              <w:p w14:paraId="1F8B559C" w14:textId="77777777" w:rsidR="001A73E7" w:rsidRDefault="00000000">
                <w:pPr>
                  <w:ind w:left="0" w:hanging="2"/>
                  <w:rPr>
                    <w:rFonts w:ascii="Calibri" w:eastAsia="Calibri" w:hAnsi="Calibri" w:cs="Calibri"/>
                  </w:rPr>
                </w:pPr>
                <w:r>
                  <w:rPr>
                    <w:rFonts w:ascii="Calibri" w:eastAsia="Calibri" w:hAnsi="Calibri" w:cs="Calibri"/>
                    <w:b/>
                  </w:rPr>
                  <w:t>Nombre</w:t>
                </w:r>
              </w:p>
            </w:tc>
            <w:tc>
              <w:tcPr>
                <w:tcW w:w="709" w:type="dxa"/>
                <w:tcBorders>
                  <w:top w:val="single" w:sz="4" w:space="0" w:color="000000"/>
                  <w:left w:val="single" w:sz="4" w:space="0" w:color="000000"/>
                  <w:bottom w:val="single" w:sz="4" w:space="0" w:color="000000"/>
                  <w:right w:val="single" w:sz="4" w:space="0" w:color="000000"/>
                </w:tcBorders>
                <w:shd w:val="clear" w:color="auto" w:fill="E6E6E6"/>
              </w:tcPr>
              <w:p w14:paraId="3F600A34" w14:textId="77777777" w:rsidR="001A73E7" w:rsidRDefault="00000000">
                <w:pPr>
                  <w:ind w:left="0" w:hanging="2"/>
                  <w:rPr>
                    <w:rFonts w:ascii="Calibri" w:eastAsia="Calibri" w:hAnsi="Calibri" w:cs="Calibri"/>
                  </w:rPr>
                </w:pPr>
                <w:r>
                  <w:rPr>
                    <w:rFonts w:ascii="Calibri" w:eastAsia="Calibri" w:hAnsi="Calibri" w:cs="Calibri"/>
                    <w:b/>
                  </w:rPr>
                  <w:t>Tipo</w:t>
                </w:r>
              </w:p>
            </w:tc>
            <w:tc>
              <w:tcPr>
                <w:tcW w:w="992" w:type="dxa"/>
                <w:tcBorders>
                  <w:top w:val="single" w:sz="4" w:space="0" w:color="000000"/>
                  <w:left w:val="single" w:sz="4" w:space="0" w:color="000000"/>
                  <w:bottom w:val="single" w:sz="4" w:space="0" w:color="000000"/>
                  <w:right w:val="single" w:sz="4" w:space="0" w:color="000000"/>
                </w:tcBorders>
                <w:shd w:val="clear" w:color="auto" w:fill="E6E6E6"/>
              </w:tcPr>
              <w:p w14:paraId="62744022" w14:textId="77777777" w:rsidR="001A73E7" w:rsidRDefault="00000000">
                <w:pPr>
                  <w:ind w:left="0" w:hanging="2"/>
                  <w:rPr>
                    <w:rFonts w:ascii="Calibri" w:eastAsia="Calibri" w:hAnsi="Calibri" w:cs="Calibri"/>
                  </w:rPr>
                </w:pPr>
                <w:r>
                  <w:rPr>
                    <w:rFonts w:ascii="Calibri" w:eastAsia="Calibri" w:hAnsi="Calibri" w:cs="Calibri"/>
                    <w:b/>
                  </w:rPr>
                  <w:t>No Nulo</w:t>
                </w:r>
              </w:p>
            </w:tc>
            <w:tc>
              <w:tcPr>
                <w:tcW w:w="992" w:type="dxa"/>
                <w:tcBorders>
                  <w:top w:val="single" w:sz="4" w:space="0" w:color="000000"/>
                  <w:left w:val="single" w:sz="4" w:space="0" w:color="000000"/>
                  <w:bottom w:val="single" w:sz="4" w:space="0" w:color="000000"/>
                  <w:right w:val="single" w:sz="4" w:space="0" w:color="000000"/>
                </w:tcBorders>
                <w:shd w:val="clear" w:color="auto" w:fill="E6E6E6"/>
              </w:tcPr>
              <w:p w14:paraId="20CD50FD" w14:textId="77777777" w:rsidR="001A73E7" w:rsidRDefault="00000000">
                <w:pPr>
                  <w:ind w:left="0" w:hanging="2"/>
                  <w:rPr>
                    <w:rFonts w:ascii="Calibri" w:eastAsia="Calibri" w:hAnsi="Calibri" w:cs="Calibri"/>
                  </w:rPr>
                </w:pPr>
                <w:r>
                  <w:rPr>
                    <w:rFonts w:ascii="Calibri" w:eastAsia="Calibri" w:hAnsi="Calibri" w:cs="Calibri"/>
                    <w:b/>
                  </w:rPr>
                  <w:t>Único</w:t>
                </w:r>
              </w:p>
            </w:tc>
            <w:tc>
              <w:tcPr>
                <w:tcW w:w="1213" w:type="dxa"/>
                <w:tcBorders>
                  <w:top w:val="single" w:sz="4" w:space="0" w:color="000000"/>
                  <w:left w:val="single" w:sz="4" w:space="0" w:color="000000"/>
                  <w:bottom w:val="single" w:sz="4" w:space="0" w:color="000000"/>
                  <w:right w:val="single" w:sz="4" w:space="0" w:color="000000"/>
                </w:tcBorders>
                <w:shd w:val="clear" w:color="auto" w:fill="E6E6E6"/>
              </w:tcPr>
              <w:p w14:paraId="7FA8BE51" w14:textId="77777777" w:rsidR="001A73E7" w:rsidRDefault="00000000">
                <w:pPr>
                  <w:ind w:left="0" w:hanging="2"/>
                  <w:rPr>
                    <w:rFonts w:ascii="Calibri" w:eastAsia="Calibri" w:hAnsi="Calibri" w:cs="Calibri"/>
                  </w:rPr>
                </w:pPr>
                <w:r>
                  <w:rPr>
                    <w:rFonts w:ascii="Calibri" w:eastAsia="Calibri" w:hAnsi="Calibri" w:cs="Calibri"/>
                    <w:b/>
                  </w:rPr>
                  <w:t>Longitud</w:t>
                </w:r>
              </w:p>
            </w:tc>
            <w:tc>
              <w:tcPr>
                <w:tcW w:w="1134" w:type="dxa"/>
                <w:tcBorders>
                  <w:top w:val="single" w:sz="4" w:space="0" w:color="000000"/>
                  <w:left w:val="single" w:sz="4" w:space="0" w:color="000000"/>
                  <w:bottom w:val="single" w:sz="4" w:space="0" w:color="000000"/>
                  <w:right w:val="single" w:sz="4" w:space="0" w:color="000000"/>
                </w:tcBorders>
                <w:shd w:val="clear" w:color="auto" w:fill="E6E6E6"/>
              </w:tcPr>
              <w:p w14:paraId="079A236A" w14:textId="77777777" w:rsidR="001A73E7" w:rsidRDefault="00000000">
                <w:pPr>
                  <w:ind w:left="0" w:hanging="2"/>
                  <w:rPr>
                    <w:rFonts w:ascii="Calibri" w:eastAsia="Calibri" w:hAnsi="Calibri" w:cs="Calibri"/>
                  </w:rPr>
                </w:pPr>
                <w:r>
                  <w:rPr>
                    <w:rFonts w:ascii="Calibri" w:eastAsia="Calibri" w:hAnsi="Calibri" w:cs="Calibri"/>
                    <w:b/>
                  </w:rPr>
                  <w:t>Precisión</w:t>
                </w:r>
              </w:p>
            </w:tc>
            <w:tc>
              <w:tcPr>
                <w:tcW w:w="850" w:type="dxa"/>
                <w:tcBorders>
                  <w:top w:val="single" w:sz="4" w:space="0" w:color="000000"/>
                  <w:left w:val="single" w:sz="4" w:space="0" w:color="000000"/>
                  <w:bottom w:val="single" w:sz="4" w:space="0" w:color="000000"/>
                  <w:right w:val="single" w:sz="4" w:space="0" w:color="000000"/>
                </w:tcBorders>
                <w:shd w:val="clear" w:color="auto" w:fill="E6E6E6"/>
              </w:tcPr>
              <w:p w14:paraId="3F4D41E5" w14:textId="77777777" w:rsidR="001A73E7" w:rsidRDefault="00000000">
                <w:pPr>
                  <w:ind w:left="0" w:hanging="2"/>
                  <w:rPr>
                    <w:rFonts w:ascii="Calibri" w:eastAsia="Calibri" w:hAnsi="Calibri" w:cs="Calibri"/>
                  </w:rPr>
                </w:pPr>
                <w:r>
                  <w:rPr>
                    <w:rFonts w:ascii="Calibri" w:eastAsia="Calibri" w:hAnsi="Calibri" w:cs="Calibri"/>
                    <w:b/>
                  </w:rPr>
                  <w:t>Escala</w:t>
                </w:r>
              </w:p>
            </w:tc>
            <w:tc>
              <w:tcPr>
                <w:tcW w:w="993" w:type="dxa"/>
                <w:tcBorders>
                  <w:top w:val="single" w:sz="4" w:space="0" w:color="000000"/>
                  <w:left w:val="single" w:sz="4" w:space="0" w:color="000000"/>
                  <w:bottom w:val="single" w:sz="4" w:space="0" w:color="000000"/>
                  <w:right w:val="single" w:sz="4" w:space="0" w:color="000000"/>
                </w:tcBorders>
                <w:shd w:val="clear" w:color="auto" w:fill="E6E6E6"/>
              </w:tcPr>
              <w:p w14:paraId="11E5C45D" w14:textId="77777777" w:rsidR="001A73E7" w:rsidRDefault="00000000">
                <w:pPr>
                  <w:ind w:left="0" w:hanging="2"/>
                  <w:rPr>
                    <w:rFonts w:ascii="Calibri" w:eastAsia="Calibri" w:hAnsi="Calibri" w:cs="Calibri"/>
                  </w:rPr>
                </w:pPr>
                <w:r>
                  <w:rPr>
                    <w:rFonts w:ascii="Calibri" w:eastAsia="Calibri" w:hAnsi="Calibri" w:cs="Calibri"/>
                    <w:b/>
                  </w:rPr>
                  <w:t>Inicial</w:t>
                </w:r>
              </w:p>
            </w:tc>
            <w:tc>
              <w:tcPr>
                <w:tcW w:w="877" w:type="dxa"/>
                <w:tcBorders>
                  <w:top w:val="single" w:sz="4" w:space="0" w:color="000000"/>
                  <w:left w:val="single" w:sz="4" w:space="0" w:color="000000"/>
                  <w:bottom w:val="single" w:sz="4" w:space="0" w:color="000000"/>
                  <w:right w:val="single" w:sz="4" w:space="0" w:color="000000"/>
                </w:tcBorders>
                <w:shd w:val="clear" w:color="auto" w:fill="E6E6E6"/>
              </w:tcPr>
              <w:p w14:paraId="36AAD2EA" w14:textId="77777777" w:rsidR="001A73E7" w:rsidRDefault="00000000">
                <w:pPr>
                  <w:ind w:left="0" w:hanging="2"/>
                  <w:rPr>
                    <w:rFonts w:ascii="Calibri" w:eastAsia="Calibri" w:hAnsi="Calibri" w:cs="Calibri"/>
                  </w:rPr>
                </w:pPr>
                <w:r>
                  <w:rPr>
                    <w:rFonts w:ascii="Calibri" w:eastAsia="Calibri" w:hAnsi="Calibri" w:cs="Calibri"/>
                    <w:b/>
                  </w:rPr>
                  <w:t>Notas</w:t>
                </w:r>
              </w:p>
            </w:tc>
          </w:tr>
          <w:tr w:rsidR="001A73E7" w14:paraId="27FB3BA5" w14:textId="77777777">
            <w:trPr>
              <w:trHeight w:val="254"/>
            </w:trPr>
            <w:tc>
              <w:tcPr>
                <w:tcW w:w="474" w:type="dxa"/>
                <w:tcBorders>
                  <w:top w:val="single" w:sz="4" w:space="0" w:color="000000"/>
                  <w:left w:val="single" w:sz="4" w:space="0" w:color="000000"/>
                  <w:bottom w:val="single" w:sz="4" w:space="0" w:color="000000"/>
                  <w:right w:val="single" w:sz="4" w:space="0" w:color="000000"/>
                </w:tcBorders>
              </w:tcPr>
              <w:p w14:paraId="50ED09D2" w14:textId="77777777" w:rsidR="001A73E7" w:rsidRDefault="00000000">
                <w:pPr>
                  <w:ind w:left="0" w:hanging="2"/>
                  <w:rPr>
                    <w:rFonts w:ascii="Calibri" w:eastAsia="Calibri" w:hAnsi="Calibri" w:cs="Calibri"/>
                  </w:rPr>
                </w:pPr>
                <w:r>
                  <w:rPr>
                    <w:rFonts w:ascii="Calibri" w:eastAsia="Calibri" w:hAnsi="Calibri" w:cs="Calibri"/>
                  </w:rPr>
                  <w:t>PK</w:t>
                </w:r>
              </w:p>
            </w:tc>
            <w:tc>
              <w:tcPr>
                <w:tcW w:w="2078" w:type="dxa"/>
                <w:tcBorders>
                  <w:top w:val="single" w:sz="4" w:space="0" w:color="000000"/>
                  <w:left w:val="single" w:sz="4" w:space="0" w:color="000000"/>
                  <w:bottom w:val="single" w:sz="4" w:space="0" w:color="000000"/>
                  <w:right w:val="single" w:sz="4" w:space="0" w:color="000000"/>
                </w:tcBorders>
              </w:tcPr>
              <w:p w14:paraId="309E9C26" w14:textId="77777777" w:rsidR="001A73E7" w:rsidRDefault="00000000">
                <w:pPr>
                  <w:ind w:left="0" w:hanging="2"/>
                  <w:rPr>
                    <w:rFonts w:ascii="Calibri" w:eastAsia="Calibri" w:hAnsi="Calibri" w:cs="Calibri"/>
                  </w:rPr>
                </w:pPr>
                <w:r>
                  <w:rPr>
                    <w:rFonts w:ascii="Calibri" w:eastAsia="Calibri" w:hAnsi="Calibri" w:cs="Calibri"/>
                  </w:rPr>
                  <w:t>ID</w:t>
                </w:r>
              </w:p>
            </w:tc>
            <w:tc>
              <w:tcPr>
                <w:tcW w:w="709" w:type="dxa"/>
                <w:tcBorders>
                  <w:top w:val="single" w:sz="4" w:space="0" w:color="000000"/>
                  <w:left w:val="single" w:sz="4" w:space="0" w:color="000000"/>
                  <w:bottom w:val="single" w:sz="4" w:space="0" w:color="000000"/>
                  <w:right w:val="single" w:sz="4" w:space="0" w:color="000000"/>
                </w:tcBorders>
              </w:tcPr>
              <w:p w14:paraId="4FD935FF" w14:textId="77777777" w:rsidR="001A73E7" w:rsidRDefault="00000000">
                <w:pPr>
                  <w:ind w:left="0" w:hanging="2"/>
                  <w:rPr>
                    <w:rFonts w:ascii="Calibri" w:eastAsia="Calibri" w:hAnsi="Calibri" w:cs="Calibri"/>
                  </w:rPr>
                </w:pPr>
                <w:r>
                  <w:rPr>
                    <w:rFonts w:ascii="Calibri" w:eastAsia="Calibri" w:hAnsi="Calibri" w:cs="Calibri"/>
                  </w:rPr>
                  <w:t>INT</w:t>
                </w:r>
              </w:p>
            </w:tc>
            <w:tc>
              <w:tcPr>
                <w:tcW w:w="992" w:type="dxa"/>
                <w:tcBorders>
                  <w:top w:val="single" w:sz="4" w:space="0" w:color="000000"/>
                  <w:left w:val="single" w:sz="4" w:space="0" w:color="000000"/>
                  <w:bottom w:val="single" w:sz="4" w:space="0" w:color="000000"/>
                  <w:right w:val="single" w:sz="4" w:space="0" w:color="000000"/>
                </w:tcBorders>
              </w:tcPr>
              <w:p w14:paraId="5AF94975" w14:textId="77777777" w:rsidR="001A73E7" w:rsidRDefault="00000000">
                <w:pPr>
                  <w:ind w:left="0" w:hanging="2"/>
                  <w:rPr>
                    <w:rFonts w:ascii="Calibri" w:eastAsia="Calibri" w:hAnsi="Calibri" w:cs="Calibri"/>
                  </w:rPr>
                </w:pPr>
                <w:r>
                  <w:rPr>
                    <w:rFonts w:ascii="Calibri" w:eastAsia="Calibri" w:hAnsi="Calibri" w:cs="Calibri"/>
                  </w:rPr>
                  <w:t>NOT NULL</w:t>
                </w:r>
              </w:p>
            </w:tc>
            <w:tc>
              <w:tcPr>
                <w:tcW w:w="992" w:type="dxa"/>
                <w:tcBorders>
                  <w:top w:val="single" w:sz="4" w:space="0" w:color="000000"/>
                  <w:left w:val="single" w:sz="4" w:space="0" w:color="000000"/>
                  <w:bottom w:val="single" w:sz="4" w:space="0" w:color="000000"/>
                  <w:right w:val="single" w:sz="4" w:space="0" w:color="000000"/>
                </w:tcBorders>
              </w:tcPr>
              <w:p w14:paraId="2883F4D5" w14:textId="77777777" w:rsidR="001A73E7" w:rsidRDefault="001A73E7">
                <w:pPr>
                  <w:ind w:left="0" w:hanging="2"/>
                  <w:rPr>
                    <w:rFonts w:ascii="Calibri" w:eastAsia="Calibri" w:hAnsi="Calibri" w:cs="Calibri"/>
                  </w:rPr>
                </w:pPr>
              </w:p>
            </w:tc>
            <w:tc>
              <w:tcPr>
                <w:tcW w:w="1213" w:type="dxa"/>
                <w:tcBorders>
                  <w:top w:val="single" w:sz="4" w:space="0" w:color="000000"/>
                  <w:left w:val="single" w:sz="4" w:space="0" w:color="000000"/>
                  <w:bottom w:val="single" w:sz="4" w:space="0" w:color="000000"/>
                  <w:right w:val="single" w:sz="4" w:space="0" w:color="000000"/>
                </w:tcBorders>
              </w:tcPr>
              <w:p w14:paraId="6954555C" w14:textId="77777777" w:rsidR="001A73E7" w:rsidRDefault="00000000">
                <w:pPr>
                  <w:ind w:left="0" w:hanging="2"/>
                  <w:rPr>
                    <w:rFonts w:ascii="Calibri" w:eastAsia="Calibri" w:hAnsi="Calibri" w:cs="Calibri"/>
                  </w:rPr>
                </w:pPr>
                <w:r>
                  <w:rPr>
                    <w:rFonts w:ascii="Calibri" w:eastAsia="Calibri" w:hAnsi="Calibri" w:cs="Calibri"/>
                  </w:rPr>
                  <w:t>1,1</w:t>
                </w:r>
              </w:p>
            </w:tc>
            <w:tc>
              <w:tcPr>
                <w:tcW w:w="1134" w:type="dxa"/>
                <w:tcBorders>
                  <w:top w:val="single" w:sz="4" w:space="0" w:color="000000"/>
                  <w:left w:val="single" w:sz="4" w:space="0" w:color="000000"/>
                  <w:bottom w:val="single" w:sz="4" w:space="0" w:color="000000"/>
                  <w:right w:val="single" w:sz="4" w:space="0" w:color="000000"/>
                </w:tcBorders>
              </w:tcPr>
              <w:p w14:paraId="635B9D49" w14:textId="77777777" w:rsidR="001A73E7" w:rsidRDefault="001A73E7">
                <w:pPr>
                  <w:ind w:left="0" w:hanging="2"/>
                  <w:rPr>
                    <w:rFonts w:ascii="Calibri" w:eastAsia="Calibri" w:hAnsi="Calibri" w:cs="Calibri"/>
                  </w:rPr>
                </w:pPr>
              </w:p>
            </w:tc>
            <w:tc>
              <w:tcPr>
                <w:tcW w:w="850" w:type="dxa"/>
                <w:tcBorders>
                  <w:top w:val="single" w:sz="4" w:space="0" w:color="000000"/>
                  <w:left w:val="single" w:sz="4" w:space="0" w:color="000000"/>
                  <w:bottom w:val="single" w:sz="4" w:space="0" w:color="000000"/>
                  <w:right w:val="single" w:sz="4" w:space="0" w:color="000000"/>
                </w:tcBorders>
              </w:tcPr>
              <w:p w14:paraId="4CADE4D1" w14:textId="77777777" w:rsidR="001A73E7" w:rsidRDefault="001A73E7">
                <w:pPr>
                  <w:ind w:left="0" w:hanging="2"/>
                  <w:rPr>
                    <w:rFonts w:ascii="Calibri" w:eastAsia="Calibri" w:hAnsi="Calibri" w:cs="Calibri"/>
                  </w:rPr>
                </w:pPr>
              </w:p>
            </w:tc>
            <w:tc>
              <w:tcPr>
                <w:tcW w:w="993" w:type="dxa"/>
                <w:tcBorders>
                  <w:top w:val="single" w:sz="4" w:space="0" w:color="000000"/>
                  <w:left w:val="single" w:sz="4" w:space="0" w:color="000000"/>
                  <w:bottom w:val="single" w:sz="4" w:space="0" w:color="000000"/>
                  <w:right w:val="single" w:sz="4" w:space="0" w:color="000000"/>
                </w:tcBorders>
              </w:tcPr>
              <w:p w14:paraId="463003F6" w14:textId="77777777" w:rsidR="001A73E7" w:rsidRDefault="001A73E7">
                <w:pPr>
                  <w:ind w:left="0" w:hanging="2"/>
                  <w:rPr>
                    <w:rFonts w:ascii="Calibri" w:eastAsia="Calibri" w:hAnsi="Calibri" w:cs="Calibri"/>
                  </w:rPr>
                </w:pPr>
              </w:p>
            </w:tc>
            <w:tc>
              <w:tcPr>
                <w:tcW w:w="877" w:type="dxa"/>
                <w:tcBorders>
                  <w:top w:val="single" w:sz="4" w:space="0" w:color="000000"/>
                  <w:left w:val="single" w:sz="4" w:space="0" w:color="000000"/>
                  <w:bottom w:val="single" w:sz="4" w:space="0" w:color="000000"/>
                  <w:right w:val="single" w:sz="4" w:space="0" w:color="000000"/>
                </w:tcBorders>
              </w:tcPr>
              <w:p w14:paraId="3B14CCA2" w14:textId="77777777" w:rsidR="001A73E7" w:rsidRDefault="001A73E7">
                <w:pPr>
                  <w:ind w:left="0" w:hanging="2"/>
                  <w:rPr>
                    <w:rFonts w:ascii="Calibri" w:eastAsia="Calibri" w:hAnsi="Calibri" w:cs="Calibri"/>
                  </w:rPr>
                </w:pPr>
              </w:p>
            </w:tc>
          </w:tr>
          <w:tr w:rsidR="001A73E7" w14:paraId="40E14C36" w14:textId="77777777">
            <w:trPr>
              <w:trHeight w:val="223"/>
            </w:trPr>
            <w:tc>
              <w:tcPr>
                <w:tcW w:w="474" w:type="dxa"/>
                <w:tcBorders>
                  <w:top w:val="single" w:sz="4" w:space="0" w:color="000000"/>
                  <w:left w:val="single" w:sz="4" w:space="0" w:color="000000"/>
                  <w:bottom w:val="single" w:sz="4" w:space="0" w:color="000000"/>
                  <w:right w:val="single" w:sz="4" w:space="0" w:color="000000"/>
                </w:tcBorders>
              </w:tcPr>
              <w:p w14:paraId="6C2BE5C8" w14:textId="77777777" w:rsidR="001A73E7" w:rsidRDefault="001A73E7">
                <w:pPr>
                  <w:ind w:left="0" w:hanging="2"/>
                  <w:rPr>
                    <w:rFonts w:ascii="Calibri" w:eastAsia="Calibri" w:hAnsi="Calibri" w:cs="Calibri"/>
                  </w:rPr>
                </w:pPr>
              </w:p>
            </w:tc>
            <w:tc>
              <w:tcPr>
                <w:tcW w:w="2078" w:type="dxa"/>
                <w:tcBorders>
                  <w:top w:val="single" w:sz="4" w:space="0" w:color="000000"/>
                  <w:left w:val="single" w:sz="4" w:space="0" w:color="000000"/>
                  <w:bottom w:val="single" w:sz="4" w:space="0" w:color="000000"/>
                  <w:right w:val="single" w:sz="4" w:space="0" w:color="000000"/>
                </w:tcBorders>
              </w:tcPr>
              <w:p w14:paraId="6B1B1660" w14:textId="77777777" w:rsidR="001A73E7" w:rsidRDefault="00000000">
                <w:pPr>
                  <w:ind w:left="0" w:hanging="2"/>
                  <w:rPr>
                    <w:rFonts w:ascii="Calibri" w:eastAsia="Calibri" w:hAnsi="Calibri" w:cs="Calibri"/>
                  </w:rPr>
                </w:pPr>
                <w:r>
                  <w:rPr>
                    <w:rFonts w:ascii="Calibri" w:eastAsia="Calibri" w:hAnsi="Calibri" w:cs="Calibri"/>
                  </w:rPr>
                  <w:t>Reparacion ID</w:t>
                </w:r>
              </w:p>
            </w:tc>
            <w:tc>
              <w:tcPr>
                <w:tcW w:w="709" w:type="dxa"/>
                <w:tcBorders>
                  <w:top w:val="single" w:sz="4" w:space="0" w:color="000000"/>
                  <w:left w:val="single" w:sz="4" w:space="0" w:color="000000"/>
                  <w:bottom w:val="single" w:sz="4" w:space="0" w:color="000000"/>
                  <w:right w:val="single" w:sz="4" w:space="0" w:color="000000"/>
                </w:tcBorders>
              </w:tcPr>
              <w:p w14:paraId="0936504C" w14:textId="77777777" w:rsidR="001A73E7" w:rsidRDefault="00000000">
                <w:pPr>
                  <w:ind w:left="0" w:hanging="2"/>
                  <w:rPr>
                    <w:rFonts w:ascii="Calibri" w:eastAsia="Calibri" w:hAnsi="Calibri" w:cs="Calibri"/>
                  </w:rPr>
                </w:pPr>
                <w:r>
                  <w:rPr>
                    <w:rFonts w:ascii="Calibri" w:eastAsia="Calibri" w:hAnsi="Calibri" w:cs="Calibri"/>
                  </w:rPr>
                  <w:t>INT</w:t>
                </w:r>
              </w:p>
            </w:tc>
            <w:tc>
              <w:tcPr>
                <w:tcW w:w="992" w:type="dxa"/>
                <w:tcBorders>
                  <w:top w:val="single" w:sz="4" w:space="0" w:color="000000"/>
                  <w:left w:val="single" w:sz="4" w:space="0" w:color="000000"/>
                  <w:bottom w:val="single" w:sz="4" w:space="0" w:color="000000"/>
                  <w:right w:val="single" w:sz="4" w:space="0" w:color="000000"/>
                </w:tcBorders>
              </w:tcPr>
              <w:p w14:paraId="03B32AFC" w14:textId="77777777" w:rsidR="001A73E7" w:rsidRDefault="00000000">
                <w:pPr>
                  <w:ind w:left="0" w:hanging="2"/>
                  <w:rPr>
                    <w:rFonts w:ascii="Calibri" w:eastAsia="Calibri" w:hAnsi="Calibri" w:cs="Calibri"/>
                  </w:rPr>
                </w:pPr>
                <w:r>
                  <w:rPr>
                    <w:rFonts w:ascii="Calibri" w:eastAsia="Calibri" w:hAnsi="Calibri" w:cs="Calibri"/>
                  </w:rPr>
                  <w:t>NOT NULL</w:t>
                </w:r>
              </w:p>
            </w:tc>
            <w:tc>
              <w:tcPr>
                <w:tcW w:w="992" w:type="dxa"/>
                <w:tcBorders>
                  <w:top w:val="single" w:sz="4" w:space="0" w:color="000000"/>
                  <w:left w:val="single" w:sz="4" w:space="0" w:color="000000"/>
                  <w:bottom w:val="single" w:sz="4" w:space="0" w:color="000000"/>
                  <w:right w:val="single" w:sz="4" w:space="0" w:color="000000"/>
                </w:tcBorders>
              </w:tcPr>
              <w:p w14:paraId="0B84C1F1" w14:textId="77777777" w:rsidR="001A73E7" w:rsidRDefault="001A73E7">
                <w:pPr>
                  <w:ind w:left="0" w:hanging="2"/>
                  <w:rPr>
                    <w:rFonts w:ascii="Calibri" w:eastAsia="Calibri" w:hAnsi="Calibri" w:cs="Calibri"/>
                  </w:rPr>
                </w:pPr>
              </w:p>
            </w:tc>
            <w:tc>
              <w:tcPr>
                <w:tcW w:w="1213" w:type="dxa"/>
                <w:tcBorders>
                  <w:top w:val="single" w:sz="4" w:space="0" w:color="000000"/>
                  <w:left w:val="single" w:sz="4" w:space="0" w:color="000000"/>
                  <w:bottom w:val="single" w:sz="4" w:space="0" w:color="000000"/>
                  <w:right w:val="single" w:sz="4" w:space="0" w:color="000000"/>
                </w:tcBorders>
              </w:tcPr>
              <w:p w14:paraId="7F10FD75" w14:textId="77777777" w:rsidR="001A73E7" w:rsidRDefault="001A73E7">
                <w:pPr>
                  <w:ind w:left="0" w:hanging="2"/>
                  <w:rPr>
                    <w:rFonts w:ascii="Calibri" w:eastAsia="Calibri" w:hAnsi="Calibri" w:cs="Calibri"/>
                  </w:rPr>
                </w:pPr>
              </w:p>
            </w:tc>
            <w:tc>
              <w:tcPr>
                <w:tcW w:w="1134" w:type="dxa"/>
                <w:tcBorders>
                  <w:top w:val="single" w:sz="4" w:space="0" w:color="000000"/>
                  <w:left w:val="single" w:sz="4" w:space="0" w:color="000000"/>
                  <w:bottom w:val="single" w:sz="4" w:space="0" w:color="000000"/>
                  <w:right w:val="single" w:sz="4" w:space="0" w:color="000000"/>
                </w:tcBorders>
              </w:tcPr>
              <w:p w14:paraId="49D87993" w14:textId="77777777" w:rsidR="001A73E7" w:rsidRDefault="001A73E7">
                <w:pPr>
                  <w:ind w:left="0" w:hanging="2"/>
                  <w:rPr>
                    <w:rFonts w:ascii="Calibri" w:eastAsia="Calibri" w:hAnsi="Calibri" w:cs="Calibri"/>
                  </w:rPr>
                </w:pPr>
              </w:p>
            </w:tc>
            <w:tc>
              <w:tcPr>
                <w:tcW w:w="850" w:type="dxa"/>
                <w:tcBorders>
                  <w:top w:val="single" w:sz="4" w:space="0" w:color="000000"/>
                  <w:left w:val="single" w:sz="4" w:space="0" w:color="000000"/>
                  <w:bottom w:val="single" w:sz="4" w:space="0" w:color="000000"/>
                  <w:right w:val="single" w:sz="4" w:space="0" w:color="000000"/>
                </w:tcBorders>
              </w:tcPr>
              <w:p w14:paraId="10BCD0DA" w14:textId="77777777" w:rsidR="001A73E7" w:rsidRDefault="001A73E7">
                <w:pPr>
                  <w:ind w:left="0" w:hanging="2"/>
                  <w:rPr>
                    <w:rFonts w:ascii="Calibri" w:eastAsia="Calibri" w:hAnsi="Calibri" w:cs="Calibri"/>
                  </w:rPr>
                </w:pPr>
              </w:p>
            </w:tc>
            <w:tc>
              <w:tcPr>
                <w:tcW w:w="993" w:type="dxa"/>
                <w:tcBorders>
                  <w:top w:val="single" w:sz="4" w:space="0" w:color="000000"/>
                  <w:left w:val="single" w:sz="4" w:space="0" w:color="000000"/>
                  <w:bottom w:val="single" w:sz="4" w:space="0" w:color="000000"/>
                  <w:right w:val="single" w:sz="4" w:space="0" w:color="000000"/>
                </w:tcBorders>
              </w:tcPr>
              <w:p w14:paraId="36A4E382" w14:textId="77777777" w:rsidR="001A73E7" w:rsidRDefault="001A73E7">
                <w:pPr>
                  <w:ind w:left="0" w:hanging="2"/>
                  <w:rPr>
                    <w:rFonts w:ascii="Calibri" w:eastAsia="Calibri" w:hAnsi="Calibri" w:cs="Calibri"/>
                  </w:rPr>
                </w:pPr>
              </w:p>
            </w:tc>
            <w:tc>
              <w:tcPr>
                <w:tcW w:w="877" w:type="dxa"/>
                <w:tcBorders>
                  <w:top w:val="single" w:sz="4" w:space="0" w:color="000000"/>
                  <w:left w:val="single" w:sz="4" w:space="0" w:color="000000"/>
                  <w:bottom w:val="single" w:sz="4" w:space="0" w:color="000000"/>
                  <w:right w:val="single" w:sz="4" w:space="0" w:color="000000"/>
                </w:tcBorders>
              </w:tcPr>
              <w:p w14:paraId="6EB8C16C" w14:textId="77777777" w:rsidR="001A73E7" w:rsidRDefault="001A73E7">
                <w:pPr>
                  <w:ind w:left="0" w:hanging="2"/>
                  <w:rPr>
                    <w:rFonts w:ascii="Calibri" w:eastAsia="Calibri" w:hAnsi="Calibri" w:cs="Calibri"/>
                  </w:rPr>
                </w:pPr>
              </w:p>
            </w:tc>
          </w:tr>
          <w:tr w:rsidR="001A73E7" w14:paraId="5ECB69A4" w14:textId="77777777">
            <w:trPr>
              <w:trHeight w:val="223"/>
            </w:trPr>
            <w:tc>
              <w:tcPr>
                <w:tcW w:w="474" w:type="dxa"/>
                <w:tcBorders>
                  <w:top w:val="single" w:sz="4" w:space="0" w:color="000000"/>
                  <w:left w:val="single" w:sz="4" w:space="0" w:color="000000"/>
                  <w:bottom w:val="single" w:sz="4" w:space="0" w:color="000000"/>
                  <w:right w:val="single" w:sz="4" w:space="0" w:color="000000"/>
                </w:tcBorders>
              </w:tcPr>
              <w:p w14:paraId="1E3596C0" w14:textId="77777777" w:rsidR="001A73E7" w:rsidRDefault="001A73E7">
                <w:pPr>
                  <w:ind w:left="0" w:hanging="2"/>
                  <w:rPr>
                    <w:rFonts w:ascii="Calibri" w:eastAsia="Calibri" w:hAnsi="Calibri" w:cs="Calibri"/>
                  </w:rPr>
                </w:pPr>
              </w:p>
            </w:tc>
            <w:tc>
              <w:tcPr>
                <w:tcW w:w="2078" w:type="dxa"/>
                <w:tcBorders>
                  <w:top w:val="single" w:sz="4" w:space="0" w:color="000000"/>
                  <w:left w:val="single" w:sz="4" w:space="0" w:color="000000"/>
                  <w:bottom w:val="single" w:sz="4" w:space="0" w:color="000000"/>
                  <w:right w:val="single" w:sz="4" w:space="0" w:color="000000"/>
                </w:tcBorders>
              </w:tcPr>
              <w:p w14:paraId="08E50325" w14:textId="77777777" w:rsidR="001A73E7" w:rsidRDefault="00000000">
                <w:pPr>
                  <w:ind w:left="0" w:hanging="2"/>
                  <w:rPr>
                    <w:rFonts w:ascii="Calibri" w:eastAsia="Calibri" w:hAnsi="Calibri" w:cs="Calibri"/>
                  </w:rPr>
                </w:pPr>
                <w:r>
                  <w:rPr>
                    <w:rFonts w:ascii="Calibri" w:eastAsia="Calibri" w:hAnsi="Calibri" w:cs="Calibri"/>
                  </w:rPr>
                  <w:t>TIPO</w:t>
                </w:r>
              </w:p>
            </w:tc>
            <w:tc>
              <w:tcPr>
                <w:tcW w:w="709" w:type="dxa"/>
                <w:tcBorders>
                  <w:top w:val="single" w:sz="4" w:space="0" w:color="000000"/>
                  <w:left w:val="single" w:sz="4" w:space="0" w:color="000000"/>
                  <w:bottom w:val="single" w:sz="4" w:space="0" w:color="000000"/>
                  <w:right w:val="single" w:sz="4" w:space="0" w:color="000000"/>
                </w:tcBorders>
              </w:tcPr>
              <w:p w14:paraId="54B6492E" w14:textId="77777777" w:rsidR="001A73E7" w:rsidRDefault="00000000">
                <w:pPr>
                  <w:ind w:left="0" w:hanging="2"/>
                  <w:rPr>
                    <w:rFonts w:ascii="Calibri" w:eastAsia="Calibri" w:hAnsi="Calibri" w:cs="Calibri"/>
                  </w:rPr>
                </w:pPr>
                <w:r>
                  <w:rPr>
                    <w:rFonts w:ascii="Calibri" w:eastAsia="Calibri" w:hAnsi="Calibri" w:cs="Calibri"/>
                  </w:rPr>
                  <w:t>VARCHAR</w:t>
                </w:r>
              </w:p>
            </w:tc>
            <w:tc>
              <w:tcPr>
                <w:tcW w:w="992" w:type="dxa"/>
                <w:tcBorders>
                  <w:top w:val="single" w:sz="4" w:space="0" w:color="000000"/>
                  <w:left w:val="single" w:sz="4" w:space="0" w:color="000000"/>
                  <w:bottom w:val="single" w:sz="4" w:space="0" w:color="000000"/>
                  <w:right w:val="single" w:sz="4" w:space="0" w:color="000000"/>
                </w:tcBorders>
              </w:tcPr>
              <w:p w14:paraId="70224007" w14:textId="77777777" w:rsidR="001A73E7" w:rsidRDefault="00000000">
                <w:pPr>
                  <w:ind w:left="0" w:hanging="2"/>
                  <w:rPr>
                    <w:rFonts w:ascii="Calibri" w:eastAsia="Calibri" w:hAnsi="Calibri" w:cs="Calibri"/>
                  </w:rPr>
                </w:pPr>
                <w:r>
                  <w:rPr>
                    <w:rFonts w:ascii="Calibri" w:eastAsia="Calibri" w:hAnsi="Calibri" w:cs="Calibri"/>
                  </w:rPr>
                  <w:t>NOT NULL</w:t>
                </w:r>
              </w:p>
            </w:tc>
            <w:tc>
              <w:tcPr>
                <w:tcW w:w="992" w:type="dxa"/>
                <w:tcBorders>
                  <w:top w:val="single" w:sz="4" w:space="0" w:color="000000"/>
                  <w:left w:val="single" w:sz="4" w:space="0" w:color="000000"/>
                  <w:bottom w:val="single" w:sz="4" w:space="0" w:color="000000"/>
                  <w:right w:val="single" w:sz="4" w:space="0" w:color="000000"/>
                </w:tcBorders>
              </w:tcPr>
              <w:p w14:paraId="6CFF2FF8" w14:textId="77777777" w:rsidR="001A73E7" w:rsidRDefault="001A73E7">
                <w:pPr>
                  <w:ind w:left="0" w:hanging="2"/>
                  <w:rPr>
                    <w:rFonts w:ascii="Calibri" w:eastAsia="Calibri" w:hAnsi="Calibri" w:cs="Calibri"/>
                  </w:rPr>
                </w:pPr>
              </w:p>
            </w:tc>
            <w:tc>
              <w:tcPr>
                <w:tcW w:w="1213" w:type="dxa"/>
                <w:tcBorders>
                  <w:top w:val="single" w:sz="4" w:space="0" w:color="000000"/>
                  <w:left w:val="single" w:sz="4" w:space="0" w:color="000000"/>
                  <w:bottom w:val="single" w:sz="4" w:space="0" w:color="000000"/>
                  <w:right w:val="single" w:sz="4" w:space="0" w:color="000000"/>
                </w:tcBorders>
              </w:tcPr>
              <w:p w14:paraId="14E03ECC" w14:textId="77777777" w:rsidR="001A73E7" w:rsidRDefault="00000000">
                <w:pPr>
                  <w:ind w:left="0" w:hanging="2"/>
                  <w:rPr>
                    <w:rFonts w:ascii="Calibri" w:eastAsia="Calibri" w:hAnsi="Calibri" w:cs="Calibri"/>
                  </w:rPr>
                </w:pPr>
                <w:r>
                  <w:rPr>
                    <w:rFonts w:ascii="Calibri" w:eastAsia="Calibri" w:hAnsi="Calibri" w:cs="Calibri"/>
                  </w:rPr>
                  <w:t>50</w:t>
                </w:r>
              </w:p>
            </w:tc>
            <w:tc>
              <w:tcPr>
                <w:tcW w:w="1134" w:type="dxa"/>
                <w:tcBorders>
                  <w:top w:val="single" w:sz="4" w:space="0" w:color="000000"/>
                  <w:left w:val="single" w:sz="4" w:space="0" w:color="000000"/>
                  <w:bottom w:val="single" w:sz="4" w:space="0" w:color="000000"/>
                  <w:right w:val="single" w:sz="4" w:space="0" w:color="000000"/>
                </w:tcBorders>
              </w:tcPr>
              <w:p w14:paraId="79D5DBC4" w14:textId="77777777" w:rsidR="001A73E7" w:rsidRDefault="001A73E7">
                <w:pPr>
                  <w:ind w:left="0" w:hanging="2"/>
                  <w:rPr>
                    <w:rFonts w:ascii="Calibri" w:eastAsia="Calibri" w:hAnsi="Calibri" w:cs="Calibri"/>
                  </w:rPr>
                </w:pPr>
              </w:p>
            </w:tc>
            <w:tc>
              <w:tcPr>
                <w:tcW w:w="850" w:type="dxa"/>
                <w:tcBorders>
                  <w:top w:val="single" w:sz="4" w:space="0" w:color="000000"/>
                  <w:left w:val="single" w:sz="4" w:space="0" w:color="000000"/>
                  <w:bottom w:val="single" w:sz="4" w:space="0" w:color="000000"/>
                  <w:right w:val="single" w:sz="4" w:space="0" w:color="000000"/>
                </w:tcBorders>
              </w:tcPr>
              <w:p w14:paraId="1C5CEF3B" w14:textId="77777777" w:rsidR="001A73E7" w:rsidRDefault="001A73E7">
                <w:pPr>
                  <w:ind w:left="0" w:hanging="2"/>
                  <w:rPr>
                    <w:rFonts w:ascii="Calibri" w:eastAsia="Calibri" w:hAnsi="Calibri" w:cs="Calibri"/>
                  </w:rPr>
                </w:pPr>
              </w:p>
            </w:tc>
            <w:tc>
              <w:tcPr>
                <w:tcW w:w="993" w:type="dxa"/>
                <w:tcBorders>
                  <w:top w:val="single" w:sz="4" w:space="0" w:color="000000"/>
                  <w:left w:val="single" w:sz="4" w:space="0" w:color="000000"/>
                  <w:bottom w:val="single" w:sz="4" w:space="0" w:color="000000"/>
                  <w:right w:val="single" w:sz="4" w:space="0" w:color="000000"/>
                </w:tcBorders>
              </w:tcPr>
              <w:p w14:paraId="34527C2E" w14:textId="77777777" w:rsidR="001A73E7" w:rsidRDefault="001A73E7">
                <w:pPr>
                  <w:ind w:left="0" w:hanging="2"/>
                  <w:rPr>
                    <w:rFonts w:ascii="Calibri" w:eastAsia="Calibri" w:hAnsi="Calibri" w:cs="Calibri"/>
                  </w:rPr>
                </w:pPr>
              </w:p>
            </w:tc>
            <w:tc>
              <w:tcPr>
                <w:tcW w:w="877" w:type="dxa"/>
                <w:tcBorders>
                  <w:top w:val="single" w:sz="4" w:space="0" w:color="000000"/>
                  <w:left w:val="single" w:sz="4" w:space="0" w:color="000000"/>
                  <w:bottom w:val="single" w:sz="4" w:space="0" w:color="000000"/>
                  <w:right w:val="single" w:sz="4" w:space="0" w:color="000000"/>
                </w:tcBorders>
              </w:tcPr>
              <w:p w14:paraId="5B72D111" w14:textId="77777777" w:rsidR="001A73E7" w:rsidRDefault="001A73E7">
                <w:pPr>
                  <w:ind w:left="0" w:hanging="2"/>
                  <w:rPr>
                    <w:rFonts w:ascii="Calibri" w:eastAsia="Calibri" w:hAnsi="Calibri" w:cs="Calibri"/>
                  </w:rPr>
                </w:pPr>
              </w:p>
            </w:tc>
          </w:tr>
          <w:tr w:rsidR="001A73E7" w14:paraId="2856B4E0" w14:textId="77777777">
            <w:trPr>
              <w:trHeight w:val="223"/>
            </w:trPr>
            <w:tc>
              <w:tcPr>
                <w:tcW w:w="474" w:type="dxa"/>
                <w:tcBorders>
                  <w:top w:val="single" w:sz="4" w:space="0" w:color="000000"/>
                  <w:left w:val="single" w:sz="4" w:space="0" w:color="000000"/>
                  <w:bottom w:val="single" w:sz="4" w:space="0" w:color="000000"/>
                  <w:right w:val="single" w:sz="4" w:space="0" w:color="000000"/>
                </w:tcBorders>
              </w:tcPr>
              <w:p w14:paraId="3CA0AB12" w14:textId="77777777" w:rsidR="001A73E7" w:rsidRDefault="001A73E7">
                <w:pPr>
                  <w:ind w:left="0" w:hanging="2"/>
                  <w:rPr>
                    <w:rFonts w:ascii="Calibri" w:eastAsia="Calibri" w:hAnsi="Calibri" w:cs="Calibri"/>
                  </w:rPr>
                </w:pPr>
              </w:p>
            </w:tc>
            <w:tc>
              <w:tcPr>
                <w:tcW w:w="2078" w:type="dxa"/>
                <w:tcBorders>
                  <w:top w:val="single" w:sz="4" w:space="0" w:color="000000"/>
                  <w:left w:val="single" w:sz="4" w:space="0" w:color="000000"/>
                  <w:bottom w:val="single" w:sz="4" w:space="0" w:color="000000"/>
                  <w:right w:val="single" w:sz="4" w:space="0" w:color="000000"/>
                </w:tcBorders>
              </w:tcPr>
              <w:p w14:paraId="7ACF99FE" w14:textId="77777777" w:rsidR="001A73E7" w:rsidRDefault="00000000">
                <w:pPr>
                  <w:ind w:left="0" w:hanging="2"/>
                  <w:rPr>
                    <w:rFonts w:ascii="Calibri" w:eastAsia="Calibri" w:hAnsi="Calibri" w:cs="Calibri"/>
                  </w:rPr>
                </w:pPr>
                <w:r>
                  <w:rPr>
                    <w:rFonts w:ascii="Calibri" w:eastAsia="Calibri" w:hAnsi="Calibri" w:cs="Calibri"/>
                  </w:rPr>
                  <w:t>ITEM ID</w:t>
                </w:r>
              </w:p>
            </w:tc>
            <w:tc>
              <w:tcPr>
                <w:tcW w:w="709" w:type="dxa"/>
                <w:tcBorders>
                  <w:top w:val="single" w:sz="4" w:space="0" w:color="000000"/>
                  <w:left w:val="single" w:sz="4" w:space="0" w:color="000000"/>
                  <w:bottom w:val="single" w:sz="4" w:space="0" w:color="000000"/>
                  <w:right w:val="single" w:sz="4" w:space="0" w:color="000000"/>
                </w:tcBorders>
              </w:tcPr>
              <w:p w14:paraId="095397EB" w14:textId="77777777" w:rsidR="001A73E7" w:rsidRDefault="00000000">
                <w:pPr>
                  <w:ind w:left="0" w:hanging="2"/>
                  <w:rPr>
                    <w:rFonts w:ascii="Calibri" w:eastAsia="Calibri" w:hAnsi="Calibri" w:cs="Calibri"/>
                  </w:rPr>
                </w:pPr>
                <w:r>
                  <w:rPr>
                    <w:rFonts w:ascii="Calibri" w:eastAsia="Calibri" w:hAnsi="Calibri" w:cs="Calibri"/>
                  </w:rPr>
                  <w:t>INT</w:t>
                </w:r>
              </w:p>
            </w:tc>
            <w:tc>
              <w:tcPr>
                <w:tcW w:w="992" w:type="dxa"/>
                <w:tcBorders>
                  <w:top w:val="single" w:sz="4" w:space="0" w:color="000000"/>
                  <w:left w:val="single" w:sz="4" w:space="0" w:color="000000"/>
                  <w:bottom w:val="single" w:sz="4" w:space="0" w:color="000000"/>
                  <w:right w:val="single" w:sz="4" w:space="0" w:color="000000"/>
                </w:tcBorders>
              </w:tcPr>
              <w:p w14:paraId="66F7C28C" w14:textId="77777777" w:rsidR="001A73E7" w:rsidRDefault="00000000">
                <w:pPr>
                  <w:ind w:left="0" w:hanging="2"/>
                  <w:rPr>
                    <w:rFonts w:ascii="Calibri" w:eastAsia="Calibri" w:hAnsi="Calibri" w:cs="Calibri"/>
                  </w:rPr>
                </w:pPr>
                <w:r>
                  <w:rPr>
                    <w:rFonts w:ascii="Calibri" w:eastAsia="Calibri" w:hAnsi="Calibri" w:cs="Calibri"/>
                  </w:rPr>
                  <w:t>NOT NULL</w:t>
                </w:r>
              </w:p>
            </w:tc>
            <w:tc>
              <w:tcPr>
                <w:tcW w:w="992" w:type="dxa"/>
                <w:tcBorders>
                  <w:top w:val="single" w:sz="4" w:space="0" w:color="000000"/>
                  <w:left w:val="single" w:sz="4" w:space="0" w:color="000000"/>
                  <w:bottom w:val="single" w:sz="4" w:space="0" w:color="000000"/>
                  <w:right w:val="single" w:sz="4" w:space="0" w:color="000000"/>
                </w:tcBorders>
              </w:tcPr>
              <w:p w14:paraId="49EF6D32" w14:textId="77777777" w:rsidR="001A73E7" w:rsidRDefault="001A73E7">
                <w:pPr>
                  <w:ind w:left="0" w:hanging="2"/>
                  <w:rPr>
                    <w:rFonts w:ascii="Calibri" w:eastAsia="Calibri" w:hAnsi="Calibri" w:cs="Calibri"/>
                  </w:rPr>
                </w:pPr>
              </w:p>
            </w:tc>
            <w:tc>
              <w:tcPr>
                <w:tcW w:w="1213" w:type="dxa"/>
                <w:tcBorders>
                  <w:top w:val="single" w:sz="4" w:space="0" w:color="000000"/>
                  <w:left w:val="single" w:sz="4" w:space="0" w:color="000000"/>
                  <w:bottom w:val="single" w:sz="4" w:space="0" w:color="000000"/>
                  <w:right w:val="single" w:sz="4" w:space="0" w:color="000000"/>
                </w:tcBorders>
              </w:tcPr>
              <w:p w14:paraId="013CE611" w14:textId="77777777" w:rsidR="001A73E7" w:rsidRDefault="001A73E7">
                <w:pPr>
                  <w:ind w:left="0" w:hanging="2"/>
                  <w:rPr>
                    <w:rFonts w:ascii="Calibri" w:eastAsia="Calibri" w:hAnsi="Calibri" w:cs="Calibri"/>
                  </w:rPr>
                </w:pPr>
              </w:p>
            </w:tc>
            <w:tc>
              <w:tcPr>
                <w:tcW w:w="1134" w:type="dxa"/>
                <w:tcBorders>
                  <w:top w:val="single" w:sz="4" w:space="0" w:color="000000"/>
                  <w:left w:val="single" w:sz="4" w:space="0" w:color="000000"/>
                  <w:bottom w:val="single" w:sz="4" w:space="0" w:color="000000"/>
                  <w:right w:val="single" w:sz="4" w:space="0" w:color="000000"/>
                </w:tcBorders>
              </w:tcPr>
              <w:p w14:paraId="1852D7EB" w14:textId="77777777" w:rsidR="001A73E7" w:rsidRDefault="001A73E7">
                <w:pPr>
                  <w:ind w:left="0" w:hanging="2"/>
                  <w:rPr>
                    <w:rFonts w:ascii="Calibri" w:eastAsia="Calibri" w:hAnsi="Calibri" w:cs="Calibri"/>
                  </w:rPr>
                </w:pPr>
              </w:p>
            </w:tc>
            <w:tc>
              <w:tcPr>
                <w:tcW w:w="850" w:type="dxa"/>
                <w:tcBorders>
                  <w:top w:val="single" w:sz="4" w:space="0" w:color="000000"/>
                  <w:left w:val="single" w:sz="4" w:space="0" w:color="000000"/>
                  <w:bottom w:val="single" w:sz="4" w:space="0" w:color="000000"/>
                  <w:right w:val="single" w:sz="4" w:space="0" w:color="000000"/>
                </w:tcBorders>
              </w:tcPr>
              <w:p w14:paraId="3D321FA0" w14:textId="77777777" w:rsidR="001A73E7" w:rsidRDefault="001A73E7">
                <w:pPr>
                  <w:ind w:left="0" w:hanging="2"/>
                  <w:rPr>
                    <w:rFonts w:ascii="Calibri" w:eastAsia="Calibri" w:hAnsi="Calibri" w:cs="Calibri"/>
                  </w:rPr>
                </w:pPr>
              </w:p>
            </w:tc>
            <w:tc>
              <w:tcPr>
                <w:tcW w:w="993" w:type="dxa"/>
                <w:tcBorders>
                  <w:top w:val="single" w:sz="4" w:space="0" w:color="000000"/>
                  <w:left w:val="single" w:sz="4" w:space="0" w:color="000000"/>
                  <w:bottom w:val="single" w:sz="4" w:space="0" w:color="000000"/>
                  <w:right w:val="single" w:sz="4" w:space="0" w:color="000000"/>
                </w:tcBorders>
              </w:tcPr>
              <w:p w14:paraId="46F40684" w14:textId="77777777" w:rsidR="001A73E7" w:rsidRDefault="001A73E7">
                <w:pPr>
                  <w:ind w:left="0" w:hanging="2"/>
                  <w:rPr>
                    <w:rFonts w:ascii="Calibri" w:eastAsia="Calibri" w:hAnsi="Calibri" w:cs="Calibri"/>
                  </w:rPr>
                </w:pPr>
              </w:p>
            </w:tc>
            <w:tc>
              <w:tcPr>
                <w:tcW w:w="877" w:type="dxa"/>
                <w:tcBorders>
                  <w:top w:val="single" w:sz="4" w:space="0" w:color="000000"/>
                  <w:left w:val="single" w:sz="4" w:space="0" w:color="000000"/>
                  <w:bottom w:val="single" w:sz="4" w:space="0" w:color="000000"/>
                  <w:right w:val="single" w:sz="4" w:space="0" w:color="000000"/>
                </w:tcBorders>
              </w:tcPr>
              <w:p w14:paraId="1AAADFC1" w14:textId="77777777" w:rsidR="001A73E7" w:rsidRDefault="00000000">
                <w:pPr>
                  <w:ind w:left="0" w:hanging="2"/>
                  <w:rPr>
                    <w:rFonts w:ascii="Calibri" w:eastAsia="Calibri" w:hAnsi="Calibri" w:cs="Calibri"/>
                  </w:rPr>
                </w:pPr>
              </w:p>
            </w:tc>
          </w:tr>
        </w:tbl>
      </w:sdtContent>
    </w:sdt>
    <w:p w14:paraId="2165ACF9" w14:textId="77777777" w:rsidR="001A73E7" w:rsidRDefault="00000000">
      <w:pPr>
        <w:widowControl w:val="0"/>
        <w:ind w:left="0" w:hanging="2"/>
        <w:rPr>
          <w:rFonts w:ascii="Calibri" w:eastAsia="Calibri" w:hAnsi="Calibri" w:cs="Calibri"/>
          <w:b/>
        </w:rPr>
      </w:pPr>
      <w:r>
        <w:rPr>
          <w:rFonts w:ascii="Calibri" w:eastAsia="Calibri" w:hAnsi="Calibri" w:cs="Calibri"/>
          <w:b/>
          <w:highlight w:val="white"/>
        </w:rPr>
        <w:t>Relaciones:</w:t>
      </w:r>
    </w:p>
    <w:sdt>
      <w:sdtPr>
        <w:tag w:val="goog_rdk_33"/>
        <w:id w:val="1345899739"/>
        <w:lock w:val="contentLocked"/>
      </w:sdtPr>
      <w:sdtContent>
        <w:tbl>
          <w:tblPr>
            <w:tblStyle w:val="afffff9"/>
            <w:tblW w:w="9420" w:type="dxa"/>
            <w:tblInd w:w="0" w:type="dxa"/>
            <w:tblLayout w:type="fixed"/>
            <w:tblLook w:val="0000" w:firstRow="0" w:lastRow="0" w:firstColumn="0" w:lastColumn="0" w:noHBand="0" w:noVBand="0"/>
          </w:tblPr>
          <w:tblGrid>
            <w:gridCol w:w="2291"/>
            <w:gridCol w:w="3345"/>
            <w:gridCol w:w="3784"/>
          </w:tblGrid>
          <w:tr w:rsidR="001A73E7" w14:paraId="301123F8" w14:textId="77777777">
            <w:trPr>
              <w:cantSplit/>
              <w:tblHeader/>
            </w:trPr>
            <w:tc>
              <w:tcPr>
                <w:tcW w:w="2291" w:type="dxa"/>
                <w:tcBorders>
                  <w:top w:val="single" w:sz="4" w:space="0" w:color="000000"/>
                  <w:left w:val="single" w:sz="4" w:space="0" w:color="000000"/>
                  <w:bottom w:val="single" w:sz="4" w:space="0" w:color="000000"/>
                  <w:right w:val="single" w:sz="4" w:space="0" w:color="000000"/>
                </w:tcBorders>
                <w:shd w:val="clear" w:color="auto" w:fill="EFEFEF"/>
              </w:tcPr>
              <w:p w14:paraId="54A99DC1" w14:textId="77777777" w:rsidR="001A73E7" w:rsidRDefault="00000000">
                <w:pPr>
                  <w:ind w:left="0" w:hanging="2"/>
                  <w:rPr>
                    <w:rFonts w:ascii="Calibri" w:eastAsia="Calibri" w:hAnsi="Calibri" w:cs="Calibri"/>
                  </w:rPr>
                </w:pPr>
                <w:r>
                  <w:rPr>
                    <w:rFonts w:ascii="Calibri" w:eastAsia="Calibri" w:hAnsi="Calibri" w:cs="Calibri"/>
                    <w:b/>
                  </w:rPr>
                  <w:t>Columnas</w:t>
                </w:r>
              </w:p>
            </w:tc>
            <w:tc>
              <w:tcPr>
                <w:tcW w:w="3345" w:type="dxa"/>
                <w:tcBorders>
                  <w:top w:val="single" w:sz="4" w:space="0" w:color="000000"/>
                  <w:left w:val="single" w:sz="4" w:space="0" w:color="000000"/>
                  <w:bottom w:val="single" w:sz="4" w:space="0" w:color="000000"/>
                  <w:right w:val="single" w:sz="4" w:space="0" w:color="000000"/>
                </w:tcBorders>
                <w:shd w:val="clear" w:color="auto" w:fill="EFEFEF"/>
              </w:tcPr>
              <w:p w14:paraId="0A15D207" w14:textId="77777777" w:rsidR="001A73E7" w:rsidRDefault="00000000">
                <w:pPr>
                  <w:ind w:left="0" w:hanging="2"/>
                  <w:rPr>
                    <w:rFonts w:ascii="Calibri" w:eastAsia="Calibri" w:hAnsi="Calibri" w:cs="Calibri"/>
                  </w:rPr>
                </w:pPr>
                <w:r>
                  <w:rPr>
                    <w:rFonts w:ascii="Calibri" w:eastAsia="Calibri" w:hAnsi="Calibri" w:cs="Calibri"/>
                    <w:b/>
                  </w:rPr>
                  <w:t>Asociación</w:t>
                </w:r>
              </w:p>
            </w:tc>
            <w:tc>
              <w:tcPr>
                <w:tcW w:w="3784" w:type="dxa"/>
                <w:tcBorders>
                  <w:top w:val="single" w:sz="4" w:space="0" w:color="000000"/>
                  <w:left w:val="single" w:sz="4" w:space="0" w:color="000000"/>
                  <w:bottom w:val="single" w:sz="4" w:space="0" w:color="000000"/>
                  <w:right w:val="single" w:sz="4" w:space="0" w:color="000000"/>
                </w:tcBorders>
                <w:shd w:val="clear" w:color="auto" w:fill="EFEFEF"/>
              </w:tcPr>
              <w:p w14:paraId="02271304" w14:textId="77777777" w:rsidR="001A73E7" w:rsidRDefault="00000000">
                <w:pPr>
                  <w:ind w:left="0" w:hanging="2"/>
                  <w:rPr>
                    <w:rFonts w:ascii="Calibri" w:eastAsia="Calibri" w:hAnsi="Calibri" w:cs="Calibri"/>
                  </w:rPr>
                </w:pPr>
                <w:r>
                  <w:rPr>
                    <w:rFonts w:ascii="Calibri" w:eastAsia="Calibri" w:hAnsi="Calibri" w:cs="Calibri"/>
                    <w:b/>
                  </w:rPr>
                  <w:t>Notas</w:t>
                </w:r>
              </w:p>
            </w:tc>
          </w:tr>
          <w:tr w:rsidR="001A73E7" w14:paraId="49A240D7" w14:textId="77777777">
            <w:trPr>
              <w:trHeight w:val="338"/>
            </w:trPr>
            <w:tc>
              <w:tcPr>
                <w:tcW w:w="2291" w:type="dxa"/>
                <w:tcBorders>
                  <w:top w:val="single" w:sz="4" w:space="0" w:color="000000"/>
                  <w:left w:val="single" w:sz="4" w:space="0" w:color="000000"/>
                  <w:bottom w:val="single" w:sz="4" w:space="0" w:color="000000"/>
                  <w:right w:val="single" w:sz="4" w:space="0" w:color="000000"/>
                </w:tcBorders>
              </w:tcPr>
              <w:p w14:paraId="1C9DBEAF" w14:textId="77777777" w:rsidR="001A73E7" w:rsidRDefault="00000000">
                <w:pPr>
                  <w:ind w:left="0" w:hanging="2"/>
                  <w:rPr>
                    <w:rFonts w:ascii="Calibri" w:eastAsia="Calibri" w:hAnsi="Calibri" w:cs="Calibri"/>
                  </w:rPr>
                </w:pPr>
                <w:r>
                  <w:rPr>
                    <w:rFonts w:ascii="Calibri" w:eastAsia="Calibri" w:hAnsi="Calibri" w:cs="Calibri"/>
                  </w:rPr>
                  <w:t>PK</w:t>
                </w:r>
              </w:p>
            </w:tc>
            <w:tc>
              <w:tcPr>
                <w:tcW w:w="3345" w:type="dxa"/>
                <w:tcBorders>
                  <w:top w:val="single" w:sz="4" w:space="0" w:color="000000"/>
                  <w:left w:val="single" w:sz="4" w:space="0" w:color="000000"/>
                  <w:bottom w:val="single" w:sz="4" w:space="0" w:color="000000"/>
                  <w:right w:val="single" w:sz="4" w:space="0" w:color="000000"/>
                </w:tcBorders>
              </w:tcPr>
              <w:p w14:paraId="6AA90508" w14:textId="77777777" w:rsidR="001A73E7" w:rsidRDefault="00000000">
                <w:pPr>
                  <w:ind w:left="0" w:hanging="2"/>
                  <w:rPr>
                    <w:rFonts w:ascii="Calibri" w:eastAsia="Calibri" w:hAnsi="Calibri" w:cs="Calibri"/>
                  </w:rPr>
                </w:pPr>
                <w:r>
                  <w:rPr>
                    <w:rFonts w:ascii="Calibri" w:eastAsia="Calibri" w:hAnsi="Calibri" w:cs="Calibri"/>
                  </w:rPr>
                  <w:t>ID</w:t>
                </w:r>
              </w:p>
            </w:tc>
            <w:tc>
              <w:tcPr>
                <w:tcW w:w="3784" w:type="dxa"/>
                <w:tcBorders>
                  <w:top w:val="single" w:sz="4" w:space="0" w:color="000000"/>
                  <w:left w:val="single" w:sz="4" w:space="0" w:color="000000"/>
                  <w:bottom w:val="single" w:sz="4" w:space="0" w:color="000000"/>
                  <w:right w:val="single" w:sz="4" w:space="0" w:color="000000"/>
                </w:tcBorders>
              </w:tcPr>
              <w:p w14:paraId="7132EC5B" w14:textId="77777777" w:rsidR="001A73E7" w:rsidRDefault="00000000">
                <w:pPr>
                  <w:ind w:left="0" w:hanging="2"/>
                  <w:jc w:val="both"/>
                  <w:rPr>
                    <w:rFonts w:ascii="Calibri" w:eastAsia="Calibri" w:hAnsi="Calibri" w:cs="Calibri"/>
                  </w:rPr>
                </w:pPr>
                <w:r>
                  <w:rPr>
                    <w:rFonts w:ascii="Calibri" w:eastAsia="Calibri" w:hAnsi="Calibri" w:cs="Calibri"/>
                  </w:rPr>
                  <w:t>PRIMARY KEY</w:t>
                </w:r>
              </w:p>
            </w:tc>
          </w:tr>
          <w:tr w:rsidR="001A73E7" w14:paraId="644EC9C9" w14:textId="77777777">
            <w:trPr>
              <w:trHeight w:val="338"/>
            </w:trPr>
            <w:tc>
              <w:tcPr>
                <w:tcW w:w="2291" w:type="dxa"/>
                <w:tcBorders>
                  <w:top w:val="single" w:sz="4" w:space="0" w:color="000000"/>
                  <w:left w:val="single" w:sz="4" w:space="0" w:color="000000"/>
                  <w:bottom w:val="single" w:sz="4" w:space="0" w:color="000000"/>
                  <w:right w:val="single" w:sz="4" w:space="0" w:color="000000"/>
                </w:tcBorders>
              </w:tcPr>
              <w:p w14:paraId="709E5397" w14:textId="77777777" w:rsidR="001A73E7" w:rsidRDefault="00000000">
                <w:pPr>
                  <w:ind w:left="0" w:hanging="2"/>
                  <w:rPr>
                    <w:rFonts w:ascii="Calibri" w:eastAsia="Calibri" w:hAnsi="Calibri" w:cs="Calibri"/>
                  </w:rPr>
                </w:pPr>
                <w:r>
                  <w:rPr>
                    <w:rFonts w:ascii="Calibri" w:eastAsia="Calibri" w:hAnsi="Calibri" w:cs="Calibri"/>
                  </w:rPr>
                  <w:t>FK</w:t>
                </w:r>
              </w:p>
            </w:tc>
            <w:tc>
              <w:tcPr>
                <w:tcW w:w="3345" w:type="dxa"/>
                <w:tcBorders>
                  <w:top w:val="single" w:sz="4" w:space="0" w:color="000000"/>
                  <w:left w:val="single" w:sz="4" w:space="0" w:color="000000"/>
                  <w:bottom w:val="single" w:sz="4" w:space="0" w:color="000000"/>
                  <w:right w:val="single" w:sz="4" w:space="0" w:color="000000"/>
                </w:tcBorders>
              </w:tcPr>
              <w:p w14:paraId="04F9BFBF" w14:textId="77777777" w:rsidR="001A73E7" w:rsidRDefault="00000000">
                <w:pPr>
                  <w:ind w:left="0" w:hanging="2"/>
                  <w:rPr>
                    <w:rFonts w:ascii="Calibri" w:eastAsia="Calibri" w:hAnsi="Calibri" w:cs="Calibri"/>
                  </w:rPr>
                </w:pPr>
                <w:r>
                  <w:rPr>
                    <w:rFonts w:ascii="Calibri" w:eastAsia="Calibri" w:hAnsi="Calibri" w:cs="Calibri"/>
                  </w:rPr>
                  <w:t>REPARACION ID</w:t>
                </w:r>
              </w:p>
            </w:tc>
            <w:tc>
              <w:tcPr>
                <w:tcW w:w="3784" w:type="dxa"/>
                <w:tcBorders>
                  <w:top w:val="single" w:sz="4" w:space="0" w:color="000000"/>
                  <w:left w:val="single" w:sz="4" w:space="0" w:color="000000"/>
                  <w:bottom w:val="single" w:sz="4" w:space="0" w:color="000000"/>
                  <w:right w:val="single" w:sz="4" w:space="0" w:color="000000"/>
                </w:tcBorders>
              </w:tcPr>
              <w:p w14:paraId="7C3DA779" w14:textId="77777777" w:rsidR="001A73E7" w:rsidRDefault="00000000">
                <w:pPr>
                  <w:ind w:left="0" w:hanging="2"/>
                  <w:jc w:val="both"/>
                  <w:rPr>
                    <w:rFonts w:ascii="Calibri" w:eastAsia="Calibri" w:hAnsi="Calibri" w:cs="Calibri"/>
                  </w:rPr>
                </w:pPr>
                <w:r>
                  <w:rPr>
                    <w:rFonts w:ascii="Calibri" w:eastAsia="Calibri" w:hAnsi="Calibri" w:cs="Calibri"/>
                  </w:rPr>
                  <w:t>FOREING KEY</w:t>
                </w:r>
              </w:p>
            </w:tc>
          </w:tr>
        </w:tbl>
      </w:sdtContent>
    </w:sdt>
    <w:p w14:paraId="3DA01589" w14:textId="77777777" w:rsidR="001A73E7" w:rsidRDefault="00000000">
      <w:pPr>
        <w:keepNext/>
        <w:spacing w:before="240" w:after="60"/>
        <w:ind w:left="0" w:hanging="2"/>
        <w:rPr>
          <w:rFonts w:ascii="Calibri" w:eastAsia="Calibri" w:hAnsi="Calibri" w:cs="Calibri"/>
        </w:rPr>
      </w:pPr>
      <w:bookmarkStart w:id="75" w:name="_heading=h.uus2gzpdbtxc" w:colFirst="0" w:colLast="0"/>
      <w:bookmarkEnd w:id="75"/>
      <w:r>
        <w:rPr>
          <w:rFonts w:ascii="Calibri" w:eastAsia="Calibri" w:hAnsi="Calibri" w:cs="Calibri"/>
        </w:rPr>
        <w:t>NOMBRE OBJETO: Tabla Usuario</w:t>
      </w:r>
    </w:p>
    <w:p w14:paraId="416709BA" w14:textId="77777777" w:rsidR="001A73E7" w:rsidRDefault="001A73E7">
      <w:pPr>
        <w:ind w:left="0" w:hanging="2"/>
        <w:rPr>
          <w:rFonts w:ascii="Calibri" w:eastAsia="Calibri" w:hAnsi="Calibri" w:cs="Calibri"/>
        </w:rPr>
      </w:pPr>
    </w:p>
    <w:p w14:paraId="28ED000F" w14:textId="77777777" w:rsidR="001A73E7" w:rsidRDefault="00000000">
      <w:pPr>
        <w:ind w:left="0" w:hanging="2"/>
        <w:rPr>
          <w:rFonts w:ascii="Calibri" w:eastAsia="Calibri" w:hAnsi="Calibri" w:cs="Calibri"/>
        </w:rPr>
      </w:pPr>
      <w:r>
        <w:rPr>
          <w:rFonts w:ascii="Calibri" w:eastAsia="Calibri" w:hAnsi="Calibri" w:cs="Calibri"/>
          <w:b/>
        </w:rPr>
        <w:t>Columnas:</w:t>
      </w:r>
    </w:p>
    <w:sdt>
      <w:sdtPr>
        <w:tag w:val="goog_rdk_34"/>
        <w:id w:val="1628889691"/>
        <w:lock w:val="contentLocked"/>
      </w:sdtPr>
      <w:sdtContent>
        <w:tbl>
          <w:tblPr>
            <w:tblStyle w:val="afffffa"/>
            <w:tblW w:w="10311" w:type="dxa"/>
            <w:tblInd w:w="0" w:type="dxa"/>
            <w:tblLayout w:type="fixed"/>
            <w:tblLook w:val="0000" w:firstRow="0" w:lastRow="0" w:firstColumn="0" w:lastColumn="0" w:noHBand="0" w:noVBand="0"/>
          </w:tblPr>
          <w:tblGrid>
            <w:gridCol w:w="473"/>
            <w:gridCol w:w="2078"/>
            <w:gridCol w:w="709"/>
            <w:gridCol w:w="992"/>
            <w:gridCol w:w="992"/>
            <w:gridCol w:w="1213"/>
            <w:gridCol w:w="1134"/>
            <w:gridCol w:w="850"/>
            <w:gridCol w:w="993"/>
            <w:gridCol w:w="877"/>
          </w:tblGrid>
          <w:tr w:rsidR="001A73E7" w14:paraId="66C35081" w14:textId="77777777">
            <w:trPr>
              <w:trHeight w:val="228"/>
            </w:trPr>
            <w:tc>
              <w:tcPr>
                <w:tcW w:w="474" w:type="dxa"/>
                <w:tcBorders>
                  <w:top w:val="single" w:sz="4" w:space="0" w:color="000000"/>
                  <w:left w:val="single" w:sz="4" w:space="0" w:color="000000"/>
                  <w:bottom w:val="single" w:sz="4" w:space="0" w:color="000000"/>
                  <w:right w:val="single" w:sz="4" w:space="0" w:color="000000"/>
                </w:tcBorders>
                <w:shd w:val="clear" w:color="auto" w:fill="E6E6E6"/>
              </w:tcPr>
              <w:p w14:paraId="272810F9" w14:textId="77777777" w:rsidR="001A73E7" w:rsidRDefault="00000000">
                <w:pPr>
                  <w:ind w:left="0" w:hanging="2"/>
                  <w:rPr>
                    <w:rFonts w:ascii="Calibri" w:eastAsia="Calibri" w:hAnsi="Calibri" w:cs="Calibri"/>
                  </w:rPr>
                </w:pPr>
                <w:r>
                  <w:rPr>
                    <w:rFonts w:ascii="Calibri" w:eastAsia="Calibri" w:hAnsi="Calibri" w:cs="Calibri"/>
                    <w:b/>
                  </w:rPr>
                  <w:t>PK</w:t>
                </w:r>
              </w:p>
            </w:tc>
            <w:tc>
              <w:tcPr>
                <w:tcW w:w="2078" w:type="dxa"/>
                <w:tcBorders>
                  <w:top w:val="single" w:sz="4" w:space="0" w:color="000000"/>
                  <w:left w:val="single" w:sz="4" w:space="0" w:color="000000"/>
                  <w:bottom w:val="single" w:sz="4" w:space="0" w:color="000000"/>
                  <w:right w:val="single" w:sz="4" w:space="0" w:color="000000"/>
                </w:tcBorders>
                <w:shd w:val="clear" w:color="auto" w:fill="E6E6E6"/>
              </w:tcPr>
              <w:p w14:paraId="471FEBE9" w14:textId="77777777" w:rsidR="001A73E7" w:rsidRDefault="00000000">
                <w:pPr>
                  <w:ind w:left="0" w:hanging="2"/>
                  <w:rPr>
                    <w:rFonts w:ascii="Calibri" w:eastAsia="Calibri" w:hAnsi="Calibri" w:cs="Calibri"/>
                  </w:rPr>
                </w:pPr>
                <w:r>
                  <w:rPr>
                    <w:rFonts w:ascii="Calibri" w:eastAsia="Calibri" w:hAnsi="Calibri" w:cs="Calibri"/>
                    <w:b/>
                  </w:rPr>
                  <w:t>Nombre</w:t>
                </w:r>
              </w:p>
            </w:tc>
            <w:tc>
              <w:tcPr>
                <w:tcW w:w="709" w:type="dxa"/>
                <w:tcBorders>
                  <w:top w:val="single" w:sz="4" w:space="0" w:color="000000"/>
                  <w:left w:val="single" w:sz="4" w:space="0" w:color="000000"/>
                  <w:bottom w:val="single" w:sz="4" w:space="0" w:color="000000"/>
                  <w:right w:val="single" w:sz="4" w:space="0" w:color="000000"/>
                </w:tcBorders>
                <w:shd w:val="clear" w:color="auto" w:fill="E6E6E6"/>
              </w:tcPr>
              <w:p w14:paraId="2EAA201D" w14:textId="77777777" w:rsidR="001A73E7" w:rsidRDefault="00000000">
                <w:pPr>
                  <w:ind w:left="0" w:hanging="2"/>
                  <w:rPr>
                    <w:rFonts w:ascii="Calibri" w:eastAsia="Calibri" w:hAnsi="Calibri" w:cs="Calibri"/>
                  </w:rPr>
                </w:pPr>
                <w:r>
                  <w:rPr>
                    <w:rFonts w:ascii="Calibri" w:eastAsia="Calibri" w:hAnsi="Calibri" w:cs="Calibri"/>
                    <w:b/>
                  </w:rPr>
                  <w:t>Tipo</w:t>
                </w:r>
              </w:p>
            </w:tc>
            <w:tc>
              <w:tcPr>
                <w:tcW w:w="992" w:type="dxa"/>
                <w:tcBorders>
                  <w:top w:val="single" w:sz="4" w:space="0" w:color="000000"/>
                  <w:left w:val="single" w:sz="4" w:space="0" w:color="000000"/>
                  <w:bottom w:val="single" w:sz="4" w:space="0" w:color="000000"/>
                  <w:right w:val="single" w:sz="4" w:space="0" w:color="000000"/>
                </w:tcBorders>
                <w:shd w:val="clear" w:color="auto" w:fill="E6E6E6"/>
              </w:tcPr>
              <w:p w14:paraId="4F9EC38A" w14:textId="77777777" w:rsidR="001A73E7" w:rsidRDefault="00000000">
                <w:pPr>
                  <w:ind w:left="0" w:hanging="2"/>
                  <w:rPr>
                    <w:rFonts w:ascii="Calibri" w:eastAsia="Calibri" w:hAnsi="Calibri" w:cs="Calibri"/>
                  </w:rPr>
                </w:pPr>
                <w:r>
                  <w:rPr>
                    <w:rFonts w:ascii="Calibri" w:eastAsia="Calibri" w:hAnsi="Calibri" w:cs="Calibri"/>
                    <w:b/>
                  </w:rPr>
                  <w:t>No Nulo</w:t>
                </w:r>
              </w:p>
            </w:tc>
            <w:tc>
              <w:tcPr>
                <w:tcW w:w="992" w:type="dxa"/>
                <w:tcBorders>
                  <w:top w:val="single" w:sz="4" w:space="0" w:color="000000"/>
                  <w:left w:val="single" w:sz="4" w:space="0" w:color="000000"/>
                  <w:bottom w:val="single" w:sz="4" w:space="0" w:color="000000"/>
                  <w:right w:val="single" w:sz="4" w:space="0" w:color="000000"/>
                </w:tcBorders>
                <w:shd w:val="clear" w:color="auto" w:fill="E6E6E6"/>
              </w:tcPr>
              <w:p w14:paraId="18C05828" w14:textId="77777777" w:rsidR="001A73E7" w:rsidRDefault="00000000">
                <w:pPr>
                  <w:ind w:left="0" w:hanging="2"/>
                  <w:rPr>
                    <w:rFonts w:ascii="Calibri" w:eastAsia="Calibri" w:hAnsi="Calibri" w:cs="Calibri"/>
                  </w:rPr>
                </w:pPr>
                <w:r>
                  <w:rPr>
                    <w:rFonts w:ascii="Calibri" w:eastAsia="Calibri" w:hAnsi="Calibri" w:cs="Calibri"/>
                    <w:b/>
                  </w:rPr>
                  <w:t>Único</w:t>
                </w:r>
              </w:p>
            </w:tc>
            <w:tc>
              <w:tcPr>
                <w:tcW w:w="1213" w:type="dxa"/>
                <w:tcBorders>
                  <w:top w:val="single" w:sz="4" w:space="0" w:color="000000"/>
                  <w:left w:val="single" w:sz="4" w:space="0" w:color="000000"/>
                  <w:bottom w:val="single" w:sz="4" w:space="0" w:color="000000"/>
                  <w:right w:val="single" w:sz="4" w:space="0" w:color="000000"/>
                </w:tcBorders>
                <w:shd w:val="clear" w:color="auto" w:fill="E6E6E6"/>
              </w:tcPr>
              <w:p w14:paraId="2602B3E6" w14:textId="77777777" w:rsidR="001A73E7" w:rsidRDefault="00000000">
                <w:pPr>
                  <w:ind w:left="0" w:hanging="2"/>
                  <w:rPr>
                    <w:rFonts w:ascii="Calibri" w:eastAsia="Calibri" w:hAnsi="Calibri" w:cs="Calibri"/>
                  </w:rPr>
                </w:pPr>
                <w:r>
                  <w:rPr>
                    <w:rFonts w:ascii="Calibri" w:eastAsia="Calibri" w:hAnsi="Calibri" w:cs="Calibri"/>
                    <w:b/>
                  </w:rPr>
                  <w:t>Longitud</w:t>
                </w:r>
              </w:p>
            </w:tc>
            <w:tc>
              <w:tcPr>
                <w:tcW w:w="1134" w:type="dxa"/>
                <w:tcBorders>
                  <w:top w:val="single" w:sz="4" w:space="0" w:color="000000"/>
                  <w:left w:val="single" w:sz="4" w:space="0" w:color="000000"/>
                  <w:bottom w:val="single" w:sz="4" w:space="0" w:color="000000"/>
                  <w:right w:val="single" w:sz="4" w:space="0" w:color="000000"/>
                </w:tcBorders>
                <w:shd w:val="clear" w:color="auto" w:fill="E6E6E6"/>
              </w:tcPr>
              <w:p w14:paraId="50BC4F54" w14:textId="77777777" w:rsidR="001A73E7" w:rsidRDefault="00000000">
                <w:pPr>
                  <w:ind w:left="0" w:hanging="2"/>
                  <w:rPr>
                    <w:rFonts w:ascii="Calibri" w:eastAsia="Calibri" w:hAnsi="Calibri" w:cs="Calibri"/>
                  </w:rPr>
                </w:pPr>
                <w:r>
                  <w:rPr>
                    <w:rFonts w:ascii="Calibri" w:eastAsia="Calibri" w:hAnsi="Calibri" w:cs="Calibri"/>
                    <w:b/>
                  </w:rPr>
                  <w:t>Precisión</w:t>
                </w:r>
              </w:p>
            </w:tc>
            <w:tc>
              <w:tcPr>
                <w:tcW w:w="850" w:type="dxa"/>
                <w:tcBorders>
                  <w:top w:val="single" w:sz="4" w:space="0" w:color="000000"/>
                  <w:left w:val="single" w:sz="4" w:space="0" w:color="000000"/>
                  <w:bottom w:val="single" w:sz="4" w:space="0" w:color="000000"/>
                  <w:right w:val="single" w:sz="4" w:space="0" w:color="000000"/>
                </w:tcBorders>
                <w:shd w:val="clear" w:color="auto" w:fill="E6E6E6"/>
              </w:tcPr>
              <w:p w14:paraId="633C1C03" w14:textId="77777777" w:rsidR="001A73E7" w:rsidRDefault="00000000">
                <w:pPr>
                  <w:ind w:left="0" w:hanging="2"/>
                  <w:rPr>
                    <w:rFonts w:ascii="Calibri" w:eastAsia="Calibri" w:hAnsi="Calibri" w:cs="Calibri"/>
                  </w:rPr>
                </w:pPr>
                <w:r>
                  <w:rPr>
                    <w:rFonts w:ascii="Calibri" w:eastAsia="Calibri" w:hAnsi="Calibri" w:cs="Calibri"/>
                    <w:b/>
                  </w:rPr>
                  <w:t>Escala</w:t>
                </w:r>
              </w:p>
            </w:tc>
            <w:tc>
              <w:tcPr>
                <w:tcW w:w="993" w:type="dxa"/>
                <w:tcBorders>
                  <w:top w:val="single" w:sz="4" w:space="0" w:color="000000"/>
                  <w:left w:val="single" w:sz="4" w:space="0" w:color="000000"/>
                  <w:bottom w:val="single" w:sz="4" w:space="0" w:color="000000"/>
                  <w:right w:val="single" w:sz="4" w:space="0" w:color="000000"/>
                </w:tcBorders>
                <w:shd w:val="clear" w:color="auto" w:fill="E6E6E6"/>
              </w:tcPr>
              <w:p w14:paraId="140B7868" w14:textId="77777777" w:rsidR="001A73E7" w:rsidRDefault="00000000">
                <w:pPr>
                  <w:ind w:left="0" w:hanging="2"/>
                  <w:rPr>
                    <w:rFonts w:ascii="Calibri" w:eastAsia="Calibri" w:hAnsi="Calibri" w:cs="Calibri"/>
                  </w:rPr>
                </w:pPr>
                <w:r>
                  <w:rPr>
                    <w:rFonts w:ascii="Calibri" w:eastAsia="Calibri" w:hAnsi="Calibri" w:cs="Calibri"/>
                    <w:b/>
                  </w:rPr>
                  <w:t>Inicial</w:t>
                </w:r>
              </w:p>
            </w:tc>
            <w:tc>
              <w:tcPr>
                <w:tcW w:w="877" w:type="dxa"/>
                <w:tcBorders>
                  <w:top w:val="single" w:sz="4" w:space="0" w:color="000000"/>
                  <w:left w:val="single" w:sz="4" w:space="0" w:color="000000"/>
                  <w:bottom w:val="single" w:sz="4" w:space="0" w:color="000000"/>
                  <w:right w:val="single" w:sz="4" w:space="0" w:color="000000"/>
                </w:tcBorders>
                <w:shd w:val="clear" w:color="auto" w:fill="E6E6E6"/>
              </w:tcPr>
              <w:p w14:paraId="1716F50A" w14:textId="77777777" w:rsidR="001A73E7" w:rsidRDefault="00000000">
                <w:pPr>
                  <w:ind w:left="0" w:hanging="2"/>
                  <w:rPr>
                    <w:rFonts w:ascii="Calibri" w:eastAsia="Calibri" w:hAnsi="Calibri" w:cs="Calibri"/>
                  </w:rPr>
                </w:pPr>
                <w:r>
                  <w:rPr>
                    <w:rFonts w:ascii="Calibri" w:eastAsia="Calibri" w:hAnsi="Calibri" w:cs="Calibri"/>
                    <w:b/>
                  </w:rPr>
                  <w:t>Notas</w:t>
                </w:r>
              </w:p>
            </w:tc>
          </w:tr>
          <w:tr w:rsidR="001A73E7" w14:paraId="78F55319" w14:textId="77777777">
            <w:trPr>
              <w:trHeight w:val="254"/>
            </w:trPr>
            <w:tc>
              <w:tcPr>
                <w:tcW w:w="474" w:type="dxa"/>
                <w:tcBorders>
                  <w:top w:val="single" w:sz="4" w:space="0" w:color="000000"/>
                  <w:left w:val="single" w:sz="4" w:space="0" w:color="000000"/>
                  <w:bottom w:val="single" w:sz="4" w:space="0" w:color="000000"/>
                  <w:right w:val="single" w:sz="4" w:space="0" w:color="000000"/>
                </w:tcBorders>
              </w:tcPr>
              <w:p w14:paraId="6DF456D4" w14:textId="77777777" w:rsidR="001A73E7" w:rsidRDefault="00000000">
                <w:pPr>
                  <w:ind w:left="0" w:hanging="2"/>
                  <w:rPr>
                    <w:rFonts w:ascii="Calibri" w:eastAsia="Calibri" w:hAnsi="Calibri" w:cs="Calibri"/>
                  </w:rPr>
                </w:pPr>
                <w:r>
                  <w:rPr>
                    <w:rFonts w:ascii="Calibri" w:eastAsia="Calibri" w:hAnsi="Calibri" w:cs="Calibri"/>
                  </w:rPr>
                  <w:t>PK</w:t>
                </w:r>
              </w:p>
            </w:tc>
            <w:tc>
              <w:tcPr>
                <w:tcW w:w="2078" w:type="dxa"/>
                <w:tcBorders>
                  <w:top w:val="single" w:sz="4" w:space="0" w:color="000000"/>
                  <w:left w:val="single" w:sz="4" w:space="0" w:color="000000"/>
                  <w:bottom w:val="single" w:sz="4" w:space="0" w:color="000000"/>
                  <w:right w:val="single" w:sz="4" w:space="0" w:color="000000"/>
                </w:tcBorders>
              </w:tcPr>
              <w:p w14:paraId="51B3E76B" w14:textId="77777777" w:rsidR="001A73E7" w:rsidRDefault="00000000">
                <w:pPr>
                  <w:ind w:left="0" w:hanging="2"/>
                  <w:rPr>
                    <w:rFonts w:ascii="Calibri" w:eastAsia="Calibri" w:hAnsi="Calibri" w:cs="Calibri"/>
                  </w:rPr>
                </w:pPr>
                <w:r>
                  <w:rPr>
                    <w:rFonts w:ascii="Calibri" w:eastAsia="Calibri" w:hAnsi="Calibri" w:cs="Calibri"/>
                  </w:rPr>
                  <w:t>ID</w:t>
                </w:r>
              </w:p>
            </w:tc>
            <w:tc>
              <w:tcPr>
                <w:tcW w:w="709" w:type="dxa"/>
                <w:tcBorders>
                  <w:top w:val="single" w:sz="4" w:space="0" w:color="000000"/>
                  <w:left w:val="single" w:sz="4" w:space="0" w:color="000000"/>
                  <w:bottom w:val="single" w:sz="4" w:space="0" w:color="000000"/>
                  <w:right w:val="single" w:sz="4" w:space="0" w:color="000000"/>
                </w:tcBorders>
              </w:tcPr>
              <w:p w14:paraId="7DC1DCFE" w14:textId="77777777" w:rsidR="001A73E7" w:rsidRDefault="00000000">
                <w:pPr>
                  <w:ind w:left="0" w:hanging="2"/>
                  <w:rPr>
                    <w:rFonts w:ascii="Calibri" w:eastAsia="Calibri" w:hAnsi="Calibri" w:cs="Calibri"/>
                  </w:rPr>
                </w:pPr>
                <w:r>
                  <w:rPr>
                    <w:rFonts w:ascii="Calibri" w:eastAsia="Calibri" w:hAnsi="Calibri" w:cs="Calibri"/>
                  </w:rPr>
                  <w:t>INT</w:t>
                </w:r>
              </w:p>
            </w:tc>
            <w:tc>
              <w:tcPr>
                <w:tcW w:w="992" w:type="dxa"/>
                <w:tcBorders>
                  <w:top w:val="single" w:sz="4" w:space="0" w:color="000000"/>
                  <w:left w:val="single" w:sz="4" w:space="0" w:color="000000"/>
                  <w:bottom w:val="single" w:sz="4" w:space="0" w:color="000000"/>
                  <w:right w:val="single" w:sz="4" w:space="0" w:color="000000"/>
                </w:tcBorders>
              </w:tcPr>
              <w:p w14:paraId="1147F669" w14:textId="77777777" w:rsidR="001A73E7" w:rsidRDefault="00000000">
                <w:pPr>
                  <w:ind w:left="0" w:hanging="2"/>
                  <w:rPr>
                    <w:rFonts w:ascii="Calibri" w:eastAsia="Calibri" w:hAnsi="Calibri" w:cs="Calibri"/>
                  </w:rPr>
                </w:pPr>
                <w:r>
                  <w:rPr>
                    <w:rFonts w:ascii="Calibri" w:eastAsia="Calibri" w:hAnsi="Calibri" w:cs="Calibri"/>
                  </w:rPr>
                  <w:t>NOT NULL</w:t>
                </w:r>
              </w:p>
            </w:tc>
            <w:tc>
              <w:tcPr>
                <w:tcW w:w="992" w:type="dxa"/>
                <w:tcBorders>
                  <w:top w:val="single" w:sz="4" w:space="0" w:color="000000"/>
                  <w:left w:val="single" w:sz="4" w:space="0" w:color="000000"/>
                  <w:bottom w:val="single" w:sz="4" w:space="0" w:color="000000"/>
                  <w:right w:val="single" w:sz="4" w:space="0" w:color="000000"/>
                </w:tcBorders>
              </w:tcPr>
              <w:p w14:paraId="10C4D09F" w14:textId="77777777" w:rsidR="001A73E7" w:rsidRDefault="001A73E7">
                <w:pPr>
                  <w:ind w:left="0" w:hanging="2"/>
                  <w:rPr>
                    <w:rFonts w:ascii="Calibri" w:eastAsia="Calibri" w:hAnsi="Calibri" w:cs="Calibri"/>
                  </w:rPr>
                </w:pPr>
              </w:p>
            </w:tc>
            <w:tc>
              <w:tcPr>
                <w:tcW w:w="1213" w:type="dxa"/>
                <w:tcBorders>
                  <w:top w:val="single" w:sz="4" w:space="0" w:color="000000"/>
                  <w:left w:val="single" w:sz="4" w:space="0" w:color="000000"/>
                  <w:bottom w:val="single" w:sz="4" w:space="0" w:color="000000"/>
                  <w:right w:val="single" w:sz="4" w:space="0" w:color="000000"/>
                </w:tcBorders>
              </w:tcPr>
              <w:p w14:paraId="69841942" w14:textId="77777777" w:rsidR="001A73E7" w:rsidRDefault="00000000">
                <w:pPr>
                  <w:ind w:left="0" w:hanging="2"/>
                  <w:rPr>
                    <w:rFonts w:ascii="Calibri" w:eastAsia="Calibri" w:hAnsi="Calibri" w:cs="Calibri"/>
                  </w:rPr>
                </w:pPr>
                <w:r>
                  <w:rPr>
                    <w:rFonts w:ascii="Calibri" w:eastAsia="Calibri" w:hAnsi="Calibri" w:cs="Calibri"/>
                  </w:rPr>
                  <w:t>1,1</w:t>
                </w:r>
              </w:p>
            </w:tc>
            <w:tc>
              <w:tcPr>
                <w:tcW w:w="1134" w:type="dxa"/>
                <w:tcBorders>
                  <w:top w:val="single" w:sz="4" w:space="0" w:color="000000"/>
                  <w:left w:val="single" w:sz="4" w:space="0" w:color="000000"/>
                  <w:bottom w:val="single" w:sz="4" w:space="0" w:color="000000"/>
                  <w:right w:val="single" w:sz="4" w:space="0" w:color="000000"/>
                </w:tcBorders>
              </w:tcPr>
              <w:p w14:paraId="0BC9ED58" w14:textId="77777777" w:rsidR="001A73E7" w:rsidRDefault="001A73E7">
                <w:pPr>
                  <w:ind w:left="0" w:hanging="2"/>
                  <w:rPr>
                    <w:rFonts w:ascii="Calibri" w:eastAsia="Calibri" w:hAnsi="Calibri" w:cs="Calibri"/>
                  </w:rPr>
                </w:pPr>
              </w:p>
            </w:tc>
            <w:tc>
              <w:tcPr>
                <w:tcW w:w="850" w:type="dxa"/>
                <w:tcBorders>
                  <w:top w:val="single" w:sz="4" w:space="0" w:color="000000"/>
                  <w:left w:val="single" w:sz="4" w:space="0" w:color="000000"/>
                  <w:bottom w:val="single" w:sz="4" w:space="0" w:color="000000"/>
                  <w:right w:val="single" w:sz="4" w:space="0" w:color="000000"/>
                </w:tcBorders>
              </w:tcPr>
              <w:p w14:paraId="5CA2FFD1" w14:textId="77777777" w:rsidR="001A73E7" w:rsidRDefault="001A73E7">
                <w:pPr>
                  <w:ind w:left="0" w:hanging="2"/>
                  <w:rPr>
                    <w:rFonts w:ascii="Calibri" w:eastAsia="Calibri" w:hAnsi="Calibri" w:cs="Calibri"/>
                  </w:rPr>
                </w:pPr>
              </w:p>
            </w:tc>
            <w:tc>
              <w:tcPr>
                <w:tcW w:w="993" w:type="dxa"/>
                <w:tcBorders>
                  <w:top w:val="single" w:sz="4" w:space="0" w:color="000000"/>
                  <w:left w:val="single" w:sz="4" w:space="0" w:color="000000"/>
                  <w:bottom w:val="single" w:sz="4" w:space="0" w:color="000000"/>
                  <w:right w:val="single" w:sz="4" w:space="0" w:color="000000"/>
                </w:tcBorders>
              </w:tcPr>
              <w:p w14:paraId="743CCD43" w14:textId="77777777" w:rsidR="001A73E7" w:rsidRDefault="001A73E7">
                <w:pPr>
                  <w:ind w:left="0" w:hanging="2"/>
                  <w:rPr>
                    <w:rFonts w:ascii="Calibri" w:eastAsia="Calibri" w:hAnsi="Calibri" w:cs="Calibri"/>
                  </w:rPr>
                </w:pPr>
              </w:p>
            </w:tc>
            <w:tc>
              <w:tcPr>
                <w:tcW w:w="877" w:type="dxa"/>
                <w:tcBorders>
                  <w:top w:val="single" w:sz="4" w:space="0" w:color="000000"/>
                  <w:left w:val="single" w:sz="4" w:space="0" w:color="000000"/>
                  <w:bottom w:val="single" w:sz="4" w:space="0" w:color="000000"/>
                  <w:right w:val="single" w:sz="4" w:space="0" w:color="000000"/>
                </w:tcBorders>
              </w:tcPr>
              <w:p w14:paraId="5B9B8976" w14:textId="77777777" w:rsidR="001A73E7" w:rsidRDefault="001A73E7">
                <w:pPr>
                  <w:ind w:left="0" w:hanging="2"/>
                  <w:rPr>
                    <w:rFonts w:ascii="Calibri" w:eastAsia="Calibri" w:hAnsi="Calibri" w:cs="Calibri"/>
                  </w:rPr>
                </w:pPr>
              </w:p>
            </w:tc>
          </w:tr>
          <w:tr w:rsidR="001A73E7" w14:paraId="7ACF673B" w14:textId="77777777">
            <w:trPr>
              <w:trHeight w:val="223"/>
            </w:trPr>
            <w:tc>
              <w:tcPr>
                <w:tcW w:w="474" w:type="dxa"/>
                <w:tcBorders>
                  <w:top w:val="single" w:sz="4" w:space="0" w:color="000000"/>
                  <w:left w:val="single" w:sz="4" w:space="0" w:color="000000"/>
                  <w:bottom w:val="single" w:sz="4" w:space="0" w:color="000000"/>
                  <w:right w:val="single" w:sz="4" w:space="0" w:color="000000"/>
                </w:tcBorders>
              </w:tcPr>
              <w:p w14:paraId="7681E11C" w14:textId="77777777" w:rsidR="001A73E7" w:rsidRDefault="001A73E7">
                <w:pPr>
                  <w:ind w:left="0" w:hanging="2"/>
                  <w:rPr>
                    <w:rFonts w:ascii="Calibri" w:eastAsia="Calibri" w:hAnsi="Calibri" w:cs="Calibri"/>
                  </w:rPr>
                </w:pPr>
              </w:p>
            </w:tc>
            <w:tc>
              <w:tcPr>
                <w:tcW w:w="2078" w:type="dxa"/>
                <w:tcBorders>
                  <w:top w:val="single" w:sz="4" w:space="0" w:color="000000"/>
                  <w:left w:val="single" w:sz="4" w:space="0" w:color="000000"/>
                  <w:bottom w:val="single" w:sz="4" w:space="0" w:color="000000"/>
                  <w:right w:val="single" w:sz="4" w:space="0" w:color="000000"/>
                </w:tcBorders>
              </w:tcPr>
              <w:p w14:paraId="6FA5F943" w14:textId="77777777" w:rsidR="001A73E7" w:rsidRDefault="00000000">
                <w:pPr>
                  <w:ind w:left="0" w:hanging="2"/>
                  <w:rPr>
                    <w:rFonts w:ascii="Calibri" w:eastAsia="Calibri" w:hAnsi="Calibri" w:cs="Calibri"/>
                  </w:rPr>
                </w:pPr>
                <w:r>
                  <w:rPr>
                    <w:rFonts w:ascii="Calibri" w:eastAsia="Calibri" w:hAnsi="Calibri" w:cs="Calibri"/>
                  </w:rPr>
                  <w:t>Nombre Usuario</w:t>
                </w:r>
              </w:p>
            </w:tc>
            <w:tc>
              <w:tcPr>
                <w:tcW w:w="709" w:type="dxa"/>
                <w:tcBorders>
                  <w:top w:val="single" w:sz="4" w:space="0" w:color="000000"/>
                  <w:left w:val="single" w:sz="4" w:space="0" w:color="000000"/>
                  <w:bottom w:val="single" w:sz="4" w:space="0" w:color="000000"/>
                  <w:right w:val="single" w:sz="4" w:space="0" w:color="000000"/>
                </w:tcBorders>
              </w:tcPr>
              <w:p w14:paraId="4D58768D" w14:textId="77777777" w:rsidR="001A73E7" w:rsidRDefault="00000000">
                <w:pPr>
                  <w:ind w:left="0" w:hanging="2"/>
                  <w:rPr>
                    <w:rFonts w:ascii="Calibri" w:eastAsia="Calibri" w:hAnsi="Calibri" w:cs="Calibri"/>
                  </w:rPr>
                </w:pPr>
                <w:r>
                  <w:rPr>
                    <w:rFonts w:ascii="Calibri" w:eastAsia="Calibri" w:hAnsi="Calibri" w:cs="Calibri"/>
                  </w:rPr>
                  <w:t>Varchar</w:t>
                </w:r>
              </w:p>
            </w:tc>
            <w:tc>
              <w:tcPr>
                <w:tcW w:w="992" w:type="dxa"/>
                <w:tcBorders>
                  <w:top w:val="single" w:sz="4" w:space="0" w:color="000000"/>
                  <w:left w:val="single" w:sz="4" w:space="0" w:color="000000"/>
                  <w:bottom w:val="single" w:sz="4" w:space="0" w:color="000000"/>
                  <w:right w:val="single" w:sz="4" w:space="0" w:color="000000"/>
                </w:tcBorders>
              </w:tcPr>
              <w:p w14:paraId="55C8D8C3" w14:textId="77777777" w:rsidR="001A73E7" w:rsidRDefault="00000000">
                <w:pPr>
                  <w:ind w:left="0" w:hanging="2"/>
                  <w:rPr>
                    <w:rFonts w:ascii="Calibri" w:eastAsia="Calibri" w:hAnsi="Calibri" w:cs="Calibri"/>
                  </w:rPr>
                </w:pPr>
                <w:r>
                  <w:rPr>
                    <w:rFonts w:ascii="Calibri" w:eastAsia="Calibri" w:hAnsi="Calibri" w:cs="Calibri"/>
                  </w:rPr>
                  <w:t>NOT NULL</w:t>
                </w:r>
              </w:p>
            </w:tc>
            <w:tc>
              <w:tcPr>
                <w:tcW w:w="992" w:type="dxa"/>
                <w:tcBorders>
                  <w:top w:val="single" w:sz="4" w:space="0" w:color="000000"/>
                  <w:left w:val="single" w:sz="4" w:space="0" w:color="000000"/>
                  <w:bottom w:val="single" w:sz="4" w:space="0" w:color="000000"/>
                  <w:right w:val="single" w:sz="4" w:space="0" w:color="000000"/>
                </w:tcBorders>
              </w:tcPr>
              <w:p w14:paraId="15308D01" w14:textId="77777777" w:rsidR="001A73E7" w:rsidRDefault="001A73E7">
                <w:pPr>
                  <w:ind w:left="0" w:hanging="2"/>
                  <w:rPr>
                    <w:rFonts w:ascii="Calibri" w:eastAsia="Calibri" w:hAnsi="Calibri" w:cs="Calibri"/>
                  </w:rPr>
                </w:pPr>
              </w:p>
            </w:tc>
            <w:tc>
              <w:tcPr>
                <w:tcW w:w="1213" w:type="dxa"/>
                <w:tcBorders>
                  <w:top w:val="single" w:sz="4" w:space="0" w:color="000000"/>
                  <w:left w:val="single" w:sz="4" w:space="0" w:color="000000"/>
                  <w:bottom w:val="single" w:sz="4" w:space="0" w:color="000000"/>
                  <w:right w:val="single" w:sz="4" w:space="0" w:color="000000"/>
                </w:tcBorders>
              </w:tcPr>
              <w:p w14:paraId="029E22E1" w14:textId="77777777" w:rsidR="001A73E7" w:rsidRDefault="00000000">
                <w:pPr>
                  <w:ind w:left="0" w:hanging="2"/>
                  <w:rPr>
                    <w:rFonts w:ascii="Calibri" w:eastAsia="Calibri" w:hAnsi="Calibri" w:cs="Calibri"/>
                  </w:rPr>
                </w:pPr>
                <w:r>
                  <w:rPr>
                    <w:rFonts w:ascii="Calibri" w:eastAsia="Calibri" w:hAnsi="Calibri" w:cs="Calibri"/>
                  </w:rPr>
                  <w:t>50</w:t>
                </w:r>
              </w:p>
            </w:tc>
            <w:tc>
              <w:tcPr>
                <w:tcW w:w="1134" w:type="dxa"/>
                <w:tcBorders>
                  <w:top w:val="single" w:sz="4" w:space="0" w:color="000000"/>
                  <w:left w:val="single" w:sz="4" w:space="0" w:color="000000"/>
                  <w:bottom w:val="single" w:sz="4" w:space="0" w:color="000000"/>
                  <w:right w:val="single" w:sz="4" w:space="0" w:color="000000"/>
                </w:tcBorders>
              </w:tcPr>
              <w:p w14:paraId="07ACB81B" w14:textId="77777777" w:rsidR="001A73E7" w:rsidRDefault="001A73E7">
                <w:pPr>
                  <w:ind w:left="0" w:hanging="2"/>
                  <w:rPr>
                    <w:rFonts w:ascii="Calibri" w:eastAsia="Calibri" w:hAnsi="Calibri" w:cs="Calibri"/>
                  </w:rPr>
                </w:pPr>
              </w:p>
            </w:tc>
            <w:tc>
              <w:tcPr>
                <w:tcW w:w="850" w:type="dxa"/>
                <w:tcBorders>
                  <w:top w:val="single" w:sz="4" w:space="0" w:color="000000"/>
                  <w:left w:val="single" w:sz="4" w:space="0" w:color="000000"/>
                  <w:bottom w:val="single" w:sz="4" w:space="0" w:color="000000"/>
                  <w:right w:val="single" w:sz="4" w:space="0" w:color="000000"/>
                </w:tcBorders>
              </w:tcPr>
              <w:p w14:paraId="081F974A" w14:textId="77777777" w:rsidR="001A73E7" w:rsidRDefault="001A73E7">
                <w:pPr>
                  <w:ind w:left="0" w:hanging="2"/>
                  <w:rPr>
                    <w:rFonts w:ascii="Calibri" w:eastAsia="Calibri" w:hAnsi="Calibri" w:cs="Calibri"/>
                  </w:rPr>
                </w:pPr>
              </w:p>
            </w:tc>
            <w:tc>
              <w:tcPr>
                <w:tcW w:w="993" w:type="dxa"/>
                <w:tcBorders>
                  <w:top w:val="single" w:sz="4" w:space="0" w:color="000000"/>
                  <w:left w:val="single" w:sz="4" w:space="0" w:color="000000"/>
                  <w:bottom w:val="single" w:sz="4" w:space="0" w:color="000000"/>
                  <w:right w:val="single" w:sz="4" w:space="0" w:color="000000"/>
                </w:tcBorders>
              </w:tcPr>
              <w:p w14:paraId="3EFBB42F" w14:textId="77777777" w:rsidR="001A73E7" w:rsidRDefault="001A73E7">
                <w:pPr>
                  <w:ind w:left="0" w:hanging="2"/>
                  <w:rPr>
                    <w:rFonts w:ascii="Calibri" w:eastAsia="Calibri" w:hAnsi="Calibri" w:cs="Calibri"/>
                  </w:rPr>
                </w:pPr>
              </w:p>
            </w:tc>
            <w:tc>
              <w:tcPr>
                <w:tcW w:w="877" w:type="dxa"/>
                <w:tcBorders>
                  <w:top w:val="single" w:sz="4" w:space="0" w:color="000000"/>
                  <w:left w:val="single" w:sz="4" w:space="0" w:color="000000"/>
                  <w:bottom w:val="single" w:sz="4" w:space="0" w:color="000000"/>
                  <w:right w:val="single" w:sz="4" w:space="0" w:color="000000"/>
                </w:tcBorders>
              </w:tcPr>
              <w:p w14:paraId="593C5681" w14:textId="77777777" w:rsidR="001A73E7" w:rsidRDefault="001A73E7">
                <w:pPr>
                  <w:ind w:left="0" w:hanging="2"/>
                  <w:rPr>
                    <w:rFonts w:ascii="Calibri" w:eastAsia="Calibri" w:hAnsi="Calibri" w:cs="Calibri"/>
                  </w:rPr>
                </w:pPr>
              </w:p>
            </w:tc>
          </w:tr>
          <w:tr w:rsidR="001A73E7" w14:paraId="03EA3502" w14:textId="77777777">
            <w:trPr>
              <w:trHeight w:val="223"/>
            </w:trPr>
            <w:tc>
              <w:tcPr>
                <w:tcW w:w="474" w:type="dxa"/>
                <w:tcBorders>
                  <w:top w:val="single" w:sz="4" w:space="0" w:color="000000"/>
                  <w:left w:val="single" w:sz="4" w:space="0" w:color="000000"/>
                  <w:bottom w:val="single" w:sz="4" w:space="0" w:color="000000"/>
                  <w:right w:val="single" w:sz="4" w:space="0" w:color="000000"/>
                </w:tcBorders>
              </w:tcPr>
              <w:p w14:paraId="01B83082" w14:textId="77777777" w:rsidR="001A73E7" w:rsidRDefault="001A73E7">
                <w:pPr>
                  <w:ind w:left="0" w:hanging="2"/>
                  <w:rPr>
                    <w:rFonts w:ascii="Calibri" w:eastAsia="Calibri" w:hAnsi="Calibri" w:cs="Calibri"/>
                  </w:rPr>
                </w:pPr>
              </w:p>
            </w:tc>
            <w:tc>
              <w:tcPr>
                <w:tcW w:w="2078" w:type="dxa"/>
                <w:tcBorders>
                  <w:top w:val="single" w:sz="4" w:space="0" w:color="000000"/>
                  <w:left w:val="single" w:sz="4" w:space="0" w:color="000000"/>
                  <w:bottom w:val="single" w:sz="4" w:space="0" w:color="000000"/>
                  <w:right w:val="single" w:sz="4" w:space="0" w:color="000000"/>
                </w:tcBorders>
              </w:tcPr>
              <w:p w14:paraId="12299843" w14:textId="77777777" w:rsidR="001A73E7" w:rsidRDefault="00000000">
                <w:pPr>
                  <w:ind w:left="0" w:hanging="2"/>
                  <w:rPr>
                    <w:rFonts w:ascii="Calibri" w:eastAsia="Calibri" w:hAnsi="Calibri" w:cs="Calibri"/>
                  </w:rPr>
                </w:pPr>
                <w:r>
                  <w:rPr>
                    <w:rFonts w:ascii="Calibri" w:eastAsia="Calibri" w:hAnsi="Calibri" w:cs="Calibri"/>
                  </w:rPr>
                  <w:t>Contraseña</w:t>
                </w:r>
              </w:p>
            </w:tc>
            <w:tc>
              <w:tcPr>
                <w:tcW w:w="709" w:type="dxa"/>
                <w:tcBorders>
                  <w:top w:val="single" w:sz="4" w:space="0" w:color="000000"/>
                  <w:left w:val="single" w:sz="4" w:space="0" w:color="000000"/>
                  <w:bottom w:val="single" w:sz="4" w:space="0" w:color="000000"/>
                  <w:right w:val="single" w:sz="4" w:space="0" w:color="000000"/>
                </w:tcBorders>
              </w:tcPr>
              <w:p w14:paraId="60C2FC2F" w14:textId="77777777" w:rsidR="001A73E7" w:rsidRDefault="00000000">
                <w:pPr>
                  <w:ind w:left="0" w:hanging="2"/>
                  <w:rPr>
                    <w:rFonts w:ascii="Calibri" w:eastAsia="Calibri" w:hAnsi="Calibri" w:cs="Calibri"/>
                  </w:rPr>
                </w:pPr>
                <w:r>
                  <w:rPr>
                    <w:rFonts w:ascii="Calibri" w:eastAsia="Calibri" w:hAnsi="Calibri" w:cs="Calibri"/>
                  </w:rPr>
                  <w:t>Varchar</w:t>
                </w:r>
              </w:p>
            </w:tc>
            <w:tc>
              <w:tcPr>
                <w:tcW w:w="992" w:type="dxa"/>
                <w:tcBorders>
                  <w:top w:val="single" w:sz="4" w:space="0" w:color="000000"/>
                  <w:left w:val="single" w:sz="4" w:space="0" w:color="000000"/>
                  <w:bottom w:val="single" w:sz="4" w:space="0" w:color="000000"/>
                  <w:right w:val="single" w:sz="4" w:space="0" w:color="000000"/>
                </w:tcBorders>
              </w:tcPr>
              <w:p w14:paraId="3351909C" w14:textId="77777777" w:rsidR="001A73E7" w:rsidRDefault="00000000">
                <w:pPr>
                  <w:ind w:left="0" w:hanging="2"/>
                  <w:rPr>
                    <w:rFonts w:ascii="Calibri" w:eastAsia="Calibri" w:hAnsi="Calibri" w:cs="Calibri"/>
                  </w:rPr>
                </w:pPr>
                <w:r>
                  <w:rPr>
                    <w:rFonts w:ascii="Calibri" w:eastAsia="Calibri" w:hAnsi="Calibri" w:cs="Calibri"/>
                  </w:rPr>
                  <w:t>NOT NULL</w:t>
                </w:r>
              </w:p>
            </w:tc>
            <w:tc>
              <w:tcPr>
                <w:tcW w:w="992" w:type="dxa"/>
                <w:tcBorders>
                  <w:top w:val="single" w:sz="4" w:space="0" w:color="000000"/>
                  <w:left w:val="single" w:sz="4" w:space="0" w:color="000000"/>
                  <w:bottom w:val="single" w:sz="4" w:space="0" w:color="000000"/>
                  <w:right w:val="single" w:sz="4" w:space="0" w:color="000000"/>
                </w:tcBorders>
              </w:tcPr>
              <w:p w14:paraId="5B257BF9" w14:textId="77777777" w:rsidR="001A73E7" w:rsidRDefault="001A73E7">
                <w:pPr>
                  <w:ind w:left="0" w:hanging="2"/>
                  <w:rPr>
                    <w:rFonts w:ascii="Calibri" w:eastAsia="Calibri" w:hAnsi="Calibri" w:cs="Calibri"/>
                  </w:rPr>
                </w:pPr>
              </w:p>
            </w:tc>
            <w:tc>
              <w:tcPr>
                <w:tcW w:w="1213" w:type="dxa"/>
                <w:tcBorders>
                  <w:top w:val="single" w:sz="4" w:space="0" w:color="000000"/>
                  <w:left w:val="single" w:sz="4" w:space="0" w:color="000000"/>
                  <w:bottom w:val="single" w:sz="4" w:space="0" w:color="000000"/>
                  <w:right w:val="single" w:sz="4" w:space="0" w:color="000000"/>
                </w:tcBorders>
              </w:tcPr>
              <w:p w14:paraId="4811EE5A" w14:textId="77777777" w:rsidR="001A73E7" w:rsidRDefault="00000000">
                <w:pPr>
                  <w:ind w:left="0" w:hanging="2"/>
                  <w:rPr>
                    <w:rFonts w:ascii="Calibri" w:eastAsia="Calibri" w:hAnsi="Calibri" w:cs="Calibri"/>
                  </w:rPr>
                </w:pPr>
                <w:r>
                  <w:rPr>
                    <w:rFonts w:ascii="Calibri" w:eastAsia="Calibri" w:hAnsi="Calibri" w:cs="Calibri"/>
                  </w:rPr>
                  <w:t>50</w:t>
                </w:r>
              </w:p>
            </w:tc>
            <w:tc>
              <w:tcPr>
                <w:tcW w:w="1134" w:type="dxa"/>
                <w:tcBorders>
                  <w:top w:val="single" w:sz="4" w:space="0" w:color="000000"/>
                  <w:left w:val="single" w:sz="4" w:space="0" w:color="000000"/>
                  <w:bottom w:val="single" w:sz="4" w:space="0" w:color="000000"/>
                  <w:right w:val="single" w:sz="4" w:space="0" w:color="000000"/>
                </w:tcBorders>
              </w:tcPr>
              <w:p w14:paraId="72F1C5F0" w14:textId="77777777" w:rsidR="001A73E7" w:rsidRDefault="001A73E7">
                <w:pPr>
                  <w:ind w:left="0" w:hanging="2"/>
                  <w:rPr>
                    <w:rFonts w:ascii="Calibri" w:eastAsia="Calibri" w:hAnsi="Calibri" w:cs="Calibri"/>
                  </w:rPr>
                </w:pPr>
              </w:p>
            </w:tc>
            <w:tc>
              <w:tcPr>
                <w:tcW w:w="850" w:type="dxa"/>
                <w:tcBorders>
                  <w:top w:val="single" w:sz="4" w:space="0" w:color="000000"/>
                  <w:left w:val="single" w:sz="4" w:space="0" w:color="000000"/>
                  <w:bottom w:val="single" w:sz="4" w:space="0" w:color="000000"/>
                  <w:right w:val="single" w:sz="4" w:space="0" w:color="000000"/>
                </w:tcBorders>
              </w:tcPr>
              <w:p w14:paraId="404380D3" w14:textId="77777777" w:rsidR="001A73E7" w:rsidRDefault="001A73E7">
                <w:pPr>
                  <w:ind w:left="0" w:hanging="2"/>
                  <w:rPr>
                    <w:rFonts w:ascii="Calibri" w:eastAsia="Calibri" w:hAnsi="Calibri" w:cs="Calibri"/>
                  </w:rPr>
                </w:pPr>
              </w:p>
            </w:tc>
            <w:tc>
              <w:tcPr>
                <w:tcW w:w="993" w:type="dxa"/>
                <w:tcBorders>
                  <w:top w:val="single" w:sz="4" w:space="0" w:color="000000"/>
                  <w:left w:val="single" w:sz="4" w:space="0" w:color="000000"/>
                  <w:bottom w:val="single" w:sz="4" w:space="0" w:color="000000"/>
                  <w:right w:val="single" w:sz="4" w:space="0" w:color="000000"/>
                </w:tcBorders>
              </w:tcPr>
              <w:p w14:paraId="78B1E335" w14:textId="77777777" w:rsidR="001A73E7" w:rsidRDefault="001A73E7">
                <w:pPr>
                  <w:ind w:left="0" w:hanging="2"/>
                  <w:rPr>
                    <w:rFonts w:ascii="Calibri" w:eastAsia="Calibri" w:hAnsi="Calibri" w:cs="Calibri"/>
                  </w:rPr>
                </w:pPr>
              </w:p>
            </w:tc>
            <w:tc>
              <w:tcPr>
                <w:tcW w:w="877" w:type="dxa"/>
                <w:tcBorders>
                  <w:top w:val="single" w:sz="4" w:space="0" w:color="000000"/>
                  <w:left w:val="single" w:sz="4" w:space="0" w:color="000000"/>
                  <w:bottom w:val="single" w:sz="4" w:space="0" w:color="000000"/>
                  <w:right w:val="single" w:sz="4" w:space="0" w:color="000000"/>
                </w:tcBorders>
              </w:tcPr>
              <w:p w14:paraId="5B66702C" w14:textId="77777777" w:rsidR="001A73E7" w:rsidRDefault="00000000">
                <w:pPr>
                  <w:ind w:left="0" w:hanging="2"/>
                  <w:rPr>
                    <w:rFonts w:ascii="Calibri" w:eastAsia="Calibri" w:hAnsi="Calibri" w:cs="Calibri"/>
                  </w:rPr>
                </w:pPr>
              </w:p>
            </w:tc>
          </w:tr>
        </w:tbl>
      </w:sdtContent>
    </w:sdt>
    <w:p w14:paraId="4B004C37" w14:textId="77777777" w:rsidR="001A73E7" w:rsidRDefault="00000000">
      <w:pPr>
        <w:widowControl w:val="0"/>
        <w:ind w:left="0" w:hanging="2"/>
        <w:rPr>
          <w:rFonts w:ascii="Calibri" w:eastAsia="Calibri" w:hAnsi="Calibri" w:cs="Calibri"/>
          <w:b/>
        </w:rPr>
      </w:pPr>
      <w:r>
        <w:rPr>
          <w:rFonts w:ascii="Calibri" w:eastAsia="Calibri" w:hAnsi="Calibri" w:cs="Calibri"/>
          <w:b/>
          <w:highlight w:val="white"/>
        </w:rPr>
        <w:t>Relaciones:</w:t>
      </w:r>
    </w:p>
    <w:sdt>
      <w:sdtPr>
        <w:tag w:val="goog_rdk_35"/>
        <w:id w:val="661667692"/>
        <w:lock w:val="contentLocked"/>
      </w:sdtPr>
      <w:sdtContent>
        <w:tbl>
          <w:tblPr>
            <w:tblStyle w:val="afffffb"/>
            <w:tblW w:w="9420" w:type="dxa"/>
            <w:tblInd w:w="0" w:type="dxa"/>
            <w:tblLayout w:type="fixed"/>
            <w:tblLook w:val="0000" w:firstRow="0" w:lastRow="0" w:firstColumn="0" w:lastColumn="0" w:noHBand="0" w:noVBand="0"/>
          </w:tblPr>
          <w:tblGrid>
            <w:gridCol w:w="2291"/>
            <w:gridCol w:w="3345"/>
            <w:gridCol w:w="3784"/>
          </w:tblGrid>
          <w:tr w:rsidR="001A73E7" w14:paraId="64A12164" w14:textId="77777777">
            <w:trPr>
              <w:cantSplit/>
              <w:tblHeader/>
            </w:trPr>
            <w:tc>
              <w:tcPr>
                <w:tcW w:w="2291" w:type="dxa"/>
                <w:tcBorders>
                  <w:top w:val="single" w:sz="4" w:space="0" w:color="000000"/>
                  <w:left w:val="single" w:sz="4" w:space="0" w:color="000000"/>
                  <w:bottom w:val="single" w:sz="4" w:space="0" w:color="000000"/>
                  <w:right w:val="single" w:sz="4" w:space="0" w:color="000000"/>
                </w:tcBorders>
                <w:shd w:val="clear" w:color="auto" w:fill="EFEFEF"/>
              </w:tcPr>
              <w:p w14:paraId="6578C68D" w14:textId="77777777" w:rsidR="001A73E7" w:rsidRDefault="00000000">
                <w:pPr>
                  <w:ind w:left="0" w:hanging="2"/>
                  <w:rPr>
                    <w:rFonts w:ascii="Calibri" w:eastAsia="Calibri" w:hAnsi="Calibri" w:cs="Calibri"/>
                  </w:rPr>
                </w:pPr>
                <w:r>
                  <w:rPr>
                    <w:rFonts w:ascii="Calibri" w:eastAsia="Calibri" w:hAnsi="Calibri" w:cs="Calibri"/>
                    <w:b/>
                  </w:rPr>
                  <w:t>Columnas</w:t>
                </w:r>
              </w:p>
            </w:tc>
            <w:tc>
              <w:tcPr>
                <w:tcW w:w="3345" w:type="dxa"/>
                <w:tcBorders>
                  <w:top w:val="single" w:sz="4" w:space="0" w:color="000000"/>
                  <w:left w:val="single" w:sz="4" w:space="0" w:color="000000"/>
                  <w:bottom w:val="single" w:sz="4" w:space="0" w:color="000000"/>
                  <w:right w:val="single" w:sz="4" w:space="0" w:color="000000"/>
                </w:tcBorders>
                <w:shd w:val="clear" w:color="auto" w:fill="EFEFEF"/>
              </w:tcPr>
              <w:p w14:paraId="6565F0A1" w14:textId="77777777" w:rsidR="001A73E7" w:rsidRDefault="00000000">
                <w:pPr>
                  <w:ind w:left="0" w:hanging="2"/>
                  <w:rPr>
                    <w:rFonts w:ascii="Calibri" w:eastAsia="Calibri" w:hAnsi="Calibri" w:cs="Calibri"/>
                  </w:rPr>
                </w:pPr>
                <w:r>
                  <w:rPr>
                    <w:rFonts w:ascii="Calibri" w:eastAsia="Calibri" w:hAnsi="Calibri" w:cs="Calibri"/>
                    <w:b/>
                  </w:rPr>
                  <w:t>Asociación</w:t>
                </w:r>
              </w:p>
            </w:tc>
            <w:tc>
              <w:tcPr>
                <w:tcW w:w="3784" w:type="dxa"/>
                <w:tcBorders>
                  <w:top w:val="single" w:sz="4" w:space="0" w:color="000000"/>
                  <w:left w:val="single" w:sz="4" w:space="0" w:color="000000"/>
                  <w:bottom w:val="single" w:sz="4" w:space="0" w:color="000000"/>
                  <w:right w:val="single" w:sz="4" w:space="0" w:color="000000"/>
                </w:tcBorders>
                <w:shd w:val="clear" w:color="auto" w:fill="EFEFEF"/>
              </w:tcPr>
              <w:p w14:paraId="12CD2F6D" w14:textId="77777777" w:rsidR="001A73E7" w:rsidRDefault="00000000">
                <w:pPr>
                  <w:ind w:left="0" w:hanging="2"/>
                  <w:rPr>
                    <w:rFonts w:ascii="Calibri" w:eastAsia="Calibri" w:hAnsi="Calibri" w:cs="Calibri"/>
                  </w:rPr>
                </w:pPr>
                <w:r>
                  <w:rPr>
                    <w:rFonts w:ascii="Calibri" w:eastAsia="Calibri" w:hAnsi="Calibri" w:cs="Calibri"/>
                    <w:b/>
                  </w:rPr>
                  <w:t>Notas</w:t>
                </w:r>
              </w:p>
            </w:tc>
          </w:tr>
          <w:tr w:rsidR="001A73E7" w14:paraId="44A39A69" w14:textId="77777777">
            <w:trPr>
              <w:trHeight w:val="338"/>
            </w:trPr>
            <w:tc>
              <w:tcPr>
                <w:tcW w:w="2291" w:type="dxa"/>
                <w:tcBorders>
                  <w:top w:val="single" w:sz="4" w:space="0" w:color="000000"/>
                  <w:left w:val="single" w:sz="4" w:space="0" w:color="000000"/>
                  <w:bottom w:val="single" w:sz="4" w:space="0" w:color="000000"/>
                  <w:right w:val="single" w:sz="4" w:space="0" w:color="000000"/>
                </w:tcBorders>
              </w:tcPr>
              <w:p w14:paraId="148AED65" w14:textId="77777777" w:rsidR="001A73E7" w:rsidRDefault="00000000">
                <w:pPr>
                  <w:ind w:left="0" w:hanging="2"/>
                  <w:rPr>
                    <w:rFonts w:ascii="Calibri" w:eastAsia="Calibri" w:hAnsi="Calibri" w:cs="Calibri"/>
                  </w:rPr>
                </w:pPr>
                <w:r>
                  <w:rPr>
                    <w:rFonts w:ascii="Calibri" w:eastAsia="Calibri" w:hAnsi="Calibri" w:cs="Calibri"/>
                  </w:rPr>
                  <w:t>PK</w:t>
                </w:r>
              </w:p>
            </w:tc>
            <w:tc>
              <w:tcPr>
                <w:tcW w:w="3345" w:type="dxa"/>
                <w:tcBorders>
                  <w:top w:val="single" w:sz="4" w:space="0" w:color="000000"/>
                  <w:left w:val="single" w:sz="4" w:space="0" w:color="000000"/>
                  <w:bottom w:val="single" w:sz="4" w:space="0" w:color="000000"/>
                  <w:right w:val="single" w:sz="4" w:space="0" w:color="000000"/>
                </w:tcBorders>
              </w:tcPr>
              <w:p w14:paraId="30C1FD08" w14:textId="77777777" w:rsidR="001A73E7" w:rsidRDefault="00000000">
                <w:pPr>
                  <w:ind w:left="0" w:hanging="2"/>
                  <w:rPr>
                    <w:rFonts w:ascii="Calibri" w:eastAsia="Calibri" w:hAnsi="Calibri" w:cs="Calibri"/>
                  </w:rPr>
                </w:pPr>
                <w:r>
                  <w:rPr>
                    <w:rFonts w:ascii="Calibri" w:eastAsia="Calibri" w:hAnsi="Calibri" w:cs="Calibri"/>
                  </w:rPr>
                  <w:t>ID</w:t>
                </w:r>
              </w:p>
            </w:tc>
            <w:tc>
              <w:tcPr>
                <w:tcW w:w="3784" w:type="dxa"/>
                <w:tcBorders>
                  <w:top w:val="single" w:sz="4" w:space="0" w:color="000000"/>
                  <w:left w:val="single" w:sz="4" w:space="0" w:color="000000"/>
                  <w:bottom w:val="single" w:sz="4" w:space="0" w:color="000000"/>
                  <w:right w:val="single" w:sz="4" w:space="0" w:color="000000"/>
                </w:tcBorders>
              </w:tcPr>
              <w:p w14:paraId="1D14DE5F" w14:textId="77777777" w:rsidR="001A73E7" w:rsidRDefault="00000000">
                <w:pPr>
                  <w:ind w:left="0" w:hanging="2"/>
                  <w:jc w:val="both"/>
                  <w:rPr>
                    <w:rFonts w:ascii="Calibri" w:eastAsia="Calibri" w:hAnsi="Calibri" w:cs="Calibri"/>
                  </w:rPr>
                </w:pPr>
                <w:r>
                  <w:rPr>
                    <w:rFonts w:ascii="Calibri" w:eastAsia="Calibri" w:hAnsi="Calibri" w:cs="Calibri"/>
                  </w:rPr>
                  <w:t>PRIMARY KEY</w:t>
                </w:r>
              </w:p>
            </w:tc>
          </w:tr>
        </w:tbl>
      </w:sdtContent>
    </w:sdt>
    <w:p w14:paraId="337DCAC4" w14:textId="77777777" w:rsidR="001A73E7" w:rsidRDefault="001A73E7" w:rsidP="00D42CD7">
      <w:pPr>
        <w:ind w:leftChars="0" w:left="0" w:firstLineChars="0" w:firstLine="0"/>
        <w:jc w:val="both"/>
        <w:rPr>
          <w:rFonts w:ascii="Calibri" w:eastAsia="Calibri" w:hAnsi="Calibri" w:cs="Calibri"/>
        </w:rPr>
      </w:pPr>
      <w:bookmarkStart w:id="76" w:name="_heading=h.f6on0kg9nbsu" w:colFirst="0" w:colLast="0"/>
      <w:bookmarkStart w:id="77" w:name="_heading=h.3n5f65buctxw" w:colFirst="0" w:colLast="0"/>
      <w:bookmarkStart w:id="78" w:name="_heading=h.2grqrue" w:colFirst="0" w:colLast="0"/>
      <w:bookmarkEnd w:id="76"/>
      <w:bookmarkEnd w:id="77"/>
      <w:bookmarkEnd w:id="78"/>
    </w:p>
    <w:p w14:paraId="7BD8A2FB" w14:textId="77777777" w:rsidR="001A73E7" w:rsidRDefault="00000000">
      <w:pPr>
        <w:keepNext/>
        <w:numPr>
          <w:ilvl w:val="2"/>
          <w:numId w:val="2"/>
        </w:numPr>
        <w:pBdr>
          <w:top w:val="nil"/>
          <w:left w:val="nil"/>
          <w:bottom w:val="nil"/>
          <w:right w:val="nil"/>
          <w:between w:val="nil"/>
        </w:pBdr>
        <w:spacing w:before="240" w:after="60" w:line="240" w:lineRule="auto"/>
        <w:ind w:left="0" w:hanging="2"/>
        <w:rPr>
          <w:rFonts w:ascii="Calibri" w:eastAsia="Calibri" w:hAnsi="Calibri" w:cs="Calibri"/>
          <w:b/>
          <w:color w:val="000000"/>
        </w:rPr>
      </w:pPr>
      <w:r>
        <w:rPr>
          <w:rFonts w:ascii="Calibri" w:eastAsia="Calibri" w:hAnsi="Calibri" w:cs="Calibri"/>
          <w:b/>
          <w:color w:val="000000"/>
        </w:rPr>
        <w:t>Diseño de Base de Datos</w:t>
      </w:r>
    </w:p>
    <w:p w14:paraId="40F178F6" w14:textId="77777777" w:rsidR="001A73E7" w:rsidRDefault="001A73E7">
      <w:pPr>
        <w:ind w:left="0" w:hanging="2"/>
        <w:jc w:val="both"/>
        <w:rPr>
          <w:rFonts w:ascii="Calibri" w:eastAsia="Calibri" w:hAnsi="Calibri" w:cs="Calibri"/>
          <w:color w:val="595959"/>
        </w:rPr>
      </w:pPr>
    </w:p>
    <w:p w14:paraId="0ABA3FED" w14:textId="77777777" w:rsidR="001A73E7" w:rsidRDefault="00000000">
      <w:pPr>
        <w:ind w:left="0" w:hanging="2"/>
        <w:jc w:val="both"/>
        <w:rPr>
          <w:rFonts w:ascii="Calibri" w:eastAsia="Calibri" w:hAnsi="Calibri" w:cs="Calibri"/>
          <w:color w:val="595959"/>
        </w:rPr>
      </w:pPr>
      <w:r>
        <w:rPr>
          <w:rFonts w:ascii="Calibri" w:eastAsia="Calibri" w:hAnsi="Calibri" w:cs="Calibri"/>
          <w:noProof/>
          <w:color w:val="595959"/>
        </w:rPr>
        <w:lastRenderedPageBreak/>
        <w:drawing>
          <wp:inline distT="114300" distB="114300" distL="114300" distR="114300" wp14:anchorId="5D882D7A" wp14:editId="4C457F34">
            <wp:extent cx="6119820" cy="5829300"/>
            <wp:effectExtent l="0" t="0" r="0" b="0"/>
            <wp:docPr id="104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2"/>
                    <a:srcRect l="2643" r="-2643"/>
                    <a:stretch>
                      <a:fillRect/>
                    </a:stretch>
                  </pic:blipFill>
                  <pic:spPr>
                    <a:xfrm>
                      <a:off x="0" y="0"/>
                      <a:ext cx="6119820" cy="5829300"/>
                    </a:xfrm>
                    <a:prstGeom prst="rect">
                      <a:avLst/>
                    </a:prstGeom>
                    <a:ln/>
                  </pic:spPr>
                </pic:pic>
              </a:graphicData>
            </a:graphic>
          </wp:inline>
        </w:drawing>
      </w:r>
    </w:p>
    <w:p w14:paraId="2633104F" w14:textId="77777777" w:rsidR="001A73E7" w:rsidRDefault="001A73E7">
      <w:pPr>
        <w:ind w:left="0" w:hanging="2"/>
        <w:jc w:val="center"/>
        <w:rPr>
          <w:rFonts w:ascii="Calibri" w:eastAsia="Calibri" w:hAnsi="Calibri" w:cs="Calibri"/>
          <w:color w:val="595959"/>
        </w:rPr>
      </w:pPr>
    </w:p>
    <w:p w14:paraId="10057CCC" w14:textId="77777777" w:rsidR="001A73E7" w:rsidRDefault="001A73E7">
      <w:pPr>
        <w:ind w:left="0" w:hanging="2"/>
        <w:jc w:val="both"/>
        <w:rPr>
          <w:rFonts w:ascii="Calibri" w:eastAsia="Calibri" w:hAnsi="Calibri" w:cs="Calibri"/>
          <w:color w:val="0000FF"/>
        </w:rPr>
      </w:pPr>
      <w:bookmarkStart w:id="79" w:name="_heading=h.vx1227" w:colFirst="0" w:colLast="0"/>
      <w:bookmarkEnd w:id="79"/>
    </w:p>
    <w:p w14:paraId="3D914645" w14:textId="77777777" w:rsidR="001A73E7" w:rsidRDefault="00000000">
      <w:pPr>
        <w:keepNext/>
        <w:numPr>
          <w:ilvl w:val="1"/>
          <w:numId w:val="2"/>
        </w:numPr>
        <w:pBdr>
          <w:top w:val="nil"/>
          <w:left w:val="nil"/>
          <w:bottom w:val="nil"/>
          <w:right w:val="nil"/>
          <w:between w:val="nil"/>
        </w:pBdr>
        <w:spacing w:before="240" w:after="60" w:line="240" w:lineRule="auto"/>
        <w:ind w:left="0" w:hanging="2"/>
        <w:rPr>
          <w:rFonts w:ascii="Calibri" w:eastAsia="Calibri" w:hAnsi="Calibri" w:cs="Calibri"/>
          <w:b/>
          <w:color w:val="000000"/>
        </w:rPr>
      </w:pPr>
      <w:r>
        <w:rPr>
          <w:rFonts w:ascii="Calibri" w:eastAsia="Calibri" w:hAnsi="Calibri" w:cs="Calibri"/>
          <w:b/>
          <w:color w:val="000000"/>
        </w:rPr>
        <w:t>Requisitos de Software/Hardware</w:t>
      </w:r>
    </w:p>
    <w:p w14:paraId="0941ACB2" w14:textId="77777777" w:rsidR="001A73E7" w:rsidRDefault="00000000">
      <w:pPr>
        <w:ind w:left="0" w:hanging="2"/>
        <w:rPr>
          <w:b/>
        </w:rPr>
      </w:pPr>
      <w:r>
        <w:rPr>
          <w:b/>
        </w:rPr>
        <w:t>Requisitos de Software:</w:t>
      </w:r>
    </w:p>
    <w:p w14:paraId="378AE428" w14:textId="77777777" w:rsidR="001A73E7" w:rsidRDefault="00000000">
      <w:pPr>
        <w:ind w:left="0" w:hanging="2"/>
        <w:rPr>
          <w:b/>
        </w:rPr>
      </w:pPr>
      <w:r>
        <w:rPr>
          <w:b/>
        </w:rPr>
        <w:t xml:space="preserve"> </w:t>
      </w:r>
    </w:p>
    <w:p w14:paraId="665FB4E9" w14:textId="77777777" w:rsidR="001A73E7" w:rsidRDefault="00000000">
      <w:pPr>
        <w:spacing w:line="276" w:lineRule="auto"/>
        <w:ind w:left="0" w:hanging="2"/>
        <w:rPr>
          <w:b/>
        </w:rPr>
      </w:pPr>
      <w:r>
        <w:rPr>
          <w:b/>
        </w:rPr>
        <w:t>-      Gestor de Base de Datos:</w:t>
      </w:r>
    </w:p>
    <w:p w14:paraId="00AC3B72" w14:textId="77777777" w:rsidR="001A73E7" w:rsidRDefault="00000000">
      <w:pPr>
        <w:spacing w:line="276" w:lineRule="auto"/>
        <w:ind w:left="0" w:hanging="2"/>
      </w:pPr>
      <w:r>
        <w:t>Se optará por Microsoft SQL Server como el sistema gestor de bases de datos, motivado por sus múltiples beneficios. Entre sus características sobresalientes se incluyen la capacidad de escalabilidad, la integración fluida con productos de Microsoft, sólidas medidas de seguridad, herramientas de desarrollo avanzadas, soporte para procedimientos almacenados y la capacidad de integrarse eficientemente con servicios en la nube.</w:t>
      </w:r>
    </w:p>
    <w:p w14:paraId="6A712DFF" w14:textId="77777777" w:rsidR="001A73E7" w:rsidRDefault="001A73E7">
      <w:pPr>
        <w:spacing w:line="276" w:lineRule="auto"/>
        <w:ind w:left="0" w:hanging="2"/>
      </w:pPr>
    </w:p>
    <w:p w14:paraId="12FE8893" w14:textId="77777777" w:rsidR="001A73E7" w:rsidRDefault="001A73E7">
      <w:pPr>
        <w:spacing w:line="276" w:lineRule="auto"/>
        <w:ind w:left="0" w:hanging="2"/>
      </w:pPr>
    </w:p>
    <w:p w14:paraId="49CA34C9" w14:textId="77777777" w:rsidR="001A73E7" w:rsidRDefault="00000000">
      <w:pPr>
        <w:spacing w:line="276" w:lineRule="auto"/>
        <w:ind w:left="0" w:hanging="2"/>
      </w:pPr>
      <w:r>
        <w:t xml:space="preserve"> </w:t>
      </w:r>
    </w:p>
    <w:p w14:paraId="6D57E480" w14:textId="77777777" w:rsidR="001A73E7" w:rsidRDefault="00000000">
      <w:pPr>
        <w:spacing w:line="276" w:lineRule="auto"/>
        <w:ind w:left="0" w:hanging="2"/>
        <w:rPr>
          <w:b/>
        </w:rPr>
      </w:pPr>
      <w:r>
        <w:rPr>
          <w:b/>
        </w:rPr>
        <w:lastRenderedPageBreak/>
        <w:t>-      Sistema Operativo:</w:t>
      </w:r>
    </w:p>
    <w:p w14:paraId="5FE5E867" w14:textId="77777777" w:rsidR="001A73E7" w:rsidRDefault="00000000">
      <w:pPr>
        <w:spacing w:line="276" w:lineRule="auto"/>
        <w:ind w:left="0" w:hanging="2"/>
      </w:pPr>
      <w:r>
        <w:t>Se sugiere la elección del sistema operativo Windows debido a su sólida seguridad, la cual se deriva de prácticas robustas respaldadas por Microsoft. Aunque no es de código abierto, Microsoft ha establecido eficientes mecanismos para identificar y abordar rápidamente vulnerabilidades a través de actualizaciones regulares y parches de seguridad.</w:t>
      </w:r>
    </w:p>
    <w:p w14:paraId="12119275" w14:textId="77777777" w:rsidR="001A73E7" w:rsidRDefault="00000000">
      <w:pPr>
        <w:spacing w:line="276" w:lineRule="auto"/>
        <w:ind w:left="0" w:hanging="2"/>
      </w:pPr>
      <w:r>
        <w:t xml:space="preserve"> </w:t>
      </w:r>
    </w:p>
    <w:p w14:paraId="472C6094" w14:textId="77777777" w:rsidR="001A73E7" w:rsidRDefault="00000000">
      <w:pPr>
        <w:spacing w:line="276" w:lineRule="auto"/>
        <w:ind w:left="0" w:hanging="2"/>
        <w:rPr>
          <w:b/>
        </w:rPr>
      </w:pPr>
      <w:r>
        <w:rPr>
          <w:b/>
        </w:rPr>
        <w:t>-      Lenguaje de Programación:</w:t>
      </w:r>
    </w:p>
    <w:p w14:paraId="0C81F1F3" w14:textId="77777777" w:rsidR="001A73E7" w:rsidRDefault="00000000">
      <w:pPr>
        <w:spacing w:line="276" w:lineRule="auto"/>
        <w:ind w:left="0" w:hanging="2"/>
      </w:pPr>
      <w:r>
        <w:t>La ejecución del proyecto requiere la adopción del lenguaje de programación C#, una alternativa sólida y ampliamente reconocida, especialmente en los entornos vinculados a Microsoft. Este se destaca por su eficacia en el desarrollo tanto de aplicaciones de escritorio como web, por su eficiente manejo de la memoria. Además, su sintaxis orientada a objetos no solo facilita la escritura de código, sino que también mejora la claridad y comprensión de este, consolidándose como una elección confiable para llevar a cabo el desarrollo del proyecto.</w:t>
      </w:r>
    </w:p>
    <w:p w14:paraId="702BA521" w14:textId="77777777" w:rsidR="001A73E7" w:rsidRDefault="00000000">
      <w:pPr>
        <w:spacing w:line="276" w:lineRule="auto"/>
        <w:ind w:left="0" w:hanging="2"/>
      </w:pPr>
      <w:r>
        <w:t xml:space="preserve"> </w:t>
      </w:r>
    </w:p>
    <w:p w14:paraId="556AE97C" w14:textId="77777777" w:rsidR="001A73E7" w:rsidRDefault="00000000">
      <w:pPr>
        <w:spacing w:line="276" w:lineRule="auto"/>
        <w:ind w:left="0" w:hanging="2"/>
        <w:rPr>
          <w:b/>
        </w:rPr>
      </w:pPr>
      <w:r>
        <w:rPr>
          <w:b/>
        </w:rPr>
        <w:t>-      Seguridad:</w:t>
      </w:r>
    </w:p>
    <w:p w14:paraId="018C15B0" w14:textId="77777777" w:rsidR="001A73E7" w:rsidRDefault="00000000">
      <w:pPr>
        <w:spacing w:line="276" w:lineRule="auto"/>
        <w:ind w:left="0" w:hanging="2"/>
      </w:pPr>
      <w:r>
        <w:t>Implementar medidas como la autenticación robusta, control de acceso basado en roles y cifrado de datos contribuye a proteger los datos personales de los clientes. Además, la aplicación de políticas de respaldo asegura la disponibilidad de información crítica en casos de pérdida o mal funcionamiento para mantener un sistema de administración de mantenimiento de vehículos.</w:t>
      </w:r>
    </w:p>
    <w:p w14:paraId="7628BA08" w14:textId="77777777" w:rsidR="001A73E7" w:rsidRDefault="00000000">
      <w:pPr>
        <w:spacing w:line="276" w:lineRule="auto"/>
        <w:ind w:left="0" w:hanging="2"/>
      </w:pPr>
      <w:r>
        <w:t xml:space="preserve"> </w:t>
      </w:r>
    </w:p>
    <w:p w14:paraId="1375AE7C" w14:textId="77777777" w:rsidR="001A73E7" w:rsidRDefault="00000000">
      <w:pPr>
        <w:spacing w:line="276" w:lineRule="auto"/>
        <w:ind w:left="0" w:hanging="2"/>
        <w:rPr>
          <w:b/>
        </w:rPr>
      </w:pPr>
      <w:r>
        <w:rPr>
          <w:b/>
        </w:rPr>
        <w:t>Requisitos de Hardware:</w:t>
      </w:r>
    </w:p>
    <w:p w14:paraId="24B38784" w14:textId="77777777" w:rsidR="001A73E7" w:rsidRDefault="00000000">
      <w:pPr>
        <w:spacing w:line="276" w:lineRule="auto"/>
        <w:ind w:left="0" w:hanging="2"/>
      </w:pPr>
      <w:r>
        <w:t xml:space="preserve"> </w:t>
      </w:r>
    </w:p>
    <w:p w14:paraId="16629CD6" w14:textId="77777777" w:rsidR="001A73E7" w:rsidRDefault="00000000">
      <w:pPr>
        <w:spacing w:line="276" w:lineRule="auto"/>
        <w:ind w:left="0" w:hanging="2"/>
        <w:rPr>
          <w:b/>
        </w:rPr>
      </w:pPr>
      <w:r>
        <w:rPr>
          <w:b/>
        </w:rPr>
        <w:t>-      Almacenamiento:</w:t>
      </w:r>
    </w:p>
    <w:p w14:paraId="602774F6" w14:textId="77777777" w:rsidR="001A73E7" w:rsidRDefault="00000000">
      <w:pPr>
        <w:spacing w:line="276" w:lineRule="auto"/>
        <w:ind w:left="0" w:hanging="2"/>
      </w:pPr>
      <w:r>
        <w:t>Se aconseja optar por un disco de estado sólido (SSD) con una capacidad mínima para la solución de almacenamiento. La preferencia de este disco se fundamenta en su velocidad superior, lo que resultará en tiempos de carga más rápidos y una gestión más eficaz de los datos.</w:t>
      </w:r>
    </w:p>
    <w:p w14:paraId="64BEFC8C" w14:textId="77777777" w:rsidR="001A73E7" w:rsidRDefault="00000000">
      <w:pPr>
        <w:spacing w:line="276" w:lineRule="auto"/>
        <w:ind w:left="0" w:hanging="2"/>
      </w:pPr>
      <w:r>
        <w:t xml:space="preserve"> </w:t>
      </w:r>
    </w:p>
    <w:p w14:paraId="0DEB7861" w14:textId="77777777" w:rsidR="001A73E7" w:rsidRDefault="00000000">
      <w:pPr>
        <w:spacing w:line="276" w:lineRule="auto"/>
        <w:ind w:left="0" w:hanging="2"/>
        <w:rPr>
          <w:b/>
        </w:rPr>
      </w:pPr>
      <w:r>
        <w:rPr>
          <w:b/>
        </w:rPr>
        <w:t>-      Procesamiento y Memoria RAM:</w:t>
      </w:r>
    </w:p>
    <w:p w14:paraId="1D75DBD6" w14:textId="14805FAD" w:rsidR="001A73E7" w:rsidRDefault="00000000">
      <w:pPr>
        <w:spacing w:line="276" w:lineRule="auto"/>
        <w:ind w:left="0" w:hanging="2"/>
      </w:pPr>
      <w:r>
        <w:t xml:space="preserve">Es preferiblemente al menos 16 GB, este permite la manipulación rápida de datos y agiliza las operaciones del sistema, lo cual es crucial para el manejo ágil de información. Además, un procesador potente como un modelo multi </w:t>
      </w:r>
      <w:r w:rsidR="00424D16">
        <w:t>Core</w:t>
      </w:r>
      <w:r>
        <w:t xml:space="preserve"> de última generación, facilita la ejecución fluida de aplicaciones y procesos de cálculo complejos, mejorando la capacidad de respuesta del sistema.</w:t>
      </w:r>
    </w:p>
    <w:p w14:paraId="4D7F55DE" w14:textId="77777777" w:rsidR="001A73E7" w:rsidRDefault="00000000">
      <w:pPr>
        <w:spacing w:line="276" w:lineRule="auto"/>
        <w:ind w:left="0" w:hanging="2"/>
      </w:pPr>
      <w:r>
        <w:t xml:space="preserve"> </w:t>
      </w:r>
    </w:p>
    <w:p w14:paraId="290DF72C" w14:textId="77777777" w:rsidR="001A73E7" w:rsidRDefault="00000000">
      <w:pPr>
        <w:spacing w:line="276" w:lineRule="auto"/>
        <w:ind w:left="0" w:hanging="2"/>
        <w:rPr>
          <w:b/>
        </w:rPr>
      </w:pPr>
      <w:r>
        <w:rPr>
          <w:b/>
        </w:rPr>
        <w:t>-      Copias de Seguridad:</w:t>
      </w:r>
    </w:p>
    <w:p w14:paraId="17D01E71" w14:textId="77777777" w:rsidR="001A73E7" w:rsidRDefault="00000000">
      <w:pPr>
        <w:spacing w:line="276" w:lineRule="auto"/>
        <w:ind w:left="0" w:hanging="2"/>
      </w:pPr>
      <w:r>
        <w:t>Estas copias periódicas abarcan la información relacionada con los clientes, documentos legales y transacciones. Se adopta un enfoque proactivo, respaldando tanto la base de datos central como los archivos relevantes, utilizando métodos eficientes para minimizar el riesgo de pérdida de datos. Con el fin de asegurar la continuidad operativa y la tranquilidad en la gestión de los clientes.</w:t>
      </w:r>
    </w:p>
    <w:p w14:paraId="262C8528" w14:textId="77777777" w:rsidR="001A73E7" w:rsidRDefault="00000000">
      <w:pPr>
        <w:spacing w:line="276" w:lineRule="auto"/>
        <w:ind w:left="0" w:hanging="2"/>
      </w:pPr>
      <w:r>
        <w:t xml:space="preserve"> </w:t>
      </w:r>
    </w:p>
    <w:p w14:paraId="14FD1A8A" w14:textId="77777777" w:rsidR="001A73E7" w:rsidRDefault="00000000">
      <w:pPr>
        <w:spacing w:line="276" w:lineRule="auto"/>
        <w:ind w:left="0" w:hanging="2"/>
        <w:rPr>
          <w:b/>
        </w:rPr>
      </w:pPr>
      <w:r>
        <w:rPr>
          <w:b/>
        </w:rPr>
        <w:t>-      Conectividad:</w:t>
      </w:r>
    </w:p>
    <w:p w14:paraId="07B83A50" w14:textId="6F43B5EA" w:rsidR="001A73E7" w:rsidRPr="00D42CD7" w:rsidRDefault="00000000" w:rsidP="00D42CD7">
      <w:pPr>
        <w:spacing w:line="276" w:lineRule="auto"/>
        <w:ind w:left="0" w:hanging="2"/>
      </w:pPr>
      <w:r>
        <w:t xml:space="preserve">Se requiere una conexión a Internet estable y de alta velocidad para garantizar un rendimiento eficiente del sistema. La conectividad constante permite la sincronización de datos, actualizaciones </w:t>
      </w:r>
      <w:r>
        <w:lastRenderedPageBreak/>
        <w:t>de software y acceso a servicios en la nube, lo que resulta crucial para mantener la agilidad y eficacia en la administración de los datos.</w:t>
      </w:r>
      <w:bookmarkStart w:id="80" w:name="_heading=h.3fwokq0" w:colFirst="0" w:colLast="0"/>
      <w:bookmarkEnd w:id="80"/>
    </w:p>
    <w:p w14:paraId="41A1BB32" w14:textId="77777777" w:rsidR="001A73E7" w:rsidRDefault="001A73E7">
      <w:pPr>
        <w:ind w:left="0" w:hanging="2"/>
        <w:jc w:val="both"/>
        <w:rPr>
          <w:rFonts w:ascii="Calibri" w:eastAsia="Calibri" w:hAnsi="Calibri" w:cs="Calibri"/>
          <w:color w:val="0000FF"/>
        </w:rPr>
      </w:pPr>
    </w:p>
    <w:sdt>
      <w:sdtPr>
        <w:tag w:val="goog_rdk_37"/>
        <w:id w:val="-2142264147"/>
      </w:sdtPr>
      <w:sdtContent>
        <w:p w14:paraId="7497467A" w14:textId="77777777" w:rsidR="001A73E7" w:rsidRDefault="00000000">
          <w:pPr>
            <w:keepNext/>
            <w:numPr>
              <w:ilvl w:val="0"/>
              <w:numId w:val="2"/>
            </w:numPr>
            <w:pBdr>
              <w:top w:val="nil"/>
              <w:left w:val="nil"/>
              <w:bottom w:val="nil"/>
              <w:right w:val="nil"/>
              <w:between w:val="nil"/>
            </w:pBdr>
            <w:spacing w:line="240" w:lineRule="auto"/>
            <w:ind w:left="0" w:hanging="2"/>
            <w:rPr>
              <w:ins w:id="81" w:author="EDWIN ELIESER FRANCO CRUZ" w:date="2024-11-11T01:13:00Z"/>
              <w:rFonts w:ascii="Calibri" w:eastAsia="Calibri" w:hAnsi="Calibri" w:cs="Calibri"/>
              <w:b/>
              <w:color w:val="000000"/>
              <w:sz w:val="28"/>
              <w:szCs w:val="28"/>
            </w:rPr>
          </w:pPr>
          <w:r>
            <w:rPr>
              <w:rFonts w:ascii="Calibri" w:eastAsia="Calibri" w:hAnsi="Calibri" w:cs="Calibri"/>
              <w:b/>
              <w:color w:val="000000"/>
              <w:sz w:val="28"/>
              <w:szCs w:val="28"/>
            </w:rPr>
            <w:t xml:space="preserve">Calidad </w:t>
          </w:r>
          <w:sdt>
            <w:sdtPr>
              <w:tag w:val="goog_rdk_36"/>
              <w:id w:val="1701204222"/>
            </w:sdtPr>
            <w:sdtContent/>
          </w:sdt>
        </w:p>
      </w:sdtContent>
    </w:sdt>
    <w:p w14:paraId="6A77A3F0" w14:textId="77777777" w:rsidR="001A73E7" w:rsidRDefault="001A73E7">
      <w:pPr>
        <w:keepNext/>
        <w:pBdr>
          <w:top w:val="nil"/>
          <w:left w:val="nil"/>
          <w:bottom w:val="nil"/>
          <w:right w:val="nil"/>
          <w:between w:val="nil"/>
        </w:pBdr>
        <w:spacing w:line="276" w:lineRule="auto"/>
        <w:ind w:left="1" w:hanging="3"/>
        <w:rPr>
          <w:rFonts w:ascii="Calibri" w:eastAsia="Calibri" w:hAnsi="Calibri" w:cs="Calibri"/>
          <w:b/>
          <w:sz w:val="28"/>
          <w:szCs w:val="28"/>
        </w:rPr>
      </w:pPr>
    </w:p>
    <w:p w14:paraId="0AD92481" w14:textId="77777777" w:rsidR="001A73E7" w:rsidRDefault="00000000">
      <w:pPr>
        <w:keepNext/>
        <w:pBdr>
          <w:top w:val="nil"/>
          <w:left w:val="nil"/>
          <w:bottom w:val="nil"/>
          <w:right w:val="nil"/>
          <w:between w:val="nil"/>
        </w:pBdr>
        <w:spacing w:line="276" w:lineRule="auto"/>
        <w:ind w:left="0" w:hanging="2"/>
        <w:jc w:val="both"/>
      </w:pPr>
      <w:r>
        <w:t xml:space="preserve">Dado a la estructura del sistema, que tiene como objetivo extraer e ingresar entidades en la base de datos para la gestión del taller, este no debería presentar fallos al momento de ejecutar los diversos servicios que ofrece. Esto se traduce en una mayor estabilidad y disponibilidad del sistema, minimizando la posibilidad de interrupciones no planificadas. La gestión de errores está integrada de manera pro activa, permitiendo identificar, registrar y abordar problemas potenciales antes de que afecte la integridad y la operatividad del sistema. </w:t>
      </w:r>
    </w:p>
    <w:p w14:paraId="475A1512" w14:textId="77777777" w:rsidR="001A73E7" w:rsidRDefault="00000000">
      <w:pPr>
        <w:keepNext/>
        <w:pBdr>
          <w:top w:val="nil"/>
          <w:left w:val="nil"/>
          <w:bottom w:val="nil"/>
          <w:right w:val="nil"/>
          <w:between w:val="nil"/>
        </w:pBdr>
        <w:spacing w:line="276" w:lineRule="auto"/>
        <w:ind w:left="0" w:hanging="2"/>
        <w:jc w:val="both"/>
      </w:pPr>
      <w:r>
        <w:t>La arquitectura del software debe ser concebida no solo con la finalidad de satisfacer los requerimientos, sino también para abordar de manera eficaz los procesos específicos. Esto garantiza una gestión eficiente y fiable, asegurando una plataforma que sea capaz de manejar de manera óptima las diversas tareas y responsabilidades asociadas con dicha actividad.</w:t>
      </w:r>
    </w:p>
    <w:p w14:paraId="65E733D2" w14:textId="77777777" w:rsidR="001A73E7" w:rsidRDefault="001A73E7">
      <w:pPr>
        <w:ind w:left="0" w:hanging="2"/>
        <w:jc w:val="both"/>
        <w:rPr>
          <w:rFonts w:ascii="Calibri" w:eastAsia="Calibri" w:hAnsi="Calibri" w:cs="Calibri"/>
          <w:i/>
          <w:color w:val="0000FF"/>
        </w:rPr>
      </w:pPr>
    </w:p>
    <w:p w14:paraId="71BBE8C9" w14:textId="77777777" w:rsidR="001A73E7" w:rsidRDefault="00000000">
      <w:pPr>
        <w:keepNext/>
        <w:numPr>
          <w:ilvl w:val="0"/>
          <w:numId w:val="2"/>
        </w:numPr>
        <w:pBdr>
          <w:top w:val="nil"/>
          <w:left w:val="nil"/>
          <w:bottom w:val="nil"/>
          <w:right w:val="nil"/>
          <w:between w:val="nil"/>
        </w:pBdr>
        <w:spacing w:line="240" w:lineRule="auto"/>
        <w:ind w:left="1" w:hanging="3"/>
        <w:rPr>
          <w:rFonts w:ascii="Calibri" w:eastAsia="Calibri" w:hAnsi="Calibri" w:cs="Calibri"/>
          <w:b/>
          <w:color w:val="000000"/>
          <w:sz w:val="28"/>
          <w:szCs w:val="28"/>
        </w:rPr>
      </w:pPr>
      <w:r>
        <w:rPr>
          <w:rFonts w:ascii="Calibri" w:eastAsia="Calibri" w:hAnsi="Calibri" w:cs="Calibri"/>
          <w:b/>
          <w:color w:val="000000"/>
          <w:sz w:val="28"/>
          <w:szCs w:val="28"/>
        </w:rPr>
        <w:t>Observaciones</w:t>
      </w:r>
    </w:p>
    <w:p w14:paraId="50DE5DA1" w14:textId="77777777" w:rsidR="001A73E7" w:rsidRDefault="001A73E7">
      <w:pPr>
        <w:spacing w:line="276" w:lineRule="auto"/>
        <w:ind w:left="0" w:hanging="2"/>
        <w:jc w:val="both"/>
      </w:pPr>
    </w:p>
    <w:p w14:paraId="7DBAD801" w14:textId="77777777" w:rsidR="001A73E7" w:rsidRDefault="00000000">
      <w:pPr>
        <w:spacing w:line="276" w:lineRule="auto"/>
        <w:ind w:left="0" w:hanging="2"/>
        <w:jc w:val="both"/>
      </w:pPr>
      <w:r>
        <w:t>•El sistema responde de manera precisa, registra la información de forma correcta y la incorpora de manera eficiente en la base de datos, lo que proporciona una funcionalidad efectiva.</w:t>
      </w:r>
    </w:p>
    <w:p w14:paraId="03FD9B7F" w14:textId="77777777" w:rsidR="001A73E7" w:rsidRDefault="00000000">
      <w:pPr>
        <w:spacing w:line="276" w:lineRule="auto"/>
        <w:ind w:left="0" w:hanging="2"/>
        <w:jc w:val="both"/>
      </w:pPr>
      <w:r>
        <w:t>•Si el hardware no cumple con las especificaciones detalladas en el documento, el programa experimentará múltiples fallos y errores, entre los cuales se incluye la posibilidad de quedarse congelado debido a la falta de memoria RAM y la incompatibilidad con el tipo de procesador especificado.</w:t>
      </w:r>
    </w:p>
    <w:p w14:paraId="334317CD" w14:textId="77777777" w:rsidR="001A73E7" w:rsidRDefault="00000000">
      <w:pPr>
        <w:spacing w:line="276" w:lineRule="auto"/>
        <w:ind w:left="0" w:hanging="2"/>
        <w:jc w:val="both"/>
      </w:pPr>
      <w:r>
        <w:t>•La interfaz del gestor de bases de datos es ordenada y fácil de usar, lo que resulta beneficioso al momento de sincronizar los datos para su posterior análisis.</w:t>
      </w:r>
    </w:p>
    <w:p w14:paraId="2FF4E3F2" w14:textId="77777777" w:rsidR="001A73E7" w:rsidRDefault="001A73E7">
      <w:pPr>
        <w:pBdr>
          <w:top w:val="nil"/>
          <w:left w:val="nil"/>
          <w:bottom w:val="nil"/>
          <w:right w:val="nil"/>
          <w:between w:val="nil"/>
        </w:pBdr>
        <w:spacing w:line="276" w:lineRule="auto"/>
        <w:ind w:left="0" w:hanging="2"/>
        <w:rPr>
          <w:rFonts w:ascii="Calibri" w:eastAsia="Calibri" w:hAnsi="Calibri" w:cs="Calibri"/>
        </w:rPr>
      </w:pPr>
    </w:p>
    <w:sectPr w:rsidR="001A73E7">
      <w:headerReference w:type="even" r:id="rId45"/>
      <w:headerReference w:type="default" r:id="rId46"/>
      <w:footerReference w:type="even" r:id="rId47"/>
      <w:footerReference w:type="default" r:id="rId48"/>
      <w:headerReference w:type="first" r:id="rId49"/>
      <w:footerReference w:type="first" r:id="rId50"/>
      <w:pgSz w:w="11906" w:h="16838"/>
      <w:pgMar w:top="1440" w:right="1134" w:bottom="1440" w:left="1134"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0DA193D" w14:textId="77777777" w:rsidR="00866C02" w:rsidRDefault="00866C02">
      <w:pPr>
        <w:spacing w:line="240" w:lineRule="auto"/>
        <w:ind w:left="0" w:hanging="2"/>
      </w:pPr>
      <w:r>
        <w:separator/>
      </w:r>
    </w:p>
  </w:endnote>
  <w:endnote w:type="continuationSeparator" w:id="0">
    <w:p w14:paraId="6D1A510A" w14:textId="77777777" w:rsidR="00866C02" w:rsidRDefault="00866C02">
      <w:pPr>
        <w:spacing w:line="240" w:lineRule="auto"/>
        <w:ind w:left="0" w:hanging="2"/>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embedRegular r:id="rId1" w:fontKey="{8A17835E-AD1F-41AA-89E6-A9EAAAF5FEDC}"/>
    <w:embedBold r:id="rId2" w:fontKey="{6B4A9D41-42C5-4441-9BB9-CC69ACE731C2}"/>
    <w:embedItalic r:id="rId3" w:fontKey="{5BB643C7-CA41-4C60-ADBD-007202F3FADF}"/>
    <w:embedBoldItalic r:id="rId4" w:fontKey="{95DC8CDF-BDAC-4A26-8691-D40371FDC59B}"/>
  </w:font>
  <w:font w:name="Book Antiqua">
    <w:panose1 w:val="02040602050305030304"/>
    <w:charset w:val="00"/>
    <w:family w:val="roman"/>
    <w:pitch w:val="variable"/>
    <w:sig w:usb0="00000287" w:usb1="00000000" w:usb2="00000000" w:usb3="00000000" w:csb0="0000009F" w:csb1="00000000"/>
    <w:embedRegular r:id="rId5" w:fontKey="{73BD0528-0F62-4629-A62E-9057C10F44E6}"/>
    <w:embedBold r:id="rId6" w:fontKey="{171FE613-BC82-4894-9426-FEC57CC554AC}"/>
    <w:embedItalic r:id="rId7" w:fontKey="{BC581593-16FF-43A6-8D10-29771B518A89}"/>
  </w:font>
  <w:font w:name="Arial Narrow">
    <w:panose1 w:val="020B0606020202030204"/>
    <w:charset w:val="00"/>
    <w:family w:val="swiss"/>
    <w:pitch w:val="variable"/>
    <w:sig w:usb0="00000287" w:usb1="00000800" w:usb2="00000000" w:usb3="00000000" w:csb0="0000009F" w:csb1="00000000"/>
    <w:embedBold r:id="rId8" w:fontKey="{29AD32CA-F626-44BC-9EF8-52DF07D13F44}"/>
  </w:font>
  <w:font w:name="Microsoft YaHei">
    <w:panose1 w:val="020B0503020204020204"/>
    <w:charset w:val="86"/>
    <w:family w:val="swiss"/>
    <w:pitch w:val="variable"/>
    <w:sig w:usb0="80000287" w:usb1="2ACF3C50" w:usb2="00000016" w:usb3="00000000" w:csb0="0004001F" w:csb1="00000000"/>
  </w:font>
  <w:font w:name="Mangal">
    <w:panose1 w:val="00000400000000000000"/>
    <w:charset w:val="00"/>
    <w:family w:val="roman"/>
    <w:pitch w:val="variable"/>
    <w:sig w:usb0="00008003" w:usb1="00000000" w:usb2="00000000" w:usb3="00000000" w:csb0="00000001" w:csb1="00000000"/>
  </w:font>
  <w:font w:name="Tahoma">
    <w:panose1 w:val="020B0604030504040204"/>
    <w:charset w:val="00"/>
    <w:family w:val="swiss"/>
    <w:pitch w:val="variable"/>
    <w:sig w:usb0="E1002EFF" w:usb1="C000605B" w:usb2="00000029" w:usb3="00000000" w:csb0="000101FF" w:csb1="00000000"/>
    <w:embedRegular r:id="rId9" w:fontKey="{1B118D6F-8C58-4CD2-9CD5-F4EE17C9461B}"/>
  </w:font>
  <w:font w:name="Cambria">
    <w:panose1 w:val="02040503050406030204"/>
    <w:charset w:val="00"/>
    <w:family w:val="roman"/>
    <w:pitch w:val="variable"/>
    <w:sig w:usb0="E00006FF" w:usb1="420024FF" w:usb2="02000000" w:usb3="00000000" w:csb0="0000019F" w:csb1="00000000"/>
    <w:embedRegular r:id="rId10" w:fontKey="{A7F2BD04-F4F5-482B-9E89-E214815069A0}"/>
    <w:embedBold r:id="rId11" w:fontKey="{391898E7-DE8F-4ADA-B498-4F54D5B6065C}"/>
  </w:font>
  <w:font w:name="Georgia">
    <w:panose1 w:val="02040502050405020303"/>
    <w:charset w:val="00"/>
    <w:family w:val="roman"/>
    <w:pitch w:val="variable"/>
    <w:sig w:usb0="00000287" w:usb1="00000000" w:usb2="00000000" w:usb3="00000000" w:csb0="0000009F" w:csb1="00000000"/>
    <w:embedRegular r:id="rId12" w:fontKey="{B782E76E-94B0-416E-A3CD-0177DAEE0116}"/>
    <w:embedItalic r:id="rId13" w:fontKey="{1EFA04BB-BEB4-4076-9A46-E7A0D22A7F62}"/>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0938433" w14:textId="77777777" w:rsidR="0021017C" w:rsidRDefault="0021017C">
    <w:pPr>
      <w:pStyle w:val="Piedepgina"/>
      <w:ind w:left="0" w:hanging="2"/>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8D80BA1" w14:textId="77777777" w:rsidR="001A73E7" w:rsidRDefault="00000000">
    <w:pPr>
      <w:pBdr>
        <w:top w:val="nil"/>
        <w:left w:val="nil"/>
        <w:bottom w:val="nil"/>
        <w:right w:val="nil"/>
        <w:between w:val="nil"/>
      </w:pBdr>
      <w:tabs>
        <w:tab w:val="left" w:pos="7560"/>
      </w:tabs>
      <w:spacing w:line="240" w:lineRule="auto"/>
      <w:ind w:left="0" w:hanging="2"/>
      <w:rPr>
        <w:rFonts w:ascii="Book Antiqua" w:eastAsia="Book Antiqua" w:hAnsi="Book Antiqua" w:cs="Book Antiqua"/>
        <w:color w:val="000000"/>
        <w:sz w:val="18"/>
        <w:szCs w:val="18"/>
      </w:rPr>
    </w:pPr>
    <w:r>
      <w:rPr>
        <w:noProof/>
      </w:rPr>
      <mc:AlternateContent>
        <mc:Choice Requires="wps">
          <w:drawing>
            <wp:anchor distT="0" distB="0" distL="114300" distR="114300" simplePos="0" relativeHeight="251660288" behindDoc="0" locked="0" layoutInCell="1" hidden="0" allowOverlap="1" wp14:anchorId="60CE9E53" wp14:editId="719CB695">
              <wp:simplePos x="0" y="0"/>
              <wp:positionH relativeFrom="column">
                <wp:posOffset>-126999</wp:posOffset>
              </wp:positionH>
              <wp:positionV relativeFrom="paragraph">
                <wp:posOffset>76200</wp:posOffset>
              </wp:positionV>
              <wp:extent cx="0" cy="19050"/>
              <wp:effectExtent l="0" t="0" r="0" b="0"/>
              <wp:wrapNone/>
              <wp:docPr id="1041" name="Conector recto de flecha 1041"/>
              <wp:cNvGraphicFramePr/>
              <a:graphic xmlns:a="http://schemas.openxmlformats.org/drawingml/2006/main">
                <a:graphicData uri="http://schemas.microsoft.com/office/word/2010/wordprocessingShape">
                  <wps:wsp>
                    <wps:cNvCnPr/>
                    <wps:spPr>
                      <a:xfrm>
                        <a:off x="2126550" y="3780000"/>
                        <a:ext cx="6438900" cy="0"/>
                      </a:xfrm>
                      <a:prstGeom prst="straightConnector1">
                        <a:avLst/>
                      </a:prstGeom>
                      <a:solidFill>
                        <a:srgbClr val="FFFFFF"/>
                      </a:solidFill>
                      <a:ln w="19050" cap="flat" cmpd="sng">
                        <a:solidFill>
                          <a:srgbClr val="000000"/>
                        </a:solidFill>
                        <a:prstDash val="solid"/>
                        <a:miter lim="800000"/>
                        <a:headEnd type="none" w="med" len="med"/>
                        <a:tailEnd type="none" w="med" len="med"/>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114300" distR="114300" hidden="0" layoutInCell="1" locked="0" relativeHeight="0" simplePos="0">
              <wp:simplePos x="0" y="0"/>
              <wp:positionH relativeFrom="column">
                <wp:posOffset>-126999</wp:posOffset>
              </wp:positionH>
              <wp:positionV relativeFrom="paragraph">
                <wp:posOffset>76200</wp:posOffset>
              </wp:positionV>
              <wp:extent cx="0" cy="19050"/>
              <wp:effectExtent b="0" l="0" r="0" t="0"/>
              <wp:wrapNone/>
              <wp:docPr id="1041" name="image39.png"/>
              <a:graphic>
                <a:graphicData uri="http://schemas.openxmlformats.org/drawingml/2006/picture">
                  <pic:pic>
                    <pic:nvPicPr>
                      <pic:cNvPr id="0" name="image39.png"/>
                      <pic:cNvPicPr preferRelativeResize="0"/>
                    </pic:nvPicPr>
                    <pic:blipFill>
                      <a:blip r:embed="rId1"/>
                      <a:srcRect/>
                      <a:stretch>
                        <a:fillRect/>
                      </a:stretch>
                    </pic:blipFill>
                    <pic:spPr>
                      <a:xfrm>
                        <a:off x="0" y="0"/>
                        <a:ext cx="0" cy="19050"/>
                      </a:xfrm>
                      <a:prstGeom prst="rect"/>
                      <a:ln/>
                    </pic:spPr>
                  </pic:pic>
                </a:graphicData>
              </a:graphic>
            </wp:anchor>
          </w:drawing>
        </mc:Fallback>
      </mc:AlternateContent>
    </w:r>
  </w:p>
  <w:p w14:paraId="5342FDD2" w14:textId="77777777" w:rsidR="001A73E7" w:rsidRDefault="00000000">
    <w:pPr>
      <w:pBdr>
        <w:top w:val="nil"/>
        <w:left w:val="nil"/>
        <w:bottom w:val="nil"/>
        <w:right w:val="nil"/>
        <w:between w:val="nil"/>
      </w:pBdr>
      <w:tabs>
        <w:tab w:val="left" w:pos="7560"/>
      </w:tabs>
      <w:spacing w:line="240" w:lineRule="auto"/>
      <w:ind w:left="0" w:hanging="2"/>
      <w:rPr>
        <w:rFonts w:ascii="Calibri" w:eastAsia="Calibri" w:hAnsi="Calibri" w:cs="Calibri"/>
        <w:color w:val="000000"/>
        <w:sz w:val="20"/>
        <w:szCs w:val="20"/>
      </w:rPr>
    </w:pPr>
    <w:r>
      <w:rPr>
        <w:rFonts w:ascii="Calibri" w:eastAsia="Calibri" w:hAnsi="Calibri" w:cs="Calibri"/>
        <w:b/>
        <w:color w:val="000000"/>
        <w:sz w:val="20"/>
        <w:szCs w:val="20"/>
      </w:rPr>
      <w:t>Nombre del Documento:</w:t>
    </w:r>
    <w:r>
      <w:rPr>
        <w:rFonts w:ascii="Calibri" w:eastAsia="Calibri" w:hAnsi="Calibri" w:cs="Calibri"/>
        <w:color w:val="000000"/>
        <w:sz w:val="20"/>
        <w:szCs w:val="20"/>
      </w:rPr>
      <w:t xml:space="preserve"> DOCUMENTO DE DISEÑO DETALLADO DE SOFTWARE</w:t>
    </w:r>
    <w:r>
      <w:rPr>
        <w:rFonts w:ascii="Calibri" w:eastAsia="Calibri" w:hAnsi="Calibri" w:cs="Calibri"/>
        <w:b/>
        <w:color w:val="000000"/>
        <w:sz w:val="20"/>
        <w:szCs w:val="20"/>
      </w:rPr>
      <w:tab/>
      <w:t xml:space="preserve">SDD Versión: </w:t>
    </w:r>
    <w:r>
      <w:rPr>
        <w:rFonts w:ascii="Calibri" w:eastAsia="Calibri" w:hAnsi="Calibri" w:cs="Calibri"/>
        <w:color w:val="000000"/>
        <w:sz w:val="20"/>
        <w:szCs w:val="20"/>
      </w:rPr>
      <w:t>1.1</w:t>
    </w:r>
  </w:p>
  <w:p w14:paraId="4C10556D" w14:textId="67B85A16" w:rsidR="001A73E7" w:rsidRDefault="00000000">
    <w:pPr>
      <w:pBdr>
        <w:top w:val="nil"/>
        <w:left w:val="nil"/>
        <w:bottom w:val="nil"/>
        <w:right w:val="nil"/>
        <w:between w:val="nil"/>
      </w:pBdr>
      <w:tabs>
        <w:tab w:val="left" w:pos="7560"/>
      </w:tabs>
      <w:spacing w:line="240" w:lineRule="auto"/>
      <w:ind w:left="0" w:hanging="2"/>
      <w:rPr>
        <w:rFonts w:ascii="Calibri" w:eastAsia="Calibri" w:hAnsi="Calibri" w:cs="Calibri"/>
        <w:color w:val="000000"/>
        <w:sz w:val="20"/>
        <w:szCs w:val="20"/>
      </w:rPr>
    </w:pPr>
    <w:r>
      <w:rPr>
        <w:rFonts w:ascii="Calibri" w:eastAsia="Calibri" w:hAnsi="Calibri" w:cs="Calibri"/>
        <w:b/>
        <w:color w:val="000000"/>
        <w:sz w:val="20"/>
        <w:szCs w:val="20"/>
      </w:rPr>
      <w:t xml:space="preserve">Plantilla compilada por: </w:t>
    </w:r>
    <w:r w:rsidR="009814D3">
      <w:rPr>
        <w:rFonts w:ascii="Calibri" w:eastAsia="Calibri" w:hAnsi="Calibri" w:cs="Calibri"/>
        <w:color w:val="000000"/>
        <w:sz w:val="20"/>
        <w:szCs w:val="20"/>
      </w:rPr>
      <w:t>PhD</w:t>
    </w:r>
    <w:r>
      <w:rPr>
        <w:rFonts w:ascii="Calibri" w:eastAsia="Calibri" w:hAnsi="Calibri" w:cs="Calibri"/>
        <w:color w:val="000000"/>
        <w:sz w:val="20"/>
        <w:szCs w:val="20"/>
      </w:rPr>
      <w:t>. Franklin Parrales Bravo</w:t>
    </w:r>
    <w:r>
      <w:rPr>
        <w:rFonts w:ascii="Calibri" w:eastAsia="Calibri" w:hAnsi="Calibri" w:cs="Calibri"/>
        <w:b/>
        <w:color w:val="000000"/>
        <w:sz w:val="20"/>
        <w:szCs w:val="20"/>
      </w:rPr>
      <w:tab/>
      <w:t>Página:</w:t>
    </w:r>
    <w:r>
      <w:rPr>
        <w:rFonts w:ascii="Calibri" w:eastAsia="Calibri" w:hAnsi="Calibri" w:cs="Calibri"/>
        <w:color w:val="000000"/>
        <w:sz w:val="20"/>
        <w:szCs w:val="20"/>
      </w:rPr>
      <w:t xml:space="preserve">  </w:t>
    </w:r>
    <w:r>
      <w:rPr>
        <w:rFonts w:ascii="Calibri" w:eastAsia="Calibri" w:hAnsi="Calibri" w:cs="Calibri"/>
        <w:color w:val="000000"/>
        <w:sz w:val="20"/>
        <w:szCs w:val="20"/>
      </w:rPr>
      <w:fldChar w:fldCharType="begin"/>
    </w:r>
    <w:r>
      <w:rPr>
        <w:rFonts w:ascii="Calibri" w:eastAsia="Calibri" w:hAnsi="Calibri" w:cs="Calibri"/>
        <w:color w:val="000000"/>
        <w:sz w:val="20"/>
        <w:szCs w:val="20"/>
      </w:rPr>
      <w:instrText>PAGE</w:instrText>
    </w:r>
    <w:r>
      <w:rPr>
        <w:rFonts w:ascii="Calibri" w:eastAsia="Calibri" w:hAnsi="Calibri" w:cs="Calibri"/>
        <w:color w:val="000000"/>
        <w:sz w:val="20"/>
        <w:szCs w:val="20"/>
      </w:rPr>
      <w:fldChar w:fldCharType="separate"/>
    </w:r>
    <w:r w:rsidR="00D76FD8">
      <w:rPr>
        <w:rFonts w:ascii="Calibri" w:eastAsia="Calibri" w:hAnsi="Calibri" w:cs="Calibri"/>
        <w:noProof/>
        <w:color w:val="000000"/>
        <w:sz w:val="20"/>
        <w:szCs w:val="20"/>
      </w:rPr>
      <w:t>1</w:t>
    </w:r>
    <w:r>
      <w:rPr>
        <w:rFonts w:ascii="Calibri" w:eastAsia="Calibri" w:hAnsi="Calibri" w:cs="Calibri"/>
        <w:color w:val="000000"/>
        <w:sz w:val="20"/>
        <w:szCs w:val="20"/>
      </w:rPr>
      <w:fldChar w:fldCharType="end"/>
    </w:r>
    <w:r>
      <w:rPr>
        <w:rFonts w:ascii="Calibri" w:eastAsia="Calibri" w:hAnsi="Calibri" w:cs="Calibri"/>
        <w:color w:val="000000"/>
        <w:sz w:val="20"/>
        <w:szCs w:val="20"/>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03D7548" w14:textId="77777777" w:rsidR="0021017C" w:rsidRDefault="0021017C">
    <w:pPr>
      <w:pStyle w:val="Piedepgina"/>
      <w:ind w:left="0" w:hanging="2"/>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4AF85EC" w14:textId="77777777" w:rsidR="00866C02" w:rsidRDefault="00866C02">
      <w:pPr>
        <w:spacing w:line="240" w:lineRule="auto"/>
        <w:ind w:left="0" w:hanging="2"/>
      </w:pPr>
      <w:r>
        <w:separator/>
      </w:r>
    </w:p>
  </w:footnote>
  <w:footnote w:type="continuationSeparator" w:id="0">
    <w:p w14:paraId="034CB002" w14:textId="77777777" w:rsidR="00866C02" w:rsidRDefault="00866C02">
      <w:pPr>
        <w:spacing w:line="240" w:lineRule="auto"/>
        <w:ind w:left="0" w:hanging="2"/>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6939AB0" w14:textId="77777777" w:rsidR="0021017C" w:rsidRDefault="0021017C">
    <w:pPr>
      <w:pStyle w:val="Encabezado"/>
      <w:ind w:left="0" w:hanging="2"/>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3610072" w14:textId="77777777" w:rsidR="001A73E7" w:rsidRDefault="00000000">
    <w:pPr>
      <w:pBdr>
        <w:top w:val="nil"/>
        <w:left w:val="nil"/>
        <w:bottom w:val="nil"/>
        <w:right w:val="nil"/>
        <w:between w:val="nil"/>
      </w:pBdr>
      <w:spacing w:line="240" w:lineRule="auto"/>
      <w:ind w:left="0" w:hanging="2"/>
      <w:jc w:val="right"/>
      <w:rPr>
        <w:rFonts w:ascii="Calibri" w:eastAsia="Calibri" w:hAnsi="Calibri" w:cs="Calibri"/>
        <w:color w:val="000000"/>
        <w:sz w:val="20"/>
        <w:szCs w:val="20"/>
      </w:rPr>
    </w:pP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rFonts w:ascii="Calibri" w:eastAsia="Calibri" w:hAnsi="Calibri" w:cs="Calibri"/>
        <w:b/>
        <w:color w:val="000000"/>
        <w:sz w:val="20"/>
        <w:szCs w:val="20"/>
      </w:rPr>
      <w:t>Proyecto</w:t>
    </w:r>
    <w:r>
      <w:rPr>
        <w:rFonts w:ascii="Calibri" w:eastAsia="Calibri" w:hAnsi="Calibri" w:cs="Calibri"/>
        <w:color w:val="000000"/>
        <w:sz w:val="20"/>
        <w:szCs w:val="20"/>
      </w:rPr>
      <w:t xml:space="preserve">: Sistema para la reparación de Equipos     </w:t>
    </w:r>
    <w:r>
      <w:rPr>
        <w:noProof/>
      </w:rPr>
      <w:drawing>
        <wp:anchor distT="0" distB="0" distL="0" distR="0" simplePos="0" relativeHeight="251658240" behindDoc="1" locked="0" layoutInCell="1" hidden="0" allowOverlap="1" wp14:anchorId="4E85226A" wp14:editId="6486263B">
          <wp:simplePos x="0" y="0"/>
          <wp:positionH relativeFrom="column">
            <wp:posOffset>-434339</wp:posOffset>
          </wp:positionH>
          <wp:positionV relativeFrom="paragraph">
            <wp:posOffset>-171449</wp:posOffset>
          </wp:positionV>
          <wp:extent cx="2524125" cy="647700"/>
          <wp:effectExtent l="0" t="0" r="0" b="0"/>
          <wp:wrapNone/>
          <wp:docPr id="423152616"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1"/>
                  <a:srcRect/>
                  <a:stretch>
                    <a:fillRect/>
                  </a:stretch>
                </pic:blipFill>
                <pic:spPr>
                  <a:xfrm>
                    <a:off x="0" y="0"/>
                    <a:ext cx="2524125" cy="647700"/>
                  </a:xfrm>
                  <a:prstGeom prst="rect">
                    <a:avLst/>
                  </a:prstGeom>
                  <a:ln/>
                </pic:spPr>
              </pic:pic>
            </a:graphicData>
          </a:graphic>
        </wp:anchor>
      </w:drawing>
    </w:r>
  </w:p>
  <w:p w14:paraId="7B5ADBFE" w14:textId="77777777" w:rsidR="001A73E7" w:rsidRDefault="00000000">
    <w:pPr>
      <w:pBdr>
        <w:top w:val="nil"/>
        <w:left w:val="nil"/>
        <w:bottom w:val="nil"/>
        <w:right w:val="nil"/>
        <w:between w:val="nil"/>
      </w:pBdr>
      <w:spacing w:line="240" w:lineRule="auto"/>
      <w:ind w:left="0" w:hanging="2"/>
      <w:jc w:val="right"/>
      <w:rPr>
        <w:rFonts w:ascii="Calibri" w:eastAsia="Calibri" w:hAnsi="Calibri" w:cs="Calibri"/>
        <w:color w:val="000000"/>
        <w:sz w:val="20"/>
        <w:szCs w:val="20"/>
      </w:rPr>
    </w:pPr>
    <w:r>
      <w:rPr>
        <w:rFonts w:ascii="Calibri" w:eastAsia="Calibri" w:hAnsi="Calibri" w:cs="Calibri"/>
        <w:b/>
        <w:color w:val="000000"/>
        <w:sz w:val="20"/>
        <w:szCs w:val="20"/>
      </w:rPr>
      <w:t>Versión Producto</w:t>
    </w:r>
    <w:r>
      <w:rPr>
        <w:rFonts w:ascii="Calibri" w:eastAsia="Calibri" w:hAnsi="Calibri" w:cs="Calibri"/>
        <w:color w:val="000000"/>
        <w:sz w:val="20"/>
        <w:szCs w:val="20"/>
      </w:rPr>
      <w:t xml:space="preserve">: 1.0   </w:t>
    </w:r>
    <w:r>
      <w:rPr>
        <w:rFonts w:ascii="Calibri" w:eastAsia="Calibri" w:hAnsi="Calibri" w:cs="Calibri"/>
        <w:b/>
        <w:color w:val="000000"/>
        <w:sz w:val="20"/>
        <w:szCs w:val="20"/>
      </w:rPr>
      <w:t>Cliente</w:t>
    </w:r>
    <w:r>
      <w:rPr>
        <w:rFonts w:ascii="Calibri" w:eastAsia="Calibri" w:hAnsi="Calibri" w:cs="Calibri"/>
        <w:color w:val="000000"/>
        <w:sz w:val="20"/>
        <w:szCs w:val="20"/>
      </w:rPr>
      <w:t>: xxxxx</w:t>
    </w:r>
  </w:p>
  <w:p w14:paraId="67B6A385" w14:textId="77777777" w:rsidR="001A73E7" w:rsidRDefault="00000000">
    <w:pPr>
      <w:pBdr>
        <w:top w:val="nil"/>
        <w:left w:val="nil"/>
        <w:bottom w:val="nil"/>
        <w:right w:val="nil"/>
        <w:between w:val="nil"/>
      </w:pBdr>
      <w:spacing w:line="240" w:lineRule="auto"/>
      <w:ind w:left="0" w:hanging="2"/>
      <w:rPr>
        <w:color w:val="000000"/>
      </w:rPr>
    </w:pPr>
    <w:r>
      <w:rPr>
        <w:color w:val="000000"/>
      </w:rPr>
      <w:tab/>
    </w:r>
    <w:r>
      <w:rPr>
        <w:noProof/>
      </w:rPr>
      <mc:AlternateContent>
        <mc:Choice Requires="wps">
          <w:drawing>
            <wp:anchor distT="0" distB="0" distL="114300" distR="114300" simplePos="0" relativeHeight="251659264" behindDoc="0" locked="0" layoutInCell="1" hidden="0" allowOverlap="1" wp14:anchorId="09758A97" wp14:editId="7D527E92">
              <wp:simplePos x="0" y="0"/>
              <wp:positionH relativeFrom="column">
                <wp:posOffset>-342899</wp:posOffset>
              </wp:positionH>
              <wp:positionV relativeFrom="paragraph">
                <wp:posOffset>38100</wp:posOffset>
              </wp:positionV>
              <wp:extent cx="0" cy="19050"/>
              <wp:effectExtent l="0" t="0" r="0" b="0"/>
              <wp:wrapNone/>
              <wp:docPr id="1042" name="Conector recto de flecha 1042"/>
              <wp:cNvGraphicFramePr/>
              <a:graphic xmlns:a="http://schemas.openxmlformats.org/drawingml/2006/main">
                <a:graphicData uri="http://schemas.microsoft.com/office/word/2010/wordprocessingShape">
                  <wps:wsp>
                    <wps:cNvCnPr/>
                    <wps:spPr>
                      <a:xfrm>
                        <a:off x="2028760" y="3780000"/>
                        <a:ext cx="6634480" cy="0"/>
                      </a:xfrm>
                      <a:prstGeom prst="straightConnector1">
                        <a:avLst/>
                      </a:prstGeom>
                      <a:solidFill>
                        <a:srgbClr val="FFFFFF"/>
                      </a:solidFill>
                      <a:ln w="19050" cap="flat" cmpd="sng">
                        <a:solidFill>
                          <a:srgbClr val="000000"/>
                        </a:solidFill>
                        <a:prstDash val="solid"/>
                        <a:miter lim="800000"/>
                        <a:headEnd type="none" w="med" len="med"/>
                        <a:tailEnd type="none" w="med" len="med"/>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114300" distR="114300" hidden="0" layoutInCell="1" locked="0" relativeHeight="0" simplePos="0">
              <wp:simplePos x="0" y="0"/>
              <wp:positionH relativeFrom="column">
                <wp:posOffset>-342899</wp:posOffset>
              </wp:positionH>
              <wp:positionV relativeFrom="paragraph">
                <wp:posOffset>38100</wp:posOffset>
              </wp:positionV>
              <wp:extent cx="0" cy="19050"/>
              <wp:effectExtent b="0" l="0" r="0" t="0"/>
              <wp:wrapNone/>
              <wp:docPr id="1042" name="image40.png"/>
              <a:graphic>
                <a:graphicData uri="http://schemas.openxmlformats.org/drawingml/2006/picture">
                  <pic:pic>
                    <pic:nvPicPr>
                      <pic:cNvPr id="0" name="image40.png"/>
                      <pic:cNvPicPr preferRelativeResize="0"/>
                    </pic:nvPicPr>
                    <pic:blipFill>
                      <a:blip r:embed="rId2"/>
                      <a:srcRect/>
                      <a:stretch>
                        <a:fillRect/>
                      </a:stretch>
                    </pic:blipFill>
                    <pic:spPr>
                      <a:xfrm>
                        <a:off x="0" y="0"/>
                        <a:ext cx="0" cy="19050"/>
                      </a:xfrm>
                      <a:prstGeom prst="rect"/>
                      <a:ln/>
                    </pic:spPr>
                  </pic:pic>
                </a:graphicData>
              </a:graphic>
            </wp:anchor>
          </w:drawing>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7F40A60" w14:textId="77777777" w:rsidR="0021017C" w:rsidRDefault="0021017C">
    <w:pPr>
      <w:pStyle w:val="Encabezado"/>
      <w:ind w:left="0" w:hanging="2"/>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A14A51"/>
    <w:multiLevelType w:val="hybridMultilevel"/>
    <w:tmpl w:val="A1BE6E4C"/>
    <w:lvl w:ilvl="0" w:tplc="300A0001">
      <w:start w:val="1"/>
      <w:numFmt w:val="bullet"/>
      <w:lvlText w:val=""/>
      <w:lvlJc w:val="left"/>
      <w:pPr>
        <w:ind w:left="718" w:hanging="360"/>
      </w:pPr>
      <w:rPr>
        <w:rFonts w:ascii="Symbol" w:hAnsi="Symbol" w:hint="default"/>
      </w:rPr>
    </w:lvl>
    <w:lvl w:ilvl="1" w:tplc="300A0003" w:tentative="1">
      <w:start w:val="1"/>
      <w:numFmt w:val="bullet"/>
      <w:lvlText w:val="o"/>
      <w:lvlJc w:val="left"/>
      <w:pPr>
        <w:ind w:left="1438" w:hanging="360"/>
      </w:pPr>
      <w:rPr>
        <w:rFonts w:ascii="Courier New" w:hAnsi="Courier New" w:cs="Courier New" w:hint="default"/>
      </w:rPr>
    </w:lvl>
    <w:lvl w:ilvl="2" w:tplc="300A0005" w:tentative="1">
      <w:start w:val="1"/>
      <w:numFmt w:val="bullet"/>
      <w:lvlText w:val=""/>
      <w:lvlJc w:val="left"/>
      <w:pPr>
        <w:ind w:left="2158" w:hanging="360"/>
      </w:pPr>
      <w:rPr>
        <w:rFonts w:ascii="Wingdings" w:hAnsi="Wingdings" w:hint="default"/>
      </w:rPr>
    </w:lvl>
    <w:lvl w:ilvl="3" w:tplc="300A0001" w:tentative="1">
      <w:start w:val="1"/>
      <w:numFmt w:val="bullet"/>
      <w:lvlText w:val=""/>
      <w:lvlJc w:val="left"/>
      <w:pPr>
        <w:ind w:left="2878" w:hanging="360"/>
      </w:pPr>
      <w:rPr>
        <w:rFonts w:ascii="Symbol" w:hAnsi="Symbol" w:hint="default"/>
      </w:rPr>
    </w:lvl>
    <w:lvl w:ilvl="4" w:tplc="300A0003" w:tentative="1">
      <w:start w:val="1"/>
      <w:numFmt w:val="bullet"/>
      <w:lvlText w:val="o"/>
      <w:lvlJc w:val="left"/>
      <w:pPr>
        <w:ind w:left="3598" w:hanging="360"/>
      </w:pPr>
      <w:rPr>
        <w:rFonts w:ascii="Courier New" w:hAnsi="Courier New" w:cs="Courier New" w:hint="default"/>
      </w:rPr>
    </w:lvl>
    <w:lvl w:ilvl="5" w:tplc="300A0005" w:tentative="1">
      <w:start w:val="1"/>
      <w:numFmt w:val="bullet"/>
      <w:lvlText w:val=""/>
      <w:lvlJc w:val="left"/>
      <w:pPr>
        <w:ind w:left="4318" w:hanging="360"/>
      </w:pPr>
      <w:rPr>
        <w:rFonts w:ascii="Wingdings" w:hAnsi="Wingdings" w:hint="default"/>
      </w:rPr>
    </w:lvl>
    <w:lvl w:ilvl="6" w:tplc="300A0001" w:tentative="1">
      <w:start w:val="1"/>
      <w:numFmt w:val="bullet"/>
      <w:lvlText w:val=""/>
      <w:lvlJc w:val="left"/>
      <w:pPr>
        <w:ind w:left="5038" w:hanging="360"/>
      </w:pPr>
      <w:rPr>
        <w:rFonts w:ascii="Symbol" w:hAnsi="Symbol" w:hint="default"/>
      </w:rPr>
    </w:lvl>
    <w:lvl w:ilvl="7" w:tplc="300A0003" w:tentative="1">
      <w:start w:val="1"/>
      <w:numFmt w:val="bullet"/>
      <w:lvlText w:val="o"/>
      <w:lvlJc w:val="left"/>
      <w:pPr>
        <w:ind w:left="5758" w:hanging="360"/>
      </w:pPr>
      <w:rPr>
        <w:rFonts w:ascii="Courier New" w:hAnsi="Courier New" w:cs="Courier New" w:hint="default"/>
      </w:rPr>
    </w:lvl>
    <w:lvl w:ilvl="8" w:tplc="300A0005" w:tentative="1">
      <w:start w:val="1"/>
      <w:numFmt w:val="bullet"/>
      <w:lvlText w:val=""/>
      <w:lvlJc w:val="left"/>
      <w:pPr>
        <w:ind w:left="6478" w:hanging="360"/>
      </w:pPr>
      <w:rPr>
        <w:rFonts w:ascii="Wingdings" w:hAnsi="Wingdings" w:hint="default"/>
      </w:rPr>
    </w:lvl>
  </w:abstractNum>
  <w:abstractNum w:abstractNumId="1" w15:restartNumberingAfterBreak="0">
    <w:nsid w:val="10BC25E9"/>
    <w:multiLevelType w:val="multilevel"/>
    <w:tmpl w:val="16D06CBE"/>
    <w:lvl w:ilvl="0">
      <w:start w:val="1"/>
      <w:numFmt w:val="bullet"/>
      <w:lvlText w:val="•"/>
      <w:lvlJc w:val="left"/>
      <w:pPr>
        <w:ind w:left="726" w:hanging="360"/>
      </w:pPr>
      <w:rPr>
        <w:rFonts w:ascii="Arial" w:eastAsia="Arial" w:hAnsi="Arial" w:cs="Arial"/>
        <w:vertAlign w:val="baseline"/>
      </w:rPr>
    </w:lvl>
    <w:lvl w:ilvl="1">
      <w:start w:val="1"/>
      <w:numFmt w:val="bullet"/>
      <w:lvlText w:val="•"/>
      <w:lvlJc w:val="left"/>
      <w:pPr>
        <w:ind w:left="1446" w:hanging="360"/>
      </w:pPr>
      <w:rPr>
        <w:rFonts w:ascii="Arial" w:eastAsia="Arial" w:hAnsi="Arial" w:cs="Arial"/>
        <w:vertAlign w:val="baseline"/>
      </w:rPr>
    </w:lvl>
    <w:lvl w:ilvl="2">
      <w:start w:val="1"/>
      <w:numFmt w:val="bullet"/>
      <w:lvlText w:val="•"/>
      <w:lvlJc w:val="left"/>
      <w:pPr>
        <w:ind w:left="2166" w:hanging="360"/>
      </w:pPr>
      <w:rPr>
        <w:rFonts w:ascii="Arial" w:eastAsia="Arial" w:hAnsi="Arial" w:cs="Arial"/>
        <w:vertAlign w:val="baseline"/>
      </w:rPr>
    </w:lvl>
    <w:lvl w:ilvl="3">
      <w:start w:val="1"/>
      <w:numFmt w:val="bullet"/>
      <w:lvlText w:val="•"/>
      <w:lvlJc w:val="left"/>
      <w:pPr>
        <w:ind w:left="2886" w:hanging="360"/>
      </w:pPr>
      <w:rPr>
        <w:rFonts w:ascii="Arial" w:eastAsia="Arial" w:hAnsi="Arial" w:cs="Arial"/>
        <w:vertAlign w:val="baseline"/>
      </w:rPr>
    </w:lvl>
    <w:lvl w:ilvl="4">
      <w:start w:val="1"/>
      <w:numFmt w:val="bullet"/>
      <w:lvlText w:val="•"/>
      <w:lvlJc w:val="left"/>
      <w:pPr>
        <w:ind w:left="3606" w:hanging="360"/>
      </w:pPr>
      <w:rPr>
        <w:rFonts w:ascii="Arial" w:eastAsia="Arial" w:hAnsi="Arial" w:cs="Arial"/>
        <w:vertAlign w:val="baseline"/>
      </w:rPr>
    </w:lvl>
    <w:lvl w:ilvl="5">
      <w:start w:val="1"/>
      <w:numFmt w:val="bullet"/>
      <w:lvlText w:val="•"/>
      <w:lvlJc w:val="left"/>
      <w:pPr>
        <w:ind w:left="4326" w:hanging="360"/>
      </w:pPr>
      <w:rPr>
        <w:rFonts w:ascii="Arial" w:eastAsia="Arial" w:hAnsi="Arial" w:cs="Arial"/>
        <w:vertAlign w:val="baseline"/>
      </w:rPr>
    </w:lvl>
    <w:lvl w:ilvl="6">
      <w:start w:val="1"/>
      <w:numFmt w:val="bullet"/>
      <w:lvlText w:val="•"/>
      <w:lvlJc w:val="left"/>
      <w:pPr>
        <w:ind w:left="5046" w:hanging="360"/>
      </w:pPr>
      <w:rPr>
        <w:rFonts w:ascii="Arial" w:eastAsia="Arial" w:hAnsi="Arial" w:cs="Arial"/>
        <w:vertAlign w:val="baseline"/>
      </w:rPr>
    </w:lvl>
    <w:lvl w:ilvl="7">
      <w:start w:val="1"/>
      <w:numFmt w:val="bullet"/>
      <w:lvlText w:val="•"/>
      <w:lvlJc w:val="left"/>
      <w:pPr>
        <w:ind w:left="5766" w:hanging="360"/>
      </w:pPr>
      <w:rPr>
        <w:rFonts w:ascii="Arial" w:eastAsia="Arial" w:hAnsi="Arial" w:cs="Arial"/>
        <w:vertAlign w:val="baseline"/>
      </w:rPr>
    </w:lvl>
    <w:lvl w:ilvl="8">
      <w:start w:val="1"/>
      <w:numFmt w:val="bullet"/>
      <w:lvlText w:val="•"/>
      <w:lvlJc w:val="left"/>
      <w:pPr>
        <w:ind w:left="6486" w:hanging="360"/>
      </w:pPr>
      <w:rPr>
        <w:rFonts w:ascii="Arial" w:eastAsia="Arial" w:hAnsi="Arial" w:cs="Arial"/>
        <w:vertAlign w:val="baseline"/>
      </w:rPr>
    </w:lvl>
  </w:abstractNum>
  <w:abstractNum w:abstractNumId="2" w15:restartNumberingAfterBreak="0">
    <w:nsid w:val="14966511"/>
    <w:multiLevelType w:val="multilevel"/>
    <w:tmpl w:val="11AE9BDC"/>
    <w:lvl w:ilvl="0">
      <w:start w:val="2"/>
      <w:numFmt w:val="decimal"/>
      <w:lvlText w:val="%1."/>
      <w:lvlJc w:val="left"/>
      <w:pPr>
        <w:ind w:left="540" w:hanging="540"/>
      </w:pPr>
      <w:rPr>
        <w:sz w:val="24"/>
        <w:szCs w:val="24"/>
        <w:vertAlign w:val="baseline"/>
      </w:rPr>
    </w:lvl>
    <w:lvl w:ilvl="1">
      <w:start w:val="2"/>
      <w:numFmt w:val="decimal"/>
      <w:lvlText w:val="%1.%2."/>
      <w:lvlJc w:val="left"/>
      <w:pPr>
        <w:ind w:left="720" w:hanging="720"/>
      </w:pPr>
      <w:rPr>
        <w:sz w:val="24"/>
        <w:szCs w:val="24"/>
        <w:vertAlign w:val="baseline"/>
      </w:rPr>
    </w:lvl>
    <w:lvl w:ilvl="2">
      <w:start w:val="1"/>
      <w:numFmt w:val="decimal"/>
      <w:lvlText w:val="%1.%2.%3."/>
      <w:lvlJc w:val="left"/>
      <w:pPr>
        <w:ind w:left="720" w:hanging="720"/>
      </w:pPr>
      <w:rPr>
        <w:sz w:val="24"/>
        <w:szCs w:val="24"/>
        <w:vertAlign w:val="baseline"/>
      </w:rPr>
    </w:lvl>
    <w:lvl w:ilvl="3">
      <w:start w:val="1"/>
      <w:numFmt w:val="decimal"/>
      <w:lvlText w:val="%1.%2.%3.%4."/>
      <w:lvlJc w:val="left"/>
      <w:pPr>
        <w:ind w:left="1080" w:hanging="1080"/>
      </w:pPr>
      <w:rPr>
        <w:sz w:val="24"/>
        <w:szCs w:val="24"/>
        <w:vertAlign w:val="baseline"/>
      </w:rPr>
    </w:lvl>
    <w:lvl w:ilvl="4">
      <w:start w:val="1"/>
      <w:numFmt w:val="decimal"/>
      <w:lvlText w:val="%1.%2.%3.%4.%5."/>
      <w:lvlJc w:val="left"/>
      <w:pPr>
        <w:ind w:left="1440" w:hanging="1440"/>
      </w:pPr>
      <w:rPr>
        <w:sz w:val="24"/>
        <w:szCs w:val="24"/>
        <w:vertAlign w:val="baseline"/>
      </w:rPr>
    </w:lvl>
    <w:lvl w:ilvl="5">
      <w:start w:val="1"/>
      <w:numFmt w:val="decimal"/>
      <w:lvlText w:val="%1.%2.%3.%4.%5.%6."/>
      <w:lvlJc w:val="left"/>
      <w:pPr>
        <w:ind w:left="1440" w:hanging="1440"/>
      </w:pPr>
      <w:rPr>
        <w:sz w:val="24"/>
        <w:szCs w:val="24"/>
        <w:vertAlign w:val="baseline"/>
      </w:rPr>
    </w:lvl>
    <w:lvl w:ilvl="6">
      <w:start w:val="1"/>
      <w:numFmt w:val="decimal"/>
      <w:lvlText w:val="%1.%2.%3.%4.%5.%6.%7."/>
      <w:lvlJc w:val="left"/>
      <w:pPr>
        <w:ind w:left="1800" w:hanging="1800"/>
      </w:pPr>
      <w:rPr>
        <w:sz w:val="24"/>
        <w:szCs w:val="24"/>
        <w:vertAlign w:val="baseline"/>
      </w:rPr>
    </w:lvl>
    <w:lvl w:ilvl="7">
      <w:start w:val="1"/>
      <w:numFmt w:val="decimal"/>
      <w:lvlText w:val="%1.%2.%3.%4.%5.%6.%7.%8."/>
      <w:lvlJc w:val="left"/>
      <w:pPr>
        <w:ind w:left="1800" w:hanging="1800"/>
      </w:pPr>
      <w:rPr>
        <w:sz w:val="24"/>
        <w:szCs w:val="24"/>
        <w:vertAlign w:val="baseline"/>
      </w:rPr>
    </w:lvl>
    <w:lvl w:ilvl="8">
      <w:start w:val="1"/>
      <w:numFmt w:val="decimal"/>
      <w:lvlText w:val="%1.%2.%3.%4.%5.%6.%7.%8.%9."/>
      <w:lvlJc w:val="left"/>
      <w:pPr>
        <w:ind w:left="2160" w:hanging="2160"/>
      </w:pPr>
      <w:rPr>
        <w:sz w:val="24"/>
        <w:szCs w:val="24"/>
        <w:vertAlign w:val="baseline"/>
      </w:rPr>
    </w:lvl>
  </w:abstractNum>
  <w:abstractNum w:abstractNumId="3" w15:restartNumberingAfterBreak="0">
    <w:nsid w:val="14F94E49"/>
    <w:multiLevelType w:val="multilevel"/>
    <w:tmpl w:val="152A2DEA"/>
    <w:lvl w:ilvl="0">
      <w:start w:val="1"/>
      <w:numFmt w:val="decimal"/>
      <w:lvlText w:val="%1."/>
      <w:lvlJc w:val="left"/>
      <w:pPr>
        <w:ind w:left="720" w:hanging="360"/>
      </w:pPr>
      <w:rPr>
        <w:vertAlign w:val="baseline"/>
      </w:rPr>
    </w:lvl>
    <w:lvl w:ilvl="1">
      <w:start w:val="1"/>
      <w:numFmt w:val="decimal"/>
      <w:lvlText w:val="%1.%2."/>
      <w:lvlJc w:val="left"/>
      <w:pPr>
        <w:ind w:left="1080" w:hanging="720"/>
      </w:pPr>
      <w:rPr>
        <w:i w:val="0"/>
        <w:sz w:val="24"/>
        <w:szCs w:val="24"/>
        <w:vertAlign w:val="baseline"/>
      </w:rPr>
    </w:lvl>
    <w:lvl w:ilvl="2">
      <w:start w:val="1"/>
      <w:numFmt w:val="decimal"/>
      <w:lvlText w:val="%1.%2.%3."/>
      <w:lvlJc w:val="left"/>
      <w:pPr>
        <w:ind w:left="1080" w:hanging="720"/>
      </w:pPr>
      <w:rPr>
        <w:i w:val="0"/>
        <w:sz w:val="24"/>
        <w:szCs w:val="24"/>
        <w:vertAlign w:val="baseline"/>
      </w:rPr>
    </w:lvl>
    <w:lvl w:ilvl="3">
      <w:start w:val="1"/>
      <w:numFmt w:val="decimal"/>
      <w:lvlText w:val="%1.%2.%3.%4."/>
      <w:lvlJc w:val="left"/>
      <w:pPr>
        <w:ind w:left="1440" w:hanging="1080"/>
      </w:pPr>
      <w:rPr>
        <w:i w:val="0"/>
        <w:sz w:val="24"/>
        <w:szCs w:val="24"/>
        <w:vertAlign w:val="baseline"/>
      </w:rPr>
    </w:lvl>
    <w:lvl w:ilvl="4">
      <w:start w:val="1"/>
      <w:numFmt w:val="decimal"/>
      <w:lvlText w:val="%1.%2.%3.%4.%5."/>
      <w:lvlJc w:val="left"/>
      <w:pPr>
        <w:ind w:left="1800" w:hanging="1440"/>
      </w:pPr>
      <w:rPr>
        <w:i w:val="0"/>
        <w:sz w:val="24"/>
        <w:szCs w:val="24"/>
        <w:vertAlign w:val="baseline"/>
      </w:rPr>
    </w:lvl>
    <w:lvl w:ilvl="5">
      <w:start w:val="1"/>
      <w:numFmt w:val="decimal"/>
      <w:lvlText w:val="%1.%2.%3.%4.%5.%6."/>
      <w:lvlJc w:val="left"/>
      <w:pPr>
        <w:ind w:left="1800" w:hanging="1440"/>
      </w:pPr>
      <w:rPr>
        <w:i w:val="0"/>
        <w:sz w:val="24"/>
        <w:szCs w:val="24"/>
        <w:vertAlign w:val="baseline"/>
      </w:rPr>
    </w:lvl>
    <w:lvl w:ilvl="6">
      <w:start w:val="1"/>
      <w:numFmt w:val="decimal"/>
      <w:lvlText w:val="%1.%2.%3.%4.%5.%6.%7."/>
      <w:lvlJc w:val="left"/>
      <w:pPr>
        <w:ind w:left="2160" w:hanging="1800"/>
      </w:pPr>
      <w:rPr>
        <w:i w:val="0"/>
        <w:sz w:val="24"/>
        <w:szCs w:val="24"/>
        <w:vertAlign w:val="baseline"/>
      </w:rPr>
    </w:lvl>
    <w:lvl w:ilvl="7">
      <w:start w:val="1"/>
      <w:numFmt w:val="decimal"/>
      <w:lvlText w:val="%1.%2.%3.%4.%5.%6.%7.%8."/>
      <w:lvlJc w:val="left"/>
      <w:pPr>
        <w:ind w:left="2520" w:hanging="2160"/>
      </w:pPr>
      <w:rPr>
        <w:i w:val="0"/>
        <w:sz w:val="24"/>
        <w:szCs w:val="24"/>
        <w:vertAlign w:val="baseline"/>
      </w:rPr>
    </w:lvl>
    <w:lvl w:ilvl="8">
      <w:start w:val="1"/>
      <w:numFmt w:val="decimal"/>
      <w:lvlText w:val="%1.%2.%3.%4.%5.%6.%7.%8.%9."/>
      <w:lvlJc w:val="left"/>
      <w:pPr>
        <w:ind w:left="2520" w:hanging="2160"/>
      </w:pPr>
      <w:rPr>
        <w:i w:val="0"/>
        <w:sz w:val="24"/>
        <w:szCs w:val="24"/>
        <w:vertAlign w:val="baseline"/>
      </w:rPr>
    </w:lvl>
  </w:abstractNum>
  <w:abstractNum w:abstractNumId="4" w15:restartNumberingAfterBreak="0">
    <w:nsid w:val="227F1866"/>
    <w:multiLevelType w:val="hybridMultilevel"/>
    <w:tmpl w:val="CBC247FC"/>
    <w:lvl w:ilvl="0" w:tplc="F710C044">
      <w:numFmt w:val="bullet"/>
      <w:lvlText w:val="·"/>
      <w:lvlJc w:val="left"/>
      <w:pPr>
        <w:ind w:left="358" w:hanging="360"/>
      </w:pPr>
      <w:rPr>
        <w:rFonts w:ascii="Calibri" w:eastAsia="Calibri" w:hAnsi="Calibri" w:cs="Calibri" w:hint="default"/>
        <w:b/>
        <w:bCs w:val="0"/>
        <w:i w:val="0"/>
        <w:sz w:val="24"/>
        <w:szCs w:val="24"/>
      </w:rPr>
    </w:lvl>
    <w:lvl w:ilvl="1" w:tplc="300A0003" w:tentative="1">
      <w:start w:val="1"/>
      <w:numFmt w:val="bullet"/>
      <w:lvlText w:val="o"/>
      <w:lvlJc w:val="left"/>
      <w:pPr>
        <w:ind w:left="1078" w:hanging="360"/>
      </w:pPr>
      <w:rPr>
        <w:rFonts w:ascii="Courier New" w:hAnsi="Courier New" w:cs="Courier New" w:hint="default"/>
      </w:rPr>
    </w:lvl>
    <w:lvl w:ilvl="2" w:tplc="300A0005" w:tentative="1">
      <w:start w:val="1"/>
      <w:numFmt w:val="bullet"/>
      <w:lvlText w:val=""/>
      <w:lvlJc w:val="left"/>
      <w:pPr>
        <w:ind w:left="1798" w:hanging="360"/>
      </w:pPr>
      <w:rPr>
        <w:rFonts w:ascii="Wingdings" w:hAnsi="Wingdings" w:hint="default"/>
      </w:rPr>
    </w:lvl>
    <w:lvl w:ilvl="3" w:tplc="300A0001" w:tentative="1">
      <w:start w:val="1"/>
      <w:numFmt w:val="bullet"/>
      <w:lvlText w:val=""/>
      <w:lvlJc w:val="left"/>
      <w:pPr>
        <w:ind w:left="2518" w:hanging="360"/>
      </w:pPr>
      <w:rPr>
        <w:rFonts w:ascii="Symbol" w:hAnsi="Symbol" w:hint="default"/>
      </w:rPr>
    </w:lvl>
    <w:lvl w:ilvl="4" w:tplc="300A0003" w:tentative="1">
      <w:start w:val="1"/>
      <w:numFmt w:val="bullet"/>
      <w:lvlText w:val="o"/>
      <w:lvlJc w:val="left"/>
      <w:pPr>
        <w:ind w:left="3238" w:hanging="360"/>
      </w:pPr>
      <w:rPr>
        <w:rFonts w:ascii="Courier New" w:hAnsi="Courier New" w:cs="Courier New" w:hint="default"/>
      </w:rPr>
    </w:lvl>
    <w:lvl w:ilvl="5" w:tplc="300A0005" w:tentative="1">
      <w:start w:val="1"/>
      <w:numFmt w:val="bullet"/>
      <w:lvlText w:val=""/>
      <w:lvlJc w:val="left"/>
      <w:pPr>
        <w:ind w:left="3958" w:hanging="360"/>
      </w:pPr>
      <w:rPr>
        <w:rFonts w:ascii="Wingdings" w:hAnsi="Wingdings" w:hint="default"/>
      </w:rPr>
    </w:lvl>
    <w:lvl w:ilvl="6" w:tplc="300A0001" w:tentative="1">
      <w:start w:val="1"/>
      <w:numFmt w:val="bullet"/>
      <w:lvlText w:val=""/>
      <w:lvlJc w:val="left"/>
      <w:pPr>
        <w:ind w:left="4678" w:hanging="360"/>
      </w:pPr>
      <w:rPr>
        <w:rFonts w:ascii="Symbol" w:hAnsi="Symbol" w:hint="default"/>
      </w:rPr>
    </w:lvl>
    <w:lvl w:ilvl="7" w:tplc="300A0003" w:tentative="1">
      <w:start w:val="1"/>
      <w:numFmt w:val="bullet"/>
      <w:lvlText w:val="o"/>
      <w:lvlJc w:val="left"/>
      <w:pPr>
        <w:ind w:left="5398" w:hanging="360"/>
      </w:pPr>
      <w:rPr>
        <w:rFonts w:ascii="Courier New" w:hAnsi="Courier New" w:cs="Courier New" w:hint="default"/>
      </w:rPr>
    </w:lvl>
    <w:lvl w:ilvl="8" w:tplc="300A0005" w:tentative="1">
      <w:start w:val="1"/>
      <w:numFmt w:val="bullet"/>
      <w:lvlText w:val=""/>
      <w:lvlJc w:val="left"/>
      <w:pPr>
        <w:ind w:left="6118" w:hanging="360"/>
      </w:pPr>
      <w:rPr>
        <w:rFonts w:ascii="Wingdings" w:hAnsi="Wingdings" w:hint="default"/>
      </w:rPr>
    </w:lvl>
  </w:abstractNum>
  <w:abstractNum w:abstractNumId="5" w15:restartNumberingAfterBreak="0">
    <w:nsid w:val="38CC2BE5"/>
    <w:multiLevelType w:val="hybridMultilevel"/>
    <w:tmpl w:val="4CA2731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6" w15:restartNumberingAfterBreak="0">
    <w:nsid w:val="4E2F228C"/>
    <w:multiLevelType w:val="multilevel"/>
    <w:tmpl w:val="F78427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6F8512E2"/>
    <w:multiLevelType w:val="multilevel"/>
    <w:tmpl w:val="42AC0AE0"/>
    <w:lvl w:ilvl="0">
      <w:start w:val="1"/>
      <w:numFmt w:val="decimal"/>
      <w:lvlText w:val=""/>
      <w:lvlJc w:val="left"/>
      <w:pPr>
        <w:ind w:left="432" w:hanging="432"/>
      </w:pPr>
      <w:rPr>
        <w:rFonts w:ascii="Arial" w:eastAsia="Arial" w:hAnsi="Arial" w:cs="Arial"/>
        <w:b/>
        <w:i w:val="0"/>
        <w:sz w:val="28"/>
        <w:szCs w:val="28"/>
        <w:vertAlign w:val="baseline"/>
      </w:rPr>
    </w:lvl>
    <w:lvl w:ilvl="1">
      <w:start w:val="1"/>
      <w:numFmt w:val="decimal"/>
      <w:lvlText w:val=""/>
      <w:lvlJc w:val="left"/>
      <w:pPr>
        <w:ind w:left="576" w:hanging="576"/>
      </w:pPr>
      <w:rPr>
        <w:rFonts w:ascii="Book Antiqua" w:eastAsia="Book Antiqua" w:hAnsi="Book Antiqua" w:cs="Book Antiqua"/>
        <w:b/>
        <w:i w:val="0"/>
        <w:sz w:val="24"/>
        <w:szCs w:val="24"/>
        <w:vertAlign w:val="baseline"/>
      </w:rPr>
    </w:lvl>
    <w:lvl w:ilvl="2">
      <w:start w:val="1"/>
      <w:numFmt w:val="decimal"/>
      <w:lvlText w:val=""/>
      <w:lvlJc w:val="left"/>
      <w:pPr>
        <w:ind w:left="720" w:hanging="720"/>
      </w:pPr>
      <w:rPr>
        <w:vertAlign w:val="baseline"/>
      </w:rPr>
    </w:lvl>
    <w:lvl w:ilvl="3">
      <w:start w:val="1"/>
      <w:numFmt w:val="decimal"/>
      <w:pStyle w:val="Ttulo4"/>
      <w:lvlText w:val=""/>
      <w:lvlJc w:val="left"/>
      <w:pPr>
        <w:ind w:left="864" w:hanging="864"/>
      </w:pPr>
      <w:rPr>
        <w:vertAlign w:val="baseline"/>
      </w:rPr>
    </w:lvl>
    <w:lvl w:ilvl="4">
      <w:start w:val="1"/>
      <w:numFmt w:val="decimal"/>
      <w:lvlText w:val=""/>
      <w:lvlJc w:val="left"/>
      <w:pPr>
        <w:ind w:left="1008" w:hanging="1008"/>
      </w:pPr>
      <w:rPr>
        <w:vertAlign w:val="baseline"/>
      </w:rPr>
    </w:lvl>
    <w:lvl w:ilvl="5">
      <w:start w:val="1"/>
      <w:numFmt w:val="decimal"/>
      <w:lvlText w:val=""/>
      <w:lvlJc w:val="left"/>
      <w:pPr>
        <w:ind w:left="1152" w:hanging="1152"/>
      </w:pPr>
      <w:rPr>
        <w:vertAlign w:val="baseline"/>
      </w:rPr>
    </w:lvl>
    <w:lvl w:ilvl="6">
      <w:start w:val="1"/>
      <w:numFmt w:val="decimal"/>
      <w:pStyle w:val="Ttulo7"/>
      <w:lvlText w:val=""/>
      <w:lvlJc w:val="left"/>
      <w:pPr>
        <w:ind w:left="1296" w:hanging="1296"/>
      </w:pPr>
      <w:rPr>
        <w:vertAlign w:val="baseline"/>
      </w:rPr>
    </w:lvl>
    <w:lvl w:ilvl="7">
      <w:start w:val="1"/>
      <w:numFmt w:val="decimal"/>
      <w:lvlText w:val=""/>
      <w:lvlJc w:val="left"/>
      <w:pPr>
        <w:ind w:left="1440" w:hanging="1440"/>
      </w:pPr>
      <w:rPr>
        <w:vertAlign w:val="baseline"/>
      </w:rPr>
    </w:lvl>
    <w:lvl w:ilvl="8">
      <w:start w:val="1"/>
      <w:numFmt w:val="decimal"/>
      <w:pStyle w:val="Ttulo9"/>
      <w:lvlText w:val=""/>
      <w:lvlJc w:val="left"/>
      <w:pPr>
        <w:ind w:left="1584" w:hanging="1584"/>
      </w:pPr>
      <w:rPr>
        <w:vertAlign w:val="baseline"/>
      </w:rPr>
    </w:lvl>
  </w:abstractNum>
  <w:num w:numId="1" w16cid:durableId="1766994420">
    <w:abstractNumId w:val="7"/>
  </w:num>
  <w:num w:numId="2" w16cid:durableId="159390619">
    <w:abstractNumId w:val="3"/>
  </w:num>
  <w:num w:numId="3" w16cid:durableId="1008338041">
    <w:abstractNumId w:val="2"/>
  </w:num>
  <w:num w:numId="4" w16cid:durableId="1729373528">
    <w:abstractNumId w:val="1"/>
  </w:num>
  <w:num w:numId="5" w16cid:durableId="1004283911">
    <w:abstractNumId w:val="6"/>
  </w:num>
  <w:num w:numId="6" w16cid:durableId="329211027">
    <w:abstractNumId w:val="5"/>
  </w:num>
  <w:num w:numId="7" w16cid:durableId="266617373">
    <w:abstractNumId w:val="0"/>
  </w:num>
  <w:num w:numId="8" w16cid:durableId="188562899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37"/>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A73E7"/>
    <w:rsid w:val="001A73E7"/>
    <w:rsid w:val="0021017C"/>
    <w:rsid w:val="00424D16"/>
    <w:rsid w:val="00477902"/>
    <w:rsid w:val="006B4556"/>
    <w:rsid w:val="00861D4B"/>
    <w:rsid w:val="00866C02"/>
    <w:rsid w:val="009814D3"/>
    <w:rsid w:val="00996890"/>
    <w:rsid w:val="009A7BB5"/>
    <w:rsid w:val="00D42CD7"/>
    <w:rsid w:val="00D5455B"/>
    <w:rsid w:val="00D76FD8"/>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7FA7D4"/>
  <w15:docId w15:val="{0BC43EE3-930A-4F48-8C3F-8B17F50DC5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4"/>
        <w:szCs w:val="24"/>
        <w:lang w:val="es-ES" w:eastAsia="es-EC"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line="1" w:lineRule="atLeast"/>
      <w:ind w:leftChars="-1" w:left="-1" w:hangingChars="1" w:hanging="1"/>
      <w:textDirection w:val="btLr"/>
      <w:textAlignment w:val="top"/>
      <w:outlineLvl w:val="0"/>
    </w:pPr>
    <w:rPr>
      <w:position w:val="-1"/>
      <w:lang w:eastAsia="ar-SA"/>
    </w:rPr>
  </w:style>
  <w:style w:type="paragraph" w:styleId="Ttulo1">
    <w:name w:val="heading 1"/>
    <w:basedOn w:val="Normal"/>
    <w:next w:val="Normal"/>
    <w:uiPriority w:val="9"/>
    <w:qFormat/>
    <w:pPr>
      <w:keepNext/>
      <w:spacing w:before="240" w:after="60"/>
    </w:pPr>
    <w:rPr>
      <w:rFonts w:ascii="Arial" w:hAnsi="Arial" w:cs="Arial"/>
      <w:b/>
      <w:bCs/>
      <w:kern w:val="1"/>
      <w:sz w:val="32"/>
      <w:szCs w:val="32"/>
    </w:rPr>
  </w:style>
  <w:style w:type="paragraph" w:styleId="Ttulo2">
    <w:name w:val="heading 2"/>
    <w:basedOn w:val="Normal"/>
    <w:next w:val="Normal"/>
    <w:uiPriority w:val="9"/>
    <w:unhideWhenUsed/>
    <w:qFormat/>
    <w:pPr>
      <w:keepNext/>
      <w:spacing w:before="240" w:after="60"/>
      <w:outlineLvl w:val="1"/>
    </w:pPr>
    <w:rPr>
      <w:rFonts w:ascii="Arial" w:hAnsi="Arial" w:cs="Arial"/>
      <w:b/>
      <w:bCs/>
      <w:i/>
      <w:iCs/>
      <w:sz w:val="28"/>
      <w:szCs w:val="28"/>
    </w:rPr>
  </w:style>
  <w:style w:type="paragraph" w:styleId="Ttulo3">
    <w:name w:val="heading 3"/>
    <w:basedOn w:val="Normal"/>
    <w:next w:val="Normal"/>
    <w:uiPriority w:val="9"/>
    <w:unhideWhenUsed/>
    <w:qFormat/>
    <w:pPr>
      <w:keepNext/>
      <w:spacing w:before="240" w:after="60"/>
      <w:outlineLvl w:val="2"/>
    </w:pPr>
    <w:rPr>
      <w:rFonts w:ascii="Arial" w:hAnsi="Arial" w:cs="Arial"/>
      <w:b/>
      <w:bCs/>
      <w:sz w:val="26"/>
      <w:szCs w:val="26"/>
    </w:rPr>
  </w:style>
  <w:style w:type="paragraph" w:styleId="Ttulo4">
    <w:name w:val="heading 4"/>
    <w:basedOn w:val="Normal"/>
    <w:next w:val="Normal"/>
    <w:uiPriority w:val="9"/>
    <w:semiHidden/>
    <w:unhideWhenUsed/>
    <w:qFormat/>
    <w:pPr>
      <w:keepNext/>
      <w:numPr>
        <w:ilvl w:val="3"/>
        <w:numId w:val="1"/>
      </w:numPr>
      <w:spacing w:line="360" w:lineRule="auto"/>
      <w:ind w:left="1148" w:firstLine="0"/>
      <w:jc w:val="both"/>
      <w:outlineLvl w:val="3"/>
    </w:pPr>
    <w:rPr>
      <w:rFonts w:ascii="Arial Narrow" w:hAnsi="Arial Narrow" w:cs="Arial"/>
      <w:b/>
      <w:bCs/>
      <w:spacing w:val="20"/>
    </w:rPr>
  </w:style>
  <w:style w:type="paragraph" w:styleId="Ttulo5">
    <w:name w:val="heading 5"/>
    <w:basedOn w:val="Normal"/>
    <w:next w:val="Normal"/>
    <w:uiPriority w:val="9"/>
    <w:semiHidden/>
    <w:unhideWhenUsed/>
    <w:qFormat/>
    <w:pPr>
      <w:widowControl w:val="0"/>
      <w:suppressAutoHyphens/>
      <w:spacing w:before="240" w:after="60" w:line="240" w:lineRule="atLeast"/>
      <w:jc w:val="both"/>
      <w:outlineLvl w:val="4"/>
    </w:pPr>
    <w:rPr>
      <w:rFonts w:ascii="Arial" w:hAnsi="Arial"/>
      <w:sz w:val="22"/>
      <w:szCs w:val="20"/>
      <w:lang w:val="en-US" w:eastAsia="en-US"/>
    </w:rPr>
  </w:style>
  <w:style w:type="paragraph" w:styleId="Ttulo6">
    <w:name w:val="heading 6"/>
    <w:basedOn w:val="Normal"/>
    <w:next w:val="Normal"/>
    <w:uiPriority w:val="9"/>
    <w:semiHidden/>
    <w:unhideWhenUsed/>
    <w:qFormat/>
    <w:pPr>
      <w:widowControl w:val="0"/>
      <w:suppressAutoHyphens/>
      <w:spacing w:before="240" w:after="60" w:line="240" w:lineRule="atLeast"/>
      <w:jc w:val="both"/>
      <w:outlineLvl w:val="5"/>
    </w:pPr>
    <w:rPr>
      <w:rFonts w:ascii="Arial" w:hAnsi="Arial"/>
      <w:i/>
      <w:sz w:val="22"/>
      <w:szCs w:val="20"/>
      <w:lang w:val="en-US" w:eastAsia="en-US"/>
    </w:rPr>
  </w:style>
  <w:style w:type="paragraph" w:styleId="Ttulo7">
    <w:name w:val="heading 7"/>
    <w:basedOn w:val="Normal"/>
    <w:next w:val="Normal"/>
    <w:pPr>
      <w:keepNext/>
      <w:numPr>
        <w:ilvl w:val="6"/>
        <w:numId w:val="1"/>
      </w:numPr>
      <w:ind w:left="-1" w:hanging="1"/>
      <w:jc w:val="center"/>
      <w:outlineLvl w:val="6"/>
    </w:pPr>
    <w:rPr>
      <w:rFonts w:ascii="Book Antiqua" w:hAnsi="Book Antiqua" w:cs="Book Antiqua"/>
      <w:b/>
      <w:bCs/>
      <w:sz w:val="40"/>
    </w:rPr>
  </w:style>
  <w:style w:type="paragraph" w:styleId="Ttulo8">
    <w:name w:val="heading 8"/>
    <w:basedOn w:val="Normal"/>
    <w:next w:val="Normal"/>
    <w:pPr>
      <w:widowControl w:val="0"/>
      <w:suppressAutoHyphens/>
      <w:spacing w:before="240" w:after="60" w:line="240" w:lineRule="atLeast"/>
      <w:jc w:val="both"/>
      <w:outlineLvl w:val="7"/>
    </w:pPr>
    <w:rPr>
      <w:rFonts w:ascii="Arial" w:hAnsi="Arial"/>
      <w:i/>
      <w:sz w:val="20"/>
      <w:szCs w:val="20"/>
      <w:lang w:val="en-US" w:eastAsia="en-US"/>
    </w:rPr>
  </w:style>
  <w:style w:type="paragraph" w:styleId="Ttulo9">
    <w:name w:val="heading 9"/>
    <w:basedOn w:val="Normal"/>
    <w:next w:val="Normal"/>
    <w:pPr>
      <w:keepNext/>
      <w:numPr>
        <w:ilvl w:val="8"/>
        <w:numId w:val="1"/>
      </w:numPr>
      <w:ind w:left="-1" w:hanging="1"/>
      <w:jc w:val="center"/>
      <w:outlineLvl w:val="8"/>
    </w:pPr>
    <w:rPr>
      <w:rFonts w:ascii="Book Antiqua" w:hAnsi="Book Antiqua" w:cs="Book Antiqua"/>
      <w:b/>
      <w:bCs/>
      <w:sz w:val="2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character" w:customStyle="1" w:styleId="WW8Num1z0">
    <w:name w:val="WW8Num1z0"/>
    <w:rPr>
      <w:rFonts w:ascii="Arial" w:hAnsi="Arial" w:cs="Arial" w:hint="default"/>
      <w:b/>
      <w:i w:val="0"/>
      <w:w w:val="100"/>
      <w:position w:val="-1"/>
      <w:sz w:val="28"/>
      <w:effect w:val="none"/>
      <w:vertAlign w:val="baseline"/>
      <w:cs w:val="0"/>
      <w:em w:val="none"/>
    </w:rPr>
  </w:style>
  <w:style w:type="character" w:customStyle="1" w:styleId="WW8Num1z1">
    <w:name w:val="WW8Num1z1"/>
    <w:rPr>
      <w:rFonts w:ascii="Book Antiqua" w:hAnsi="Book Antiqua" w:cs="Book Antiqua" w:hint="default"/>
      <w:b/>
      <w:i w:val="0"/>
      <w:w w:val="100"/>
      <w:position w:val="-1"/>
      <w:sz w:val="24"/>
      <w:effect w:val="none"/>
      <w:vertAlign w:val="baseline"/>
      <w:cs w:val="0"/>
      <w:em w:val="none"/>
    </w:rPr>
  </w:style>
  <w:style w:type="character" w:customStyle="1" w:styleId="WW8Num1z2">
    <w:name w:val="WW8Num1z2"/>
    <w:rPr>
      <w:w w:val="100"/>
      <w:position w:val="-1"/>
      <w:effect w:val="none"/>
      <w:vertAlign w:val="baseline"/>
      <w:cs w:val="0"/>
      <w:em w:val="none"/>
    </w:rPr>
  </w:style>
  <w:style w:type="character" w:customStyle="1" w:styleId="WW8Num1z3">
    <w:name w:val="WW8Num1z3"/>
    <w:rPr>
      <w:w w:val="100"/>
      <w:position w:val="-1"/>
      <w:effect w:val="none"/>
      <w:vertAlign w:val="baseline"/>
      <w:cs w:val="0"/>
      <w:em w:val="none"/>
    </w:rPr>
  </w:style>
  <w:style w:type="character" w:customStyle="1" w:styleId="WW8Num1z4">
    <w:name w:val="WW8Num1z4"/>
    <w:rPr>
      <w:w w:val="100"/>
      <w:position w:val="-1"/>
      <w:effect w:val="none"/>
      <w:vertAlign w:val="baseline"/>
      <w:cs w:val="0"/>
      <w:em w:val="none"/>
    </w:rPr>
  </w:style>
  <w:style w:type="character" w:customStyle="1" w:styleId="WW8Num1z5">
    <w:name w:val="WW8Num1z5"/>
    <w:rPr>
      <w:w w:val="100"/>
      <w:position w:val="-1"/>
      <w:effect w:val="none"/>
      <w:vertAlign w:val="baseline"/>
      <w:cs w:val="0"/>
      <w:em w:val="none"/>
    </w:rPr>
  </w:style>
  <w:style w:type="character" w:customStyle="1" w:styleId="WW8Num1z6">
    <w:name w:val="WW8Num1z6"/>
    <w:rPr>
      <w:w w:val="100"/>
      <w:position w:val="-1"/>
      <w:effect w:val="none"/>
      <w:vertAlign w:val="baseline"/>
      <w:cs w:val="0"/>
      <w:em w:val="none"/>
    </w:rPr>
  </w:style>
  <w:style w:type="character" w:customStyle="1" w:styleId="WW8Num1z7">
    <w:name w:val="WW8Num1z7"/>
    <w:rPr>
      <w:w w:val="100"/>
      <w:position w:val="-1"/>
      <w:effect w:val="none"/>
      <w:vertAlign w:val="baseline"/>
      <w:cs w:val="0"/>
      <w:em w:val="none"/>
    </w:rPr>
  </w:style>
  <w:style w:type="character" w:customStyle="1" w:styleId="WW8Num1z8">
    <w:name w:val="WW8Num1z8"/>
    <w:rPr>
      <w:w w:val="100"/>
      <w:position w:val="-1"/>
      <w:effect w:val="none"/>
      <w:vertAlign w:val="baseline"/>
      <w:cs w:val="0"/>
      <w:em w:val="none"/>
    </w:rPr>
  </w:style>
  <w:style w:type="character" w:customStyle="1" w:styleId="WW8Num2z0">
    <w:name w:val="WW8Num2z0"/>
    <w:rPr>
      <w:rFonts w:ascii="Wingdings" w:hAnsi="Wingdings" w:cs="Wingdings" w:hint="default"/>
      <w:color w:val="auto"/>
      <w:w w:val="100"/>
      <w:position w:val="-1"/>
      <w:effect w:val="none"/>
      <w:vertAlign w:val="baseline"/>
      <w:cs w:val="0"/>
      <w:em w:val="none"/>
    </w:rPr>
  </w:style>
  <w:style w:type="character" w:customStyle="1" w:styleId="WW8Num2z1">
    <w:name w:val="WW8Num2z1"/>
    <w:rPr>
      <w:rFonts w:ascii="Courier New" w:hAnsi="Courier New" w:cs="Courier New" w:hint="default"/>
      <w:w w:val="100"/>
      <w:position w:val="-1"/>
      <w:effect w:val="none"/>
      <w:vertAlign w:val="baseline"/>
      <w:cs w:val="0"/>
      <w:em w:val="none"/>
      <w:lang w:val="es-ES"/>
    </w:rPr>
  </w:style>
  <w:style w:type="character" w:customStyle="1" w:styleId="WW8Num2z3">
    <w:name w:val="WW8Num2z3"/>
    <w:rPr>
      <w:rFonts w:ascii="Symbol" w:hAnsi="Symbol" w:cs="Symbol" w:hint="default"/>
      <w:w w:val="100"/>
      <w:position w:val="-1"/>
      <w:effect w:val="none"/>
      <w:vertAlign w:val="baseline"/>
      <w:cs w:val="0"/>
      <w:em w:val="none"/>
    </w:rPr>
  </w:style>
  <w:style w:type="character" w:customStyle="1" w:styleId="WW8Num3z0">
    <w:name w:val="WW8Num3z0"/>
    <w:rPr>
      <w:rFonts w:ascii="Symbol" w:hAnsi="Symbol" w:cs="Symbol" w:hint="default"/>
      <w:w w:val="100"/>
      <w:position w:val="-1"/>
      <w:effect w:val="none"/>
      <w:vertAlign w:val="baseline"/>
      <w:cs w:val="0"/>
      <w:em w:val="none"/>
    </w:rPr>
  </w:style>
  <w:style w:type="character" w:customStyle="1" w:styleId="WW8Num3z2">
    <w:name w:val="WW8Num3z2"/>
    <w:rPr>
      <w:rFonts w:ascii="Wingdings" w:hAnsi="Wingdings" w:cs="Wingdings" w:hint="default"/>
      <w:w w:val="100"/>
      <w:position w:val="-1"/>
      <w:effect w:val="none"/>
      <w:vertAlign w:val="baseline"/>
      <w:cs w:val="0"/>
      <w:em w:val="none"/>
    </w:rPr>
  </w:style>
  <w:style w:type="character" w:customStyle="1" w:styleId="WW8Num4z0">
    <w:name w:val="WW8Num4z0"/>
    <w:rPr>
      <w:w w:val="100"/>
      <w:position w:val="-1"/>
      <w:effect w:val="none"/>
      <w:vertAlign w:val="baseline"/>
      <w:cs w:val="0"/>
      <w:em w:val="none"/>
    </w:rPr>
  </w:style>
  <w:style w:type="character" w:customStyle="1" w:styleId="WW8Num5z0">
    <w:name w:val="WW8Num5z0"/>
    <w:rPr>
      <w:rFonts w:ascii="Wingdings" w:hAnsi="Wingdings" w:cs="Wingdings" w:hint="default"/>
      <w:w w:val="100"/>
      <w:position w:val="-1"/>
      <w:effect w:val="none"/>
      <w:vertAlign w:val="baseline"/>
      <w:cs w:val="0"/>
      <w:em w:val="none"/>
    </w:rPr>
  </w:style>
  <w:style w:type="character" w:customStyle="1" w:styleId="WW8Num6z0">
    <w:name w:val="WW8Num6z0"/>
    <w:rPr>
      <w:rFonts w:ascii="Wingdings" w:hAnsi="Wingdings" w:cs="Wingdings" w:hint="default"/>
      <w:w w:val="100"/>
      <w:position w:val="-1"/>
      <w:effect w:val="none"/>
      <w:vertAlign w:val="baseline"/>
      <w:cs w:val="0"/>
      <w:em w:val="none"/>
      <w:lang w:val="en-GB"/>
    </w:rPr>
  </w:style>
  <w:style w:type="character" w:customStyle="1" w:styleId="WW8Num7z0">
    <w:name w:val="WW8Num7z0"/>
    <w:rPr>
      <w:b/>
      <w:i w:val="0"/>
      <w:color w:val="auto"/>
      <w:w w:val="100"/>
      <w:position w:val="-1"/>
      <w:effect w:val="none"/>
      <w:vertAlign w:val="baseline"/>
      <w:cs w:val="0"/>
      <w:em w:val="none"/>
    </w:rPr>
  </w:style>
  <w:style w:type="character" w:customStyle="1" w:styleId="WW8Num8z0">
    <w:name w:val="WW8Num8z0"/>
    <w:rPr>
      <w:rFonts w:ascii="Arial" w:hAnsi="Arial" w:cs="Arial" w:hint="default"/>
      <w:b/>
      <w:i w:val="0"/>
      <w:w w:val="100"/>
      <w:position w:val="-1"/>
      <w:sz w:val="28"/>
      <w:effect w:val="none"/>
      <w:vertAlign w:val="baseline"/>
      <w:cs w:val="0"/>
      <w:em w:val="none"/>
    </w:rPr>
  </w:style>
  <w:style w:type="character" w:customStyle="1" w:styleId="WW8Num2z2">
    <w:name w:val="WW8Num2z2"/>
    <w:rPr>
      <w:rFonts w:ascii="Wingdings" w:hAnsi="Wingdings" w:cs="Wingdings" w:hint="default"/>
      <w:w w:val="100"/>
      <w:position w:val="-1"/>
      <w:effect w:val="none"/>
      <w:vertAlign w:val="baseline"/>
      <w:cs w:val="0"/>
      <w:em w:val="none"/>
    </w:rPr>
  </w:style>
  <w:style w:type="character" w:customStyle="1" w:styleId="WW8Num3z1">
    <w:name w:val="WW8Num3z1"/>
    <w:rPr>
      <w:rFonts w:ascii="Courier New" w:hAnsi="Courier New" w:cs="Courier New" w:hint="default"/>
      <w:w w:val="100"/>
      <w:position w:val="-1"/>
      <w:effect w:val="none"/>
      <w:vertAlign w:val="baseline"/>
      <w:cs w:val="0"/>
      <w:em w:val="none"/>
    </w:rPr>
  </w:style>
  <w:style w:type="character" w:customStyle="1" w:styleId="WW8Num4z2">
    <w:name w:val="WW8Num4z2"/>
    <w:rPr>
      <w:rFonts w:ascii="Symbol" w:hAnsi="Symbol" w:cs="Symbol" w:hint="default"/>
      <w:w w:val="100"/>
      <w:position w:val="-1"/>
      <w:effect w:val="none"/>
      <w:vertAlign w:val="baseline"/>
      <w:cs w:val="0"/>
      <w:em w:val="none"/>
    </w:rPr>
  </w:style>
  <w:style w:type="character" w:customStyle="1" w:styleId="WW8Num5z1">
    <w:name w:val="WW8Num5z1"/>
    <w:rPr>
      <w:rFonts w:ascii="Courier New" w:hAnsi="Courier New" w:cs="Courier New" w:hint="default"/>
      <w:w w:val="100"/>
      <w:position w:val="-1"/>
      <w:effect w:val="none"/>
      <w:vertAlign w:val="baseline"/>
      <w:cs w:val="0"/>
      <w:em w:val="none"/>
    </w:rPr>
  </w:style>
  <w:style w:type="character" w:customStyle="1" w:styleId="WW8Num5z3">
    <w:name w:val="WW8Num5z3"/>
    <w:rPr>
      <w:rFonts w:ascii="Symbol" w:hAnsi="Symbol" w:cs="Symbol" w:hint="default"/>
      <w:w w:val="100"/>
      <w:position w:val="-1"/>
      <w:effect w:val="none"/>
      <w:vertAlign w:val="baseline"/>
      <w:cs w:val="0"/>
      <w:em w:val="none"/>
    </w:rPr>
  </w:style>
  <w:style w:type="character" w:customStyle="1" w:styleId="WW8Num6z1">
    <w:name w:val="WW8Num6z1"/>
    <w:rPr>
      <w:rFonts w:ascii="Courier New" w:hAnsi="Courier New" w:cs="Courier New" w:hint="default"/>
      <w:w w:val="100"/>
      <w:position w:val="-1"/>
      <w:effect w:val="none"/>
      <w:vertAlign w:val="baseline"/>
      <w:cs w:val="0"/>
      <w:em w:val="none"/>
    </w:rPr>
  </w:style>
  <w:style w:type="character" w:customStyle="1" w:styleId="WW8Num6z3">
    <w:name w:val="WW8Num6z3"/>
    <w:rPr>
      <w:rFonts w:ascii="Symbol" w:hAnsi="Symbol" w:cs="Symbol" w:hint="default"/>
      <w:w w:val="100"/>
      <w:position w:val="-1"/>
      <w:effect w:val="none"/>
      <w:vertAlign w:val="baseline"/>
      <w:cs w:val="0"/>
      <w:em w:val="none"/>
    </w:rPr>
  </w:style>
  <w:style w:type="character" w:customStyle="1" w:styleId="WW8Num7z1">
    <w:name w:val="WW8Num7z1"/>
    <w:rPr>
      <w:w w:val="100"/>
      <w:position w:val="-1"/>
      <w:effect w:val="none"/>
      <w:vertAlign w:val="baseline"/>
      <w:cs w:val="0"/>
      <w:em w:val="none"/>
    </w:rPr>
  </w:style>
  <w:style w:type="character" w:customStyle="1" w:styleId="WW8Num7z2">
    <w:name w:val="WW8Num7z2"/>
    <w:rPr>
      <w:w w:val="100"/>
      <w:position w:val="-1"/>
      <w:effect w:val="none"/>
      <w:vertAlign w:val="baseline"/>
      <w:cs w:val="0"/>
      <w:em w:val="none"/>
    </w:rPr>
  </w:style>
  <w:style w:type="character" w:customStyle="1" w:styleId="WW8Num7z3">
    <w:name w:val="WW8Num7z3"/>
    <w:rPr>
      <w:w w:val="100"/>
      <w:position w:val="-1"/>
      <w:effect w:val="none"/>
      <w:vertAlign w:val="baseline"/>
      <w:cs w:val="0"/>
      <w:em w:val="none"/>
    </w:rPr>
  </w:style>
  <w:style w:type="character" w:customStyle="1" w:styleId="WW8Num7z4">
    <w:name w:val="WW8Num7z4"/>
    <w:rPr>
      <w:w w:val="100"/>
      <w:position w:val="-1"/>
      <w:effect w:val="none"/>
      <w:vertAlign w:val="baseline"/>
      <w:cs w:val="0"/>
      <w:em w:val="none"/>
    </w:rPr>
  </w:style>
  <w:style w:type="character" w:customStyle="1" w:styleId="WW8Num7z5">
    <w:name w:val="WW8Num7z5"/>
    <w:rPr>
      <w:w w:val="100"/>
      <w:position w:val="-1"/>
      <w:effect w:val="none"/>
      <w:vertAlign w:val="baseline"/>
      <w:cs w:val="0"/>
      <w:em w:val="none"/>
    </w:rPr>
  </w:style>
  <w:style w:type="character" w:customStyle="1" w:styleId="WW8Num7z6">
    <w:name w:val="WW8Num7z6"/>
    <w:rPr>
      <w:w w:val="100"/>
      <w:position w:val="-1"/>
      <w:effect w:val="none"/>
      <w:vertAlign w:val="baseline"/>
      <w:cs w:val="0"/>
      <w:em w:val="none"/>
    </w:rPr>
  </w:style>
  <w:style w:type="character" w:customStyle="1" w:styleId="WW8Num7z7">
    <w:name w:val="WW8Num7z7"/>
    <w:rPr>
      <w:w w:val="100"/>
      <w:position w:val="-1"/>
      <w:effect w:val="none"/>
      <w:vertAlign w:val="baseline"/>
      <w:cs w:val="0"/>
      <w:em w:val="none"/>
    </w:rPr>
  </w:style>
  <w:style w:type="character" w:customStyle="1" w:styleId="WW8Num7z8">
    <w:name w:val="WW8Num7z8"/>
    <w:rPr>
      <w:w w:val="100"/>
      <w:position w:val="-1"/>
      <w:effect w:val="none"/>
      <w:vertAlign w:val="baseline"/>
      <w:cs w:val="0"/>
      <w:em w:val="none"/>
    </w:rPr>
  </w:style>
  <w:style w:type="character" w:customStyle="1" w:styleId="WW8Num8z1">
    <w:name w:val="WW8Num8z1"/>
    <w:rPr>
      <w:rFonts w:ascii="Book Antiqua" w:hAnsi="Book Antiqua" w:cs="Book Antiqua" w:hint="default"/>
      <w:b/>
      <w:i w:val="0"/>
      <w:w w:val="100"/>
      <w:position w:val="-1"/>
      <w:sz w:val="24"/>
      <w:effect w:val="none"/>
      <w:vertAlign w:val="baseline"/>
      <w:cs w:val="0"/>
      <w:em w:val="none"/>
    </w:rPr>
  </w:style>
  <w:style w:type="character" w:customStyle="1" w:styleId="WW8Num8z3">
    <w:name w:val="WW8Num8z3"/>
    <w:rPr>
      <w:w w:val="100"/>
      <w:position w:val="-1"/>
      <w:effect w:val="none"/>
      <w:vertAlign w:val="baseline"/>
      <w:cs w:val="0"/>
      <w:em w:val="none"/>
    </w:rPr>
  </w:style>
  <w:style w:type="character" w:customStyle="1" w:styleId="WW8Num9z0">
    <w:name w:val="WW8Num9z0"/>
    <w:rPr>
      <w:rFonts w:ascii="Wingdings" w:hAnsi="Wingdings" w:cs="Wingdings" w:hint="default"/>
      <w:w w:val="100"/>
      <w:position w:val="-1"/>
      <w:effect w:val="none"/>
      <w:vertAlign w:val="baseline"/>
      <w:cs w:val="0"/>
      <w:em w:val="none"/>
    </w:rPr>
  </w:style>
  <w:style w:type="character" w:customStyle="1" w:styleId="WW8Num9z1">
    <w:name w:val="WW8Num9z1"/>
    <w:rPr>
      <w:rFonts w:ascii="Symbol" w:hAnsi="Symbol" w:cs="Symbol" w:hint="default"/>
      <w:w w:val="100"/>
      <w:position w:val="-1"/>
      <w:effect w:val="none"/>
      <w:vertAlign w:val="baseline"/>
      <w:cs w:val="0"/>
      <w:em w:val="none"/>
    </w:rPr>
  </w:style>
  <w:style w:type="character" w:customStyle="1" w:styleId="WW8Num9z4">
    <w:name w:val="WW8Num9z4"/>
    <w:rPr>
      <w:rFonts w:ascii="Courier New" w:hAnsi="Courier New" w:cs="Courier New" w:hint="default"/>
      <w:w w:val="100"/>
      <w:position w:val="-1"/>
      <w:effect w:val="none"/>
      <w:vertAlign w:val="baseline"/>
      <w:cs w:val="0"/>
      <w:em w:val="none"/>
    </w:rPr>
  </w:style>
  <w:style w:type="character" w:customStyle="1" w:styleId="WW8Num10z0">
    <w:name w:val="WW8Num10z0"/>
    <w:rPr>
      <w:b/>
      <w:i w:val="0"/>
      <w:color w:val="auto"/>
      <w:w w:val="100"/>
      <w:position w:val="-1"/>
      <w:effect w:val="none"/>
      <w:vertAlign w:val="baseline"/>
      <w:cs w:val="0"/>
      <w:em w:val="none"/>
    </w:rPr>
  </w:style>
  <w:style w:type="character" w:customStyle="1" w:styleId="WW8Num10z1">
    <w:name w:val="WW8Num10z1"/>
    <w:rPr>
      <w:w w:val="100"/>
      <w:position w:val="-1"/>
      <w:effect w:val="none"/>
      <w:vertAlign w:val="baseline"/>
      <w:cs w:val="0"/>
      <w:em w:val="none"/>
    </w:rPr>
  </w:style>
  <w:style w:type="character" w:customStyle="1" w:styleId="WW8Num10z2">
    <w:name w:val="WW8Num10z2"/>
    <w:rPr>
      <w:w w:val="100"/>
      <w:position w:val="-1"/>
      <w:effect w:val="none"/>
      <w:vertAlign w:val="baseline"/>
      <w:cs w:val="0"/>
      <w:em w:val="none"/>
    </w:rPr>
  </w:style>
  <w:style w:type="character" w:customStyle="1" w:styleId="WW8Num10z3">
    <w:name w:val="WW8Num10z3"/>
    <w:rPr>
      <w:w w:val="100"/>
      <w:position w:val="-1"/>
      <w:effect w:val="none"/>
      <w:vertAlign w:val="baseline"/>
      <w:cs w:val="0"/>
      <w:em w:val="none"/>
    </w:rPr>
  </w:style>
  <w:style w:type="character" w:customStyle="1" w:styleId="WW8Num10z4">
    <w:name w:val="WW8Num10z4"/>
    <w:rPr>
      <w:w w:val="100"/>
      <w:position w:val="-1"/>
      <w:effect w:val="none"/>
      <w:vertAlign w:val="baseline"/>
      <w:cs w:val="0"/>
      <w:em w:val="none"/>
    </w:rPr>
  </w:style>
  <w:style w:type="character" w:customStyle="1" w:styleId="WW8Num10z5">
    <w:name w:val="WW8Num10z5"/>
    <w:rPr>
      <w:w w:val="100"/>
      <w:position w:val="-1"/>
      <w:effect w:val="none"/>
      <w:vertAlign w:val="baseline"/>
      <w:cs w:val="0"/>
      <w:em w:val="none"/>
    </w:rPr>
  </w:style>
  <w:style w:type="character" w:customStyle="1" w:styleId="WW8Num10z6">
    <w:name w:val="WW8Num10z6"/>
    <w:rPr>
      <w:w w:val="100"/>
      <w:position w:val="-1"/>
      <w:effect w:val="none"/>
      <w:vertAlign w:val="baseline"/>
      <w:cs w:val="0"/>
      <w:em w:val="none"/>
    </w:rPr>
  </w:style>
  <w:style w:type="character" w:customStyle="1" w:styleId="WW8Num10z7">
    <w:name w:val="WW8Num10z7"/>
    <w:rPr>
      <w:w w:val="100"/>
      <w:position w:val="-1"/>
      <w:effect w:val="none"/>
      <w:vertAlign w:val="baseline"/>
      <w:cs w:val="0"/>
      <w:em w:val="none"/>
    </w:rPr>
  </w:style>
  <w:style w:type="character" w:customStyle="1" w:styleId="WW8Num10z8">
    <w:name w:val="WW8Num10z8"/>
    <w:rPr>
      <w:w w:val="100"/>
      <w:position w:val="-1"/>
      <w:effect w:val="none"/>
      <w:vertAlign w:val="baseline"/>
      <w:cs w:val="0"/>
      <w:em w:val="none"/>
    </w:rPr>
  </w:style>
  <w:style w:type="character" w:customStyle="1" w:styleId="WW8Num11z0">
    <w:name w:val="WW8Num11z0"/>
    <w:rPr>
      <w:rFonts w:ascii="Wingdings" w:hAnsi="Wingdings" w:cs="Wingdings" w:hint="default"/>
      <w:w w:val="100"/>
      <w:position w:val="-1"/>
      <w:effect w:val="none"/>
      <w:vertAlign w:val="baseline"/>
      <w:cs w:val="0"/>
      <w:em w:val="none"/>
    </w:rPr>
  </w:style>
  <w:style w:type="character" w:customStyle="1" w:styleId="WW8Num11z1">
    <w:name w:val="WW8Num11z1"/>
    <w:rPr>
      <w:rFonts w:ascii="Courier New" w:hAnsi="Courier New" w:cs="Courier New" w:hint="default"/>
      <w:w w:val="100"/>
      <w:position w:val="-1"/>
      <w:effect w:val="none"/>
      <w:vertAlign w:val="baseline"/>
      <w:cs w:val="0"/>
      <w:em w:val="none"/>
    </w:rPr>
  </w:style>
  <w:style w:type="character" w:customStyle="1" w:styleId="WW8Num11z3">
    <w:name w:val="WW8Num11z3"/>
    <w:rPr>
      <w:rFonts w:ascii="Symbol" w:hAnsi="Symbol" w:cs="Symbol" w:hint="default"/>
      <w:w w:val="100"/>
      <w:position w:val="-1"/>
      <w:effect w:val="none"/>
      <w:vertAlign w:val="baseline"/>
      <w:cs w:val="0"/>
      <w:em w:val="none"/>
    </w:rPr>
  </w:style>
  <w:style w:type="character" w:customStyle="1" w:styleId="WW8Num12z0">
    <w:name w:val="WW8Num12z0"/>
    <w:rPr>
      <w:rFonts w:ascii="Wingdings" w:hAnsi="Wingdings" w:cs="Wingdings" w:hint="default"/>
      <w:color w:val="auto"/>
      <w:w w:val="100"/>
      <w:position w:val="-1"/>
      <w:effect w:val="none"/>
      <w:vertAlign w:val="baseline"/>
      <w:cs w:val="0"/>
      <w:em w:val="none"/>
    </w:rPr>
  </w:style>
  <w:style w:type="character" w:customStyle="1" w:styleId="WW8Num12z1">
    <w:name w:val="WW8Num12z1"/>
    <w:rPr>
      <w:rFonts w:ascii="Courier New" w:hAnsi="Courier New" w:cs="Courier New" w:hint="default"/>
      <w:w w:val="100"/>
      <w:position w:val="-1"/>
      <w:effect w:val="none"/>
      <w:vertAlign w:val="baseline"/>
      <w:cs w:val="0"/>
      <w:em w:val="none"/>
    </w:rPr>
  </w:style>
  <w:style w:type="character" w:customStyle="1" w:styleId="WW8Num12z2">
    <w:name w:val="WW8Num12z2"/>
    <w:rPr>
      <w:rFonts w:ascii="Wingdings" w:hAnsi="Wingdings" w:cs="Wingdings" w:hint="default"/>
      <w:w w:val="100"/>
      <w:position w:val="-1"/>
      <w:effect w:val="none"/>
      <w:vertAlign w:val="baseline"/>
      <w:cs w:val="0"/>
      <w:em w:val="none"/>
    </w:rPr>
  </w:style>
  <w:style w:type="character" w:customStyle="1" w:styleId="WW8Num12z3">
    <w:name w:val="WW8Num12z3"/>
    <w:rPr>
      <w:rFonts w:ascii="Symbol" w:hAnsi="Symbol" w:cs="Symbol" w:hint="default"/>
      <w:w w:val="100"/>
      <w:position w:val="-1"/>
      <w:effect w:val="none"/>
      <w:vertAlign w:val="baseline"/>
      <w:cs w:val="0"/>
      <w:em w:val="none"/>
    </w:rPr>
  </w:style>
  <w:style w:type="character" w:customStyle="1" w:styleId="WW8Num13z0">
    <w:name w:val="WW8Num13z0"/>
    <w:rPr>
      <w:rFonts w:ascii="Book Antiqua" w:hAnsi="Book Antiqua" w:cs="Book Antiqua" w:hint="default"/>
      <w:b/>
      <w:i w:val="0"/>
      <w:w w:val="100"/>
      <w:position w:val="-1"/>
      <w:sz w:val="24"/>
      <w:effect w:val="none"/>
      <w:vertAlign w:val="baseline"/>
      <w:cs w:val="0"/>
      <w:em w:val="none"/>
    </w:rPr>
  </w:style>
  <w:style w:type="character" w:customStyle="1" w:styleId="WW8Num14z0">
    <w:name w:val="WW8Num14z0"/>
    <w:rPr>
      <w:rFonts w:ascii="Wingdings" w:hAnsi="Wingdings" w:cs="Wingdings" w:hint="default"/>
      <w:color w:val="auto"/>
      <w:w w:val="100"/>
      <w:position w:val="-1"/>
      <w:effect w:val="none"/>
      <w:vertAlign w:val="baseline"/>
      <w:cs w:val="0"/>
      <w:em w:val="none"/>
    </w:rPr>
  </w:style>
  <w:style w:type="character" w:customStyle="1" w:styleId="WW8Num14z1">
    <w:name w:val="WW8Num14z1"/>
    <w:rPr>
      <w:rFonts w:ascii="Courier New" w:hAnsi="Courier New" w:cs="Courier New" w:hint="default"/>
      <w:w w:val="100"/>
      <w:position w:val="-1"/>
      <w:effect w:val="none"/>
      <w:vertAlign w:val="baseline"/>
      <w:cs w:val="0"/>
      <w:em w:val="none"/>
    </w:rPr>
  </w:style>
  <w:style w:type="character" w:customStyle="1" w:styleId="WW8Num14z2">
    <w:name w:val="WW8Num14z2"/>
    <w:rPr>
      <w:rFonts w:ascii="Wingdings" w:hAnsi="Wingdings" w:cs="Wingdings" w:hint="default"/>
      <w:w w:val="100"/>
      <w:position w:val="-1"/>
      <w:effect w:val="none"/>
      <w:vertAlign w:val="baseline"/>
      <w:cs w:val="0"/>
      <w:em w:val="none"/>
    </w:rPr>
  </w:style>
  <w:style w:type="character" w:customStyle="1" w:styleId="WW8Num14z3">
    <w:name w:val="WW8Num14z3"/>
    <w:rPr>
      <w:rFonts w:ascii="Symbol" w:hAnsi="Symbol" w:cs="Symbol" w:hint="default"/>
      <w:w w:val="100"/>
      <w:position w:val="-1"/>
      <w:effect w:val="none"/>
      <w:vertAlign w:val="baseline"/>
      <w:cs w:val="0"/>
      <w:em w:val="none"/>
    </w:rPr>
  </w:style>
  <w:style w:type="character" w:customStyle="1" w:styleId="WW8Num15z0">
    <w:name w:val="WW8Num15z0"/>
    <w:rPr>
      <w:b/>
      <w:i w:val="0"/>
      <w:color w:val="auto"/>
      <w:w w:val="100"/>
      <w:position w:val="-1"/>
      <w:effect w:val="none"/>
      <w:vertAlign w:val="baseline"/>
      <w:cs w:val="0"/>
      <w:em w:val="none"/>
    </w:rPr>
  </w:style>
  <w:style w:type="character" w:customStyle="1" w:styleId="WW8Num15z1">
    <w:name w:val="WW8Num15z1"/>
    <w:rPr>
      <w:w w:val="100"/>
      <w:position w:val="-1"/>
      <w:effect w:val="none"/>
      <w:vertAlign w:val="baseline"/>
      <w:cs w:val="0"/>
      <w:em w:val="none"/>
    </w:rPr>
  </w:style>
  <w:style w:type="character" w:customStyle="1" w:styleId="WW8Num15z2">
    <w:name w:val="WW8Num15z2"/>
    <w:rPr>
      <w:w w:val="100"/>
      <w:position w:val="-1"/>
      <w:effect w:val="none"/>
      <w:vertAlign w:val="baseline"/>
      <w:cs w:val="0"/>
      <w:em w:val="none"/>
    </w:rPr>
  </w:style>
  <w:style w:type="character" w:customStyle="1" w:styleId="WW8Num15z3">
    <w:name w:val="WW8Num15z3"/>
    <w:rPr>
      <w:w w:val="100"/>
      <w:position w:val="-1"/>
      <w:effect w:val="none"/>
      <w:vertAlign w:val="baseline"/>
      <w:cs w:val="0"/>
      <w:em w:val="none"/>
    </w:rPr>
  </w:style>
  <w:style w:type="character" w:customStyle="1" w:styleId="WW8Num15z4">
    <w:name w:val="WW8Num15z4"/>
    <w:rPr>
      <w:w w:val="100"/>
      <w:position w:val="-1"/>
      <w:effect w:val="none"/>
      <w:vertAlign w:val="baseline"/>
      <w:cs w:val="0"/>
      <w:em w:val="none"/>
    </w:rPr>
  </w:style>
  <w:style w:type="character" w:customStyle="1" w:styleId="WW8Num15z5">
    <w:name w:val="WW8Num15z5"/>
    <w:rPr>
      <w:w w:val="100"/>
      <w:position w:val="-1"/>
      <w:effect w:val="none"/>
      <w:vertAlign w:val="baseline"/>
      <w:cs w:val="0"/>
      <w:em w:val="none"/>
    </w:rPr>
  </w:style>
  <w:style w:type="character" w:customStyle="1" w:styleId="WW8Num15z6">
    <w:name w:val="WW8Num15z6"/>
    <w:rPr>
      <w:w w:val="100"/>
      <w:position w:val="-1"/>
      <w:effect w:val="none"/>
      <w:vertAlign w:val="baseline"/>
      <w:cs w:val="0"/>
      <w:em w:val="none"/>
    </w:rPr>
  </w:style>
  <w:style w:type="character" w:customStyle="1" w:styleId="WW8Num15z7">
    <w:name w:val="WW8Num15z7"/>
    <w:rPr>
      <w:w w:val="100"/>
      <w:position w:val="-1"/>
      <w:effect w:val="none"/>
      <w:vertAlign w:val="baseline"/>
      <w:cs w:val="0"/>
      <w:em w:val="none"/>
    </w:rPr>
  </w:style>
  <w:style w:type="character" w:customStyle="1" w:styleId="WW8Num15z8">
    <w:name w:val="WW8Num15z8"/>
    <w:rPr>
      <w:w w:val="100"/>
      <w:position w:val="-1"/>
      <w:effect w:val="none"/>
      <w:vertAlign w:val="baseline"/>
      <w:cs w:val="0"/>
      <w:em w:val="none"/>
    </w:rPr>
  </w:style>
  <w:style w:type="character" w:customStyle="1" w:styleId="WW8Num16z0">
    <w:name w:val="WW8Num16z0"/>
    <w:rPr>
      <w:rFonts w:ascii="Wingdings" w:hAnsi="Wingdings" w:cs="Wingdings" w:hint="default"/>
      <w:color w:val="auto"/>
      <w:w w:val="100"/>
      <w:position w:val="-1"/>
      <w:effect w:val="none"/>
      <w:vertAlign w:val="baseline"/>
      <w:cs w:val="0"/>
      <w:em w:val="none"/>
    </w:rPr>
  </w:style>
  <w:style w:type="character" w:customStyle="1" w:styleId="WW8Num16z1">
    <w:name w:val="WW8Num16z1"/>
    <w:rPr>
      <w:rFonts w:ascii="Wingdings" w:hAnsi="Wingdings" w:cs="Wingdings" w:hint="default"/>
      <w:w w:val="100"/>
      <w:position w:val="-1"/>
      <w:effect w:val="none"/>
      <w:vertAlign w:val="baseline"/>
      <w:cs w:val="0"/>
      <w:em w:val="none"/>
    </w:rPr>
  </w:style>
  <w:style w:type="character" w:customStyle="1" w:styleId="WW8Num16z4">
    <w:name w:val="WW8Num16z4"/>
    <w:rPr>
      <w:rFonts w:ascii="Courier New" w:hAnsi="Courier New" w:cs="Courier New" w:hint="default"/>
      <w:w w:val="100"/>
      <w:position w:val="-1"/>
      <w:effect w:val="none"/>
      <w:vertAlign w:val="baseline"/>
      <w:cs w:val="0"/>
      <w:em w:val="none"/>
    </w:rPr>
  </w:style>
  <w:style w:type="character" w:customStyle="1" w:styleId="WW8Num16z6">
    <w:name w:val="WW8Num16z6"/>
    <w:rPr>
      <w:rFonts w:ascii="Symbol" w:hAnsi="Symbol" w:cs="Symbol" w:hint="default"/>
      <w:w w:val="100"/>
      <w:position w:val="-1"/>
      <w:effect w:val="none"/>
      <w:vertAlign w:val="baseline"/>
      <w:cs w:val="0"/>
      <w:em w:val="none"/>
    </w:rPr>
  </w:style>
  <w:style w:type="character" w:customStyle="1" w:styleId="WW8Num17z0">
    <w:name w:val="WW8Num17z0"/>
    <w:rPr>
      <w:b/>
      <w:i w:val="0"/>
      <w:color w:val="auto"/>
      <w:w w:val="100"/>
      <w:position w:val="-1"/>
      <w:effect w:val="none"/>
      <w:vertAlign w:val="baseline"/>
      <w:cs w:val="0"/>
      <w:em w:val="none"/>
    </w:rPr>
  </w:style>
  <w:style w:type="character" w:customStyle="1" w:styleId="WW8Num17z1">
    <w:name w:val="WW8Num17z1"/>
    <w:rPr>
      <w:w w:val="100"/>
      <w:position w:val="-1"/>
      <w:effect w:val="none"/>
      <w:vertAlign w:val="baseline"/>
      <w:cs w:val="0"/>
      <w:em w:val="none"/>
    </w:rPr>
  </w:style>
  <w:style w:type="character" w:customStyle="1" w:styleId="WW8Num17z2">
    <w:name w:val="WW8Num17z2"/>
    <w:rPr>
      <w:w w:val="100"/>
      <w:position w:val="-1"/>
      <w:effect w:val="none"/>
      <w:vertAlign w:val="baseline"/>
      <w:cs w:val="0"/>
      <w:em w:val="none"/>
    </w:rPr>
  </w:style>
  <w:style w:type="character" w:customStyle="1" w:styleId="WW8Num17z3">
    <w:name w:val="WW8Num17z3"/>
    <w:rPr>
      <w:w w:val="100"/>
      <w:position w:val="-1"/>
      <w:effect w:val="none"/>
      <w:vertAlign w:val="baseline"/>
      <w:cs w:val="0"/>
      <w:em w:val="none"/>
    </w:rPr>
  </w:style>
  <w:style w:type="character" w:customStyle="1" w:styleId="WW8Num17z4">
    <w:name w:val="WW8Num17z4"/>
    <w:rPr>
      <w:w w:val="100"/>
      <w:position w:val="-1"/>
      <w:effect w:val="none"/>
      <w:vertAlign w:val="baseline"/>
      <w:cs w:val="0"/>
      <w:em w:val="none"/>
    </w:rPr>
  </w:style>
  <w:style w:type="character" w:customStyle="1" w:styleId="WW8Num17z5">
    <w:name w:val="WW8Num17z5"/>
    <w:rPr>
      <w:w w:val="100"/>
      <w:position w:val="-1"/>
      <w:effect w:val="none"/>
      <w:vertAlign w:val="baseline"/>
      <w:cs w:val="0"/>
      <w:em w:val="none"/>
    </w:rPr>
  </w:style>
  <w:style w:type="character" w:customStyle="1" w:styleId="WW8Num17z6">
    <w:name w:val="WW8Num17z6"/>
    <w:rPr>
      <w:w w:val="100"/>
      <w:position w:val="-1"/>
      <w:effect w:val="none"/>
      <w:vertAlign w:val="baseline"/>
      <w:cs w:val="0"/>
      <w:em w:val="none"/>
    </w:rPr>
  </w:style>
  <w:style w:type="character" w:customStyle="1" w:styleId="WW8Num17z7">
    <w:name w:val="WW8Num17z7"/>
    <w:rPr>
      <w:w w:val="100"/>
      <w:position w:val="-1"/>
      <w:effect w:val="none"/>
      <w:vertAlign w:val="baseline"/>
      <w:cs w:val="0"/>
      <w:em w:val="none"/>
    </w:rPr>
  </w:style>
  <w:style w:type="character" w:customStyle="1" w:styleId="WW8Num17z8">
    <w:name w:val="WW8Num17z8"/>
    <w:rPr>
      <w:w w:val="100"/>
      <w:position w:val="-1"/>
      <w:effect w:val="none"/>
      <w:vertAlign w:val="baseline"/>
      <w:cs w:val="0"/>
      <w:em w:val="none"/>
    </w:rPr>
  </w:style>
  <w:style w:type="character" w:customStyle="1" w:styleId="WW8Num18z0">
    <w:name w:val="WW8Num18z0"/>
    <w:rPr>
      <w:w w:val="100"/>
      <w:position w:val="-1"/>
      <w:effect w:val="none"/>
      <w:vertAlign w:val="baseline"/>
      <w:cs w:val="0"/>
      <w:em w:val="none"/>
    </w:rPr>
  </w:style>
  <w:style w:type="character" w:customStyle="1" w:styleId="WW8Num19z0">
    <w:name w:val="WW8Num19z0"/>
    <w:rPr>
      <w:rFonts w:ascii="Symbol" w:hAnsi="Symbol" w:cs="Symbol" w:hint="default"/>
      <w:w w:val="100"/>
      <w:position w:val="-1"/>
      <w:effect w:val="none"/>
      <w:vertAlign w:val="baseline"/>
      <w:cs w:val="0"/>
      <w:em w:val="none"/>
    </w:rPr>
  </w:style>
  <w:style w:type="character" w:customStyle="1" w:styleId="WW8Num19z1">
    <w:name w:val="WW8Num19z1"/>
    <w:rPr>
      <w:rFonts w:ascii="Courier New" w:hAnsi="Courier New" w:cs="Courier New" w:hint="default"/>
      <w:w w:val="100"/>
      <w:position w:val="-1"/>
      <w:effect w:val="none"/>
      <w:vertAlign w:val="baseline"/>
      <w:cs w:val="0"/>
      <w:em w:val="none"/>
    </w:rPr>
  </w:style>
  <w:style w:type="character" w:customStyle="1" w:styleId="WW8Num19z2">
    <w:name w:val="WW8Num19z2"/>
    <w:rPr>
      <w:rFonts w:ascii="Wingdings" w:hAnsi="Wingdings" w:cs="Wingdings" w:hint="default"/>
      <w:w w:val="100"/>
      <w:position w:val="-1"/>
      <w:effect w:val="none"/>
      <w:vertAlign w:val="baseline"/>
      <w:cs w:val="0"/>
      <w:em w:val="none"/>
    </w:rPr>
  </w:style>
  <w:style w:type="character" w:customStyle="1" w:styleId="WW8Num20z0">
    <w:name w:val="WW8Num20z0"/>
    <w:rPr>
      <w:rFonts w:ascii="Book Antiqua" w:hAnsi="Book Antiqua" w:cs="Book Antiqua" w:hint="default"/>
      <w:b/>
      <w:i w:val="0"/>
      <w:color w:val="auto"/>
      <w:w w:val="100"/>
      <w:position w:val="-1"/>
      <w:effect w:val="none"/>
      <w:vertAlign w:val="baseline"/>
      <w:cs w:val="0"/>
      <w:em w:val="none"/>
    </w:rPr>
  </w:style>
  <w:style w:type="character" w:customStyle="1" w:styleId="WW8Num20z1">
    <w:name w:val="WW8Num20z1"/>
    <w:rPr>
      <w:w w:val="100"/>
      <w:position w:val="-1"/>
      <w:effect w:val="none"/>
      <w:vertAlign w:val="baseline"/>
      <w:cs w:val="0"/>
      <w:em w:val="none"/>
    </w:rPr>
  </w:style>
  <w:style w:type="character" w:customStyle="1" w:styleId="WW8Num20z2">
    <w:name w:val="WW8Num20z2"/>
    <w:rPr>
      <w:w w:val="100"/>
      <w:position w:val="-1"/>
      <w:effect w:val="none"/>
      <w:vertAlign w:val="baseline"/>
      <w:cs w:val="0"/>
      <w:em w:val="none"/>
    </w:rPr>
  </w:style>
  <w:style w:type="character" w:customStyle="1" w:styleId="WW8Num20z3">
    <w:name w:val="WW8Num20z3"/>
    <w:rPr>
      <w:w w:val="100"/>
      <w:position w:val="-1"/>
      <w:effect w:val="none"/>
      <w:vertAlign w:val="baseline"/>
      <w:cs w:val="0"/>
      <w:em w:val="none"/>
    </w:rPr>
  </w:style>
  <w:style w:type="character" w:customStyle="1" w:styleId="WW8Num20z4">
    <w:name w:val="WW8Num20z4"/>
    <w:rPr>
      <w:w w:val="100"/>
      <w:position w:val="-1"/>
      <w:effect w:val="none"/>
      <w:vertAlign w:val="baseline"/>
      <w:cs w:val="0"/>
      <w:em w:val="none"/>
    </w:rPr>
  </w:style>
  <w:style w:type="character" w:customStyle="1" w:styleId="WW8Num20z5">
    <w:name w:val="WW8Num20z5"/>
    <w:rPr>
      <w:w w:val="100"/>
      <w:position w:val="-1"/>
      <w:effect w:val="none"/>
      <w:vertAlign w:val="baseline"/>
      <w:cs w:val="0"/>
      <w:em w:val="none"/>
    </w:rPr>
  </w:style>
  <w:style w:type="character" w:customStyle="1" w:styleId="WW8Num20z6">
    <w:name w:val="WW8Num20z6"/>
    <w:rPr>
      <w:w w:val="100"/>
      <w:position w:val="-1"/>
      <w:effect w:val="none"/>
      <w:vertAlign w:val="baseline"/>
      <w:cs w:val="0"/>
      <w:em w:val="none"/>
    </w:rPr>
  </w:style>
  <w:style w:type="character" w:customStyle="1" w:styleId="WW8Num20z7">
    <w:name w:val="WW8Num20z7"/>
    <w:rPr>
      <w:w w:val="100"/>
      <w:position w:val="-1"/>
      <w:effect w:val="none"/>
      <w:vertAlign w:val="baseline"/>
      <w:cs w:val="0"/>
      <w:em w:val="none"/>
    </w:rPr>
  </w:style>
  <w:style w:type="character" w:customStyle="1" w:styleId="WW8Num20z8">
    <w:name w:val="WW8Num20z8"/>
    <w:rPr>
      <w:w w:val="100"/>
      <w:position w:val="-1"/>
      <w:effect w:val="none"/>
      <w:vertAlign w:val="baseline"/>
      <w:cs w:val="0"/>
      <w:em w:val="none"/>
    </w:rPr>
  </w:style>
  <w:style w:type="character" w:customStyle="1" w:styleId="WW8Num21z0">
    <w:name w:val="WW8Num21z0"/>
    <w:rPr>
      <w:rFonts w:ascii="Symbol" w:hAnsi="Symbol" w:cs="Symbol" w:hint="default"/>
      <w:w w:val="100"/>
      <w:position w:val="-1"/>
      <w:effect w:val="none"/>
      <w:vertAlign w:val="baseline"/>
      <w:cs w:val="0"/>
      <w:em w:val="none"/>
    </w:rPr>
  </w:style>
  <w:style w:type="character" w:customStyle="1" w:styleId="WW8Num21z1">
    <w:name w:val="WW8Num21z1"/>
    <w:rPr>
      <w:rFonts w:ascii="Courier New" w:hAnsi="Courier New" w:cs="Courier New" w:hint="default"/>
      <w:w w:val="100"/>
      <w:position w:val="-1"/>
      <w:effect w:val="none"/>
      <w:vertAlign w:val="baseline"/>
      <w:cs w:val="0"/>
      <w:em w:val="none"/>
    </w:rPr>
  </w:style>
  <w:style w:type="character" w:customStyle="1" w:styleId="WW8Num21z2">
    <w:name w:val="WW8Num21z2"/>
    <w:rPr>
      <w:rFonts w:ascii="Wingdings" w:hAnsi="Wingdings" w:cs="Wingdings" w:hint="default"/>
      <w:w w:val="100"/>
      <w:position w:val="-1"/>
      <w:effect w:val="none"/>
      <w:vertAlign w:val="baseline"/>
      <w:cs w:val="0"/>
      <w:em w:val="none"/>
    </w:rPr>
  </w:style>
  <w:style w:type="character" w:customStyle="1" w:styleId="Fuentedeprrafopredeter1">
    <w:name w:val="Fuente de párrafo predeter.1"/>
    <w:rPr>
      <w:w w:val="100"/>
      <w:position w:val="-1"/>
      <w:effect w:val="none"/>
      <w:vertAlign w:val="baseline"/>
      <w:cs w:val="0"/>
      <w:em w:val="none"/>
    </w:rPr>
  </w:style>
  <w:style w:type="character" w:styleId="Nmerodepgina">
    <w:name w:val="page number"/>
    <w:basedOn w:val="Fuentedeprrafopredeter1"/>
    <w:rPr>
      <w:w w:val="100"/>
      <w:position w:val="-1"/>
      <w:effect w:val="none"/>
      <w:vertAlign w:val="baseline"/>
      <w:cs w:val="0"/>
      <w:em w:val="none"/>
    </w:rPr>
  </w:style>
  <w:style w:type="character" w:styleId="Hipervnculo">
    <w:name w:val="Hyperlink"/>
    <w:rPr>
      <w:color w:val="0000FF"/>
      <w:w w:val="100"/>
      <w:position w:val="-1"/>
      <w:u w:val="single"/>
      <w:effect w:val="none"/>
      <w:vertAlign w:val="baseline"/>
      <w:cs w:val="0"/>
      <w:em w:val="none"/>
    </w:rPr>
  </w:style>
  <w:style w:type="character" w:customStyle="1" w:styleId="CarCar1">
    <w:name w:val="Car Car1"/>
    <w:rPr>
      <w:w w:val="100"/>
      <w:position w:val="-1"/>
      <w:sz w:val="24"/>
      <w:szCs w:val="24"/>
      <w:effect w:val="none"/>
      <w:vertAlign w:val="baseline"/>
      <w:cs w:val="0"/>
      <w:em w:val="none"/>
      <w:lang w:val="es-ES"/>
    </w:rPr>
  </w:style>
  <w:style w:type="character" w:customStyle="1" w:styleId="CarCar">
    <w:name w:val="Car Car"/>
    <w:rPr>
      <w:w w:val="100"/>
      <w:position w:val="-1"/>
      <w:sz w:val="24"/>
      <w:szCs w:val="24"/>
      <w:effect w:val="none"/>
      <w:vertAlign w:val="baseline"/>
      <w:cs w:val="0"/>
      <w:em w:val="none"/>
      <w:lang w:val="es-ES"/>
    </w:rPr>
  </w:style>
  <w:style w:type="paragraph" w:customStyle="1" w:styleId="Encabezado1">
    <w:name w:val="Encabezado1"/>
    <w:basedOn w:val="Normal"/>
    <w:next w:val="Textoindependiente"/>
    <w:pPr>
      <w:keepNext/>
      <w:spacing w:before="240" w:after="120"/>
    </w:pPr>
    <w:rPr>
      <w:rFonts w:ascii="Arial" w:eastAsia="Microsoft YaHei" w:hAnsi="Arial" w:cs="Mangal"/>
      <w:sz w:val="28"/>
      <w:szCs w:val="28"/>
    </w:rPr>
  </w:style>
  <w:style w:type="paragraph" w:styleId="Textoindependiente">
    <w:name w:val="Body Text"/>
    <w:basedOn w:val="Normal"/>
    <w:pPr>
      <w:jc w:val="both"/>
    </w:pPr>
    <w:rPr>
      <w:rFonts w:ascii="Arial" w:hAnsi="Arial" w:cs="Arial"/>
      <w:lang w:val="es-AR"/>
    </w:rPr>
  </w:style>
  <w:style w:type="paragraph" w:styleId="Lista">
    <w:name w:val="List"/>
    <w:basedOn w:val="Textoindependiente"/>
    <w:rPr>
      <w:rFonts w:cs="Mangal"/>
    </w:rPr>
  </w:style>
  <w:style w:type="paragraph" w:customStyle="1" w:styleId="Etiqueta">
    <w:name w:val="Etiqueta"/>
    <w:basedOn w:val="Normal"/>
    <w:pPr>
      <w:suppressLineNumbers/>
      <w:spacing w:before="120" w:after="120"/>
    </w:pPr>
    <w:rPr>
      <w:i/>
      <w:iCs/>
    </w:rPr>
  </w:style>
  <w:style w:type="paragraph" w:customStyle="1" w:styleId="ndice">
    <w:name w:val="Índice"/>
    <w:basedOn w:val="Normal"/>
    <w:pPr>
      <w:suppressLineNumbers/>
    </w:pPr>
  </w:style>
  <w:style w:type="paragraph" w:styleId="Encabezado">
    <w:name w:val="header"/>
    <w:basedOn w:val="Normal"/>
  </w:style>
  <w:style w:type="paragraph" w:styleId="Piedepgina">
    <w:name w:val="footer"/>
    <w:basedOn w:val="Normal"/>
  </w:style>
  <w:style w:type="paragraph" w:styleId="ndice1">
    <w:name w:val="index 1"/>
    <w:basedOn w:val="Normal"/>
    <w:next w:val="Normal"/>
    <w:pPr>
      <w:ind w:left="240" w:hanging="240"/>
    </w:pPr>
  </w:style>
  <w:style w:type="paragraph" w:styleId="Ttulodendice">
    <w:name w:val="index heading"/>
    <w:basedOn w:val="Normal"/>
    <w:next w:val="ndice1"/>
  </w:style>
  <w:style w:type="paragraph" w:styleId="TDC1">
    <w:name w:val="toc 1"/>
    <w:basedOn w:val="Normal"/>
    <w:next w:val="Normal"/>
    <w:pPr>
      <w:spacing w:before="120" w:after="120"/>
    </w:pPr>
    <w:rPr>
      <w:rFonts w:ascii="Calibri" w:hAnsi="Calibri"/>
      <w:b/>
      <w:bCs/>
      <w:caps/>
      <w:sz w:val="20"/>
      <w:szCs w:val="20"/>
    </w:rPr>
  </w:style>
  <w:style w:type="paragraph" w:styleId="TDC2">
    <w:name w:val="toc 2"/>
    <w:basedOn w:val="Normal"/>
    <w:next w:val="Normal"/>
    <w:pPr>
      <w:ind w:left="240"/>
    </w:pPr>
    <w:rPr>
      <w:rFonts w:ascii="Calibri" w:hAnsi="Calibri"/>
      <w:smallCaps/>
      <w:sz w:val="20"/>
      <w:szCs w:val="20"/>
    </w:rPr>
  </w:style>
  <w:style w:type="paragraph" w:styleId="TDC3">
    <w:name w:val="toc 3"/>
    <w:basedOn w:val="Normal"/>
    <w:next w:val="Normal"/>
    <w:pPr>
      <w:ind w:left="480"/>
    </w:pPr>
    <w:rPr>
      <w:rFonts w:ascii="Calibri" w:hAnsi="Calibri"/>
      <w:i/>
      <w:iCs/>
      <w:sz w:val="20"/>
      <w:szCs w:val="20"/>
    </w:rPr>
  </w:style>
  <w:style w:type="paragraph" w:customStyle="1" w:styleId="Textoindependiente31">
    <w:name w:val="Texto independiente 31"/>
    <w:basedOn w:val="Normal"/>
    <w:rPr>
      <w:rFonts w:ascii="Arial" w:hAnsi="Arial" w:cs="Arial"/>
      <w:i/>
      <w:iCs/>
      <w:color w:val="0000FF"/>
    </w:rPr>
  </w:style>
  <w:style w:type="paragraph" w:customStyle="1" w:styleId="TableText">
    <w:name w:val="Table Text"/>
    <w:basedOn w:val="Normal"/>
    <w:pPr>
      <w:overflowPunct w:val="0"/>
      <w:autoSpaceDE w:val="0"/>
      <w:spacing w:after="120"/>
      <w:textAlignment w:val="baseline"/>
    </w:pPr>
    <w:rPr>
      <w:rFonts w:ascii="Arial" w:hAnsi="Arial" w:cs="Arial"/>
      <w:sz w:val="20"/>
      <w:szCs w:val="20"/>
      <w:lang w:val="en-US"/>
    </w:rPr>
  </w:style>
  <w:style w:type="paragraph" w:customStyle="1" w:styleId="Sangra3detindependiente1">
    <w:name w:val="Sangría 3 de t. independiente1"/>
    <w:basedOn w:val="Normal"/>
    <w:pPr>
      <w:spacing w:line="360" w:lineRule="auto"/>
      <w:ind w:left="426" w:firstLine="0"/>
      <w:jc w:val="both"/>
    </w:pPr>
    <w:rPr>
      <w:rFonts w:ascii="Arial" w:hAnsi="Arial" w:cs="Arial"/>
      <w:sz w:val="22"/>
      <w:szCs w:val="20"/>
    </w:rPr>
  </w:style>
  <w:style w:type="paragraph" w:styleId="Textodeglobo">
    <w:name w:val="Balloon Text"/>
    <w:basedOn w:val="Normal"/>
    <w:rPr>
      <w:rFonts w:ascii="Tahoma" w:hAnsi="Tahoma" w:cs="Tahoma"/>
      <w:sz w:val="16"/>
      <w:szCs w:val="16"/>
    </w:rPr>
  </w:style>
  <w:style w:type="paragraph" w:styleId="Sangradetextonormal">
    <w:name w:val="Body Text Indent"/>
    <w:basedOn w:val="Normal"/>
    <w:pPr>
      <w:ind w:left="3240" w:hanging="900"/>
      <w:jc w:val="both"/>
    </w:pPr>
    <w:rPr>
      <w:rFonts w:ascii="Book Antiqua" w:hAnsi="Book Antiqua" w:cs="Book Antiqua"/>
      <w:i/>
      <w:color w:val="0000FF"/>
    </w:rPr>
  </w:style>
  <w:style w:type="paragraph" w:customStyle="1" w:styleId="Sangra2detindependiente1">
    <w:name w:val="Sangría 2 de t. independiente1"/>
    <w:basedOn w:val="Normal"/>
    <w:pPr>
      <w:ind w:left="2835" w:firstLine="0"/>
      <w:jc w:val="both"/>
    </w:pPr>
    <w:rPr>
      <w:rFonts w:ascii="Book Antiqua" w:hAnsi="Book Antiqua" w:cs="Book Antiqua"/>
      <w:i/>
      <w:color w:val="0000FF"/>
    </w:rPr>
  </w:style>
  <w:style w:type="paragraph" w:styleId="TDC4">
    <w:name w:val="toc 4"/>
    <w:basedOn w:val="ndice"/>
    <w:pPr>
      <w:ind w:left="720"/>
    </w:pPr>
    <w:rPr>
      <w:rFonts w:ascii="Calibri" w:hAnsi="Calibri"/>
      <w:sz w:val="18"/>
      <w:szCs w:val="18"/>
    </w:rPr>
  </w:style>
  <w:style w:type="paragraph" w:styleId="TDC5">
    <w:name w:val="toc 5"/>
    <w:basedOn w:val="ndice"/>
    <w:pPr>
      <w:ind w:left="960"/>
    </w:pPr>
    <w:rPr>
      <w:rFonts w:ascii="Calibri" w:hAnsi="Calibri"/>
      <w:sz w:val="18"/>
      <w:szCs w:val="18"/>
    </w:rPr>
  </w:style>
  <w:style w:type="paragraph" w:styleId="TDC6">
    <w:name w:val="toc 6"/>
    <w:basedOn w:val="ndice"/>
    <w:pPr>
      <w:ind w:left="1200"/>
    </w:pPr>
    <w:rPr>
      <w:rFonts w:ascii="Calibri" w:hAnsi="Calibri"/>
      <w:sz w:val="18"/>
      <w:szCs w:val="18"/>
    </w:rPr>
  </w:style>
  <w:style w:type="paragraph" w:styleId="TDC7">
    <w:name w:val="toc 7"/>
    <w:basedOn w:val="ndice"/>
    <w:pPr>
      <w:ind w:left="1440"/>
    </w:pPr>
    <w:rPr>
      <w:rFonts w:ascii="Calibri" w:hAnsi="Calibri"/>
      <w:sz w:val="18"/>
      <w:szCs w:val="18"/>
    </w:rPr>
  </w:style>
  <w:style w:type="paragraph" w:styleId="TDC8">
    <w:name w:val="toc 8"/>
    <w:basedOn w:val="ndice"/>
    <w:pPr>
      <w:ind w:left="1680"/>
    </w:pPr>
    <w:rPr>
      <w:rFonts w:ascii="Calibri" w:hAnsi="Calibri"/>
      <w:sz w:val="18"/>
      <w:szCs w:val="18"/>
    </w:rPr>
  </w:style>
  <w:style w:type="paragraph" w:styleId="TDC9">
    <w:name w:val="toc 9"/>
    <w:basedOn w:val="ndice"/>
    <w:pPr>
      <w:ind w:left="1920"/>
    </w:pPr>
    <w:rPr>
      <w:rFonts w:ascii="Calibri" w:hAnsi="Calibri"/>
      <w:sz w:val="18"/>
      <w:szCs w:val="18"/>
    </w:rPr>
  </w:style>
  <w:style w:type="paragraph" w:customStyle="1" w:styleId="ndicel10">
    <w:name w:val="Índicel 10"/>
    <w:basedOn w:val="ndice"/>
    <w:pPr>
      <w:tabs>
        <w:tab w:val="right" w:leader="dot" w:pos="7425"/>
      </w:tabs>
      <w:ind w:left="2547" w:firstLine="0"/>
    </w:pPr>
  </w:style>
  <w:style w:type="paragraph" w:customStyle="1" w:styleId="Contenidodelatabla">
    <w:name w:val="Contenido de la tabla"/>
    <w:basedOn w:val="Normal"/>
    <w:pPr>
      <w:suppressLineNumbers/>
    </w:pPr>
  </w:style>
  <w:style w:type="paragraph" w:customStyle="1" w:styleId="Encabezadodelatabla">
    <w:name w:val="Encabezado de la tabla"/>
    <w:basedOn w:val="Contenidodelatabla"/>
    <w:pPr>
      <w:jc w:val="center"/>
    </w:pPr>
    <w:rPr>
      <w:b/>
      <w:bCs/>
    </w:rPr>
  </w:style>
  <w:style w:type="paragraph" w:styleId="Mapadeldocumento">
    <w:name w:val="Document Map"/>
    <w:basedOn w:val="Normal"/>
    <w:qFormat/>
    <w:rPr>
      <w:rFonts w:ascii="Tahoma" w:hAnsi="Tahoma" w:cs="Tahoma"/>
      <w:sz w:val="16"/>
      <w:szCs w:val="16"/>
    </w:rPr>
  </w:style>
  <w:style w:type="character" w:customStyle="1" w:styleId="MapadeldocumentoCar">
    <w:name w:val="Mapa del documento Car"/>
    <w:rPr>
      <w:rFonts w:ascii="Tahoma" w:hAnsi="Tahoma" w:cs="Tahoma"/>
      <w:w w:val="100"/>
      <w:position w:val="-1"/>
      <w:sz w:val="16"/>
      <w:szCs w:val="16"/>
      <w:effect w:val="none"/>
      <w:vertAlign w:val="baseline"/>
      <w:cs w:val="0"/>
      <w:em w:val="none"/>
      <w:lang w:eastAsia="ar-SA"/>
    </w:rPr>
  </w:style>
  <w:style w:type="paragraph" w:styleId="Sangra3detindependiente">
    <w:name w:val="Body Text Indent 3"/>
    <w:basedOn w:val="Normal"/>
    <w:qFormat/>
    <w:pPr>
      <w:spacing w:after="120"/>
      <w:ind w:left="283"/>
    </w:pPr>
    <w:rPr>
      <w:sz w:val="16"/>
      <w:szCs w:val="16"/>
    </w:rPr>
  </w:style>
  <w:style w:type="character" w:customStyle="1" w:styleId="Sangra3detindependienteCar">
    <w:name w:val="Sangría 3 de t. independiente Car"/>
    <w:rPr>
      <w:w w:val="100"/>
      <w:position w:val="-1"/>
      <w:sz w:val="16"/>
      <w:szCs w:val="16"/>
      <w:effect w:val="none"/>
      <w:vertAlign w:val="baseline"/>
      <w:cs w:val="0"/>
      <w:em w:val="none"/>
      <w:lang w:eastAsia="ar-SA"/>
    </w:rPr>
  </w:style>
  <w:style w:type="paragraph" w:customStyle="1" w:styleId="TtulodeTDC">
    <w:name w:val="Título de TDC"/>
    <w:basedOn w:val="Ttulo1"/>
    <w:next w:val="Normal"/>
    <w:qFormat/>
    <w:pPr>
      <w:keepLines/>
      <w:suppressAutoHyphens/>
      <w:spacing w:before="480" w:after="0" w:line="276" w:lineRule="auto"/>
      <w:outlineLvl w:val="9"/>
    </w:pPr>
    <w:rPr>
      <w:rFonts w:ascii="Cambria" w:hAnsi="Cambria" w:cs="Times New Roman"/>
      <w:color w:val="365F91"/>
      <w:kern w:val="0"/>
      <w:sz w:val="28"/>
      <w:szCs w:val="28"/>
      <w:lang w:eastAsia="en-US"/>
    </w:rPr>
  </w:style>
  <w:style w:type="table" w:styleId="Tablaconcuadrcula">
    <w:name w:val="Table Grid"/>
    <w:basedOn w:val="Tablanormal"/>
    <w:pPr>
      <w:suppressAutoHyphens/>
      <w:spacing w:line="1" w:lineRule="atLeast"/>
      <w:ind w:leftChars="-1" w:left="-1" w:hangingChars="1" w:hanging="1"/>
      <w:textDirection w:val="btLr"/>
      <w:textAlignment w:val="top"/>
      <w:outlineLvl w:val="0"/>
    </w:pPr>
    <w:rPr>
      <w:position w:val="-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qFormat/>
    <w:pPr>
      <w:suppressAutoHyphens/>
      <w:spacing w:before="100" w:beforeAutospacing="1" w:after="100" w:afterAutospacing="1"/>
    </w:pPr>
    <w:rPr>
      <w:lang w:eastAsia="es-ES"/>
    </w:rPr>
  </w:style>
  <w:style w:type="paragraph" w:styleId="Prrafodelista">
    <w:name w:val="List Paragraph"/>
    <w:basedOn w:val="Normal"/>
    <w:pPr>
      <w:suppressAutoHyphens/>
      <w:ind w:left="720"/>
      <w:contextualSpacing/>
    </w:pPr>
    <w:rPr>
      <w:lang w:eastAsia="es-ES"/>
    </w:rPr>
  </w:style>
  <w:style w:type="paragraph" w:customStyle="1" w:styleId="listparagraph">
    <w:name w:val="listparagraph"/>
    <w:basedOn w:val="Normal"/>
    <w:pPr>
      <w:suppressAutoHyphens/>
      <w:spacing w:line="240" w:lineRule="atLeast"/>
      <w:ind w:left="720"/>
    </w:pPr>
    <w:rPr>
      <w:sz w:val="20"/>
      <w:szCs w:val="20"/>
      <w:lang w:eastAsia="es-ES"/>
    </w:rPr>
  </w:style>
  <w:style w:type="character" w:customStyle="1" w:styleId="Ttulo2Car">
    <w:name w:val="Título 2 Car"/>
    <w:rPr>
      <w:rFonts w:ascii="Arial" w:hAnsi="Arial" w:cs="Arial"/>
      <w:b/>
      <w:bCs/>
      <w:i/>
      <w:iCs/>
      <w:w w:val="100"/>
      <w:position w:val="-1"/>
      <w:sz w:val="28"/>
      <w:szCs w:val="28"/>
      <w:effect w:val="none"/>
      <w:vertAlign w:val="baseline"/>
      <w:cs w:val="0"/>
      <w:em w:val="none"/>
      <w:lang w:eastAsia="ar-SA"/>
    </w:rPr>
  </w:style>
  <w:style w:type="character" w:customStyle="1" w:styleId="Ttulo5Car">
    <w:name w:val="Título 5 Car"/>
    <w:rPr>
      <w:rFonts w:ascii="Arial" w:hAnsi="Arial"/>
      <w:w w:val="100"/>
      <w:position w:val="-1"/>
      <w:sz w:val="22"/>
      <w:effect w:val="none"/>
      <w:vertAlign w:val="baseline"/>
      <w:cs w:val="0"/>
      <w:em w:val="none"/>
      <w:lang w:val="en-US" w:eastAsia="en-US"/>
    </w:rPr>
  </w:style>
  <w:style w:type="character" w:customStyle="1" w:styleId="Ttulo6Car">
    <w:name w:val="Título 6 Car"/>
    <w:rPr>
      <w:rFonts w:ascii="Arial" w:hAnsi="Arial"/>
      <w:i/>
      <w:w w:val="100"/>
      <w:position w:val="-1"/>
      <w:sz w:val="22"/>
      <w:effect w:val="none"/>
      <w:vertAlign w:val="baseline"/>
      <w:cs w:val="0"/>
      <w:em w:val="none"/>
      <w:lang w:val="en-US" w:eastAsia="en-US"/>
    </w:rPr>
  </w:style>
  <w:style w:type="character" w:customStyle="1" w:styleId="Ttulo8Car">
    <w:name w:val="Título 8 Car"/>
    <w:rPr>
      <w:rFonts w:ascii="Arial" w:hAnsi="Arial"/>
      <w:i/>
      <w:w w:val="100"/>
      <w:position w:val="-1"/>
      <w:effect w:val="none"/>
      <w:vertAlign w:val="baseline"/>
      <w:cs w:val="0"/>
      <w:em w:val="none"/>
      <w:lang w:val="en-US" w:eastAsia="en-US"/>
    </w:rPr>
  </w:style>
  <w:style w:type="paragraph" w:customStyle="1" w:styleId="InfoBlue">
    <w:name w:val="InfoBlue"/>
    <w:basedOn w:val="Normal"/>
    <w:next w:val="Textoindependiente"/>
    <w:pPr>
      <w:widowControl w:val="0"/>
      <w:suppressAutoHyphens/>
      <w:spacing w:line="240" w:lineRule="atLeast"/>
      <w:jc w:val="both"/>
    </w:pPr>
    <w:rPr>
      <w:rFonts w:ascii="Arial" w:hAnsi="Arial" w:cs="Arial"/>
      <w:color w:val="548DD4"/>
      <w:sz w:val="22"/>
      <w:szCs w:val="22"/>
      <w:lang w:val="es-CO" w:eastAsia="en-US"/>
    </w:rPr>
  </w:style>
  <w:style w:type="paragraph" w:customStyle="1" w:styleId="ListHeader">
    <w:name w:val="List Header"/>
    <w:next w:val="Normal"/>
    <w:pPr>
      <w:widowControl w:val="0"/>
      <w:shd w:val="clear" w:color="auto" w:fill="FFFFFF"/>
      <w:suppressAutoHyphens/>
      <w:autoSpaceDE w:val="0"/>
      <w:autoSpaceDN w:val="0"/>
      <w:adjustRightInd w:val="0"/>
      <w:spacing w:line="1" w:lineRule="atLeast"/>
      <w:ind w:leftChars="-1" w:left="-1" w:hangingChars="1" w:hanging="1"/>
      <w:textDirection w:val="btLr"/>
      <w:textAlignment w:val="top"/>
      <w:outlineLvl w:val="0"/>
    </w:pPr>
    <w:rPr>
      <w:rFonts w:ascii="Arial" w:hAnsi="Arial" w:cs="Arial"/>
      <w:b/>
      <w:bCs/>
      <w:i/>
      <w:iCs/>
      <w:color w:val="0000A0"/>
      <w:position w:val="-1"/>
      <w:shd w:val="clear" w:color="auto" w:fill="FFFFFF"/>
      <w:lang w:val="en-AU" w:eastAsia="es-CO"/>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 w:type="table" w:customStyle="1" w:styleId="a2">
    <w:basedOn w:val="TableNormal"/>
    <w:tblPr>
      <w:tblStyleRowBandSize w:val="1"/>
      <w:tblStyleColBandSize w:val="1"/>
    </w:tblPr>
  </w:style>
  <w:style w:type="table" w:customStyle="1" w:styleId="a3">
    <w:basedOn w:val="TableNormal"/>
    <w:tblPr>
      <w:tblStyleRowBandSize w:val="1"/>
      <w:tblStyleColBandSize w:val="1"/>
    </w:tblPr>
  </w:style>
  <w:style w:type="table" w:customStyle="1" w:styleId="a4">
    <w:basedOn w:val="TableNormal"/>
    <w:tblPr>
      <w:tblStyleRowBandSize w:val="1"/>
      <w:tblStyleColBandSize w:val="1"/>
    </w:tblPr>
  </w:style>
  <w:style w:type="table" w:customStyle="1" w:styleId="a5">
    <w:basedOn w:val="TableNormal"/>
    <w:tblPr>
      <w:tblStyleRowBandSize w:val="1"/>
      <w:tblStyleColBandSize w:val="1"/>
    </w:tblPr>
  </w:style>
  <w:style w:type="table" w:customStyle="1" w:styleId="a6">
    <w:basedOn w:val="TableNormal"/>
    <w:tblPr>
      <w:tblStyleRowBandSize w:val="1"/>
      <w:tblStyleColBandSize w:val="1"/>
    </w:tblPr>
  </w:style>
  <w:style w:type="table" w:customStyle="1" w:styleId="a7">
    <w:basedOn w:val="TableNormal"/>
    <w:tblPr>
      <w:tblStyleRowBandSize w:val="1"/>
      <w:tblStyleColBandSize w:val="1"/>
    </w:tblPr>
  </w:style>
  <w:style w:type="table" w:customStyle="1" w:styleId="a8">
    <w:basedOn w:val="TableNormal"/>
    <w:tblPr>
      <w:tblStyleRowBandSize w:val="1"/>
      <w:tblStyleColBandSize w:val="1"/>
    </w:tblPr>
  </w:style>
  <w:style w:type="table" w:customStyle="1" w:styleId="a9">
    <w:basedOn w:val="TableNormal"/>
    <w:tblPr>
      <w:tblStyleRowBandSize w:val="1"/>
      <w:tblStyleColBandSize w:val="1"/>
    </w:tblPr>
  </w:style>
  <w:style w:type="table" w:customStyle="1" w:styleId="aa">
    <w:basedOn w:val="TableNormal"/>
    <w:tblPr>
      <w:tblStyleRowBandSize w:val="1"/>
      <w:tblStyleColBandSize w:val="1"/>
    </w:tblPr>
  </w:style>
  <w:style w:type="table" w:customStyle="1" w:styleId="ab">
    <w:basedOn w:val="TableNormal"/>
    <w:tblPr>
      <w:tblStyleRowBandSize w:val="1"/>
      <w:tblStyleColBandSize w:val="1"/>
    </w:tblPr>
  </w:style>
  <w:style w:type="table" w:customStyle="1" w:styleId="ac">
    <w:basedOn w:val="TableNormal"/>
    <w:tblPr>
      <w:tblStyleRowBandSize w:val="1"/>
      <w:tblStyleColBandSize w:val="1"/>
    </w:tblPr>
  </w:style>
  <w:style w:type="table" w:customStyle="1" w:styleId="ad">
    <w:basedOn w:val="TableNormal"/>
    <w:tblPr>
      <w:tblStyleRowBandSize w:val="1"/>
      <w:tblStyleColBandSize w:val="1"/>
    </w:tblPr>
  </w:style>
  <w:style w:type="table" w:customStyle="1" w:styleId="ae">
    <w:basedOn w:val="TableNormal"/>
    <w:tblPr>
      <w:tblStyleRowBandSize w:val="1"/>
      <w:tblStyleColBandSize w:val="1"/>
    </w:tblPr>
  </w:style>
  <w:style w:type="table" w:customStyle="1" w:styleId="af">
    <w:basedOn w:val="TableNormal"/>
    <w:tblPr>
      <w:tblStyleRowBandSize w:val="1"/>
      <w:tblStyleColBandSize w:val="1"/>
    </w:tblPr>
  </w:style>
  <w:style w:type="table" w:customStyle="1" w:styleId="af0">
    <w:basedOn w:val="TableNormal"/>
    <w:tblPr>
      <w:tblStyleRowBandSize w:val="1"/>
      <w:tblStyleColBandSize w:val="1"/>
    </w:tblPr>
  </w:style>
  <w:style w:type="table" w:customStyle="1" w:styleId="af1">
    <w:basedOn w:val="TableNormal"/>
    <w:tblPr>
      <w:tblStyleRowBandSize w:val="1"/>
      <w:tblStyleColBandSize w:val="1"/>
    </w:tblPr>
  </w:style>
  <w:style w:type="table" w:customStyle="1" w:styleId="af2">
    <w:basedOn w:val="TableNormal"/>
    <w:tblPr>
      <w:tblStyleRowBandSize w:val="1"/>
      <w:tblStyleColBandSize w:val="1"/>
    </w:tblPr>
  </w:style>
  <w:style w:type="table" w:customStyle="1" w:styleId="af3">
    <w:basedOn w:val="TableNormal"/>
    <w:tblPr>
      <w:tblStyleRowBandSize w:val="1"/>
      <w:tblStyleColBandSize w:val="1"/>
    </w:tblPr>
  </w:style>
  <w:style w:type="table" w:customStyle="1" w:styleId="af4">
    <w:basedOn w:val="TableNormal"/>
    <w:tblPr>
      <w:tblStyleRowBandSize w:val="1"/>
      <w:tblStyleColBandSize w:val="1"/>
    </w:tblPr>
  </w:style>
  <w:style w:type="table" w:customStyle="1" w:styleId="af5">
    <w:basedOn w:val="TableNormal"/>
    <w:tblPr>
      <w:tblStyleRowBandSize w:val="1"/>
      <w:tblStyleColBandSize w:val="1"/>
    </w:tblPr>
  </w:style>
  <w:style w:type="table" w:customStyle="1" w:styleId="af6">
    <w:basedOn w:val="TableNormal"/>
    <w:tblPr>
      <w:tblStyleRowBandSize w:val="1"/>
      <w:tblStyleColBandSize w:val="1"/>
    </w:tblPr>
  </w:style>
  <w:style w:type="table" w:customStyle="1" w:styleId="af7">
    <w:basedOn w:val="TableNormal"/>
    <w:tblPr>
      <w:tblStyleRowBandSize w:val="1"/>
      <w:tblStyleColBandSize w:val="1"/>
    </w:tblPr>
  </w:style>
  <w:style w:type="table" w:customStyle="1" w:styleId="af8">
    <w:basedOn w:val="TableNormal"/>
    <w:tblPr>
      <w:tblStyleRowBandSize w:val="1"/>
      <w:tblStyleColBandSize w:val="1"/>
    </w:tblPr>
  </w:style>
  <w:style w:type="table" w:customStyle="1" w:styleId="af9">
    <w:basedOn w:val="TableNormal"/>
    <w:tblPr>
      <w:tblStyleRowBandSize w:val="1"/>
      <w:tblStyleColBandSize w:val="1"/>
    </w:tblPr>
  </w:style>
  <w:style w:type="table" w:customStyle="1" w:styleId="afa">
    <w:basedOn w:val="TableNormal"/>
    <w:tblPr>
      <w:tblStyleRowBandSize w:val="1"/>
      <w:tblStyleColBandSize w:val="1"/>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tblPr>
      <w:tblStyleRowBandSize w:val="1"/>
      <w:tblStyleColBandSize w:val="1"/>
      <w:tblCellMar>
        <w:top w:w="100" w:type="dxa"/>
        <w:left w:w="100" w:type="dxa"/>
        <w:bottom w:w="100" w:type="dxa"/>
        <w:right w:w="100" w:type="dxa"/>
      </w:tblCellMar>
    </w:tblPr>
  </w:style>
  <w:style w:type="table" w:customStyle="1" w:styleId="aff4">
    <w:basedOn w:val="TableNormal"/>
    <w:tblPr>
      <w:tblStyleRowBandSize w:val="1"/>
      <w:tblStyleColBandSize w:val="1"/>
      <w:tblCellMar>
        <w:top w:w="100" w:type="dxa"/>
        <w:left w:w="100" w:type="dxa"/>
        <w:bottom w:w="100" w:type="dxa"/>
        <w:right w:w="100" w:type="dxa"/>
      </w:tblCellMar>
    </w:tblPr>
  </w:style>
  <w:style w:type="table" w:customStyle="1" w:styleId="aff5">
    <w:basedOn w:val="TableNormal"/>
    <w:tblPr>
      <w:tblStyleRowBandSize w:val="1"/>
      <w:tblStyleColBandSize w:val="1"/>
      <w:tblCellMar>
        <w:top w:w="100" w:type="dxa"/>
        <w:left w:w="100" w:type="dxa"/>
        <w:bottom w:w="100" w:type="dxa"/>
        <w:right w:w="100" w:type="dxa"/>
      </w:tblCellMar>
    </w:tblPr>
  </w:style>
  <w:style w:type="table" w:customStyle="1" w:styleId="aff6">
    <w:basedOn w:val="TableNormal"/>
    <w:tblPr>
      <w:tblStyleRowBandSize w:val="1"/>
      <w:tblStyleColBandSize w:val="1"/>
      <w:tblCellMar>
        <w:top w:w="100" w:type="dxa"/>
        <w:left w:w="100" w:type="dxa"/>
        <w:bottom w:w="100" w:type="dxa"/>
        <w:right w:w="100" w:type="dxa"/>
      </w:tblCellMar>
    </w:tblPr>
  </w:style>
  <w:style w:type="table" w:customStyle="1" w:styleId="aff7">
    <w:basedOn w:val="TableNormal"/>
    <w:tblPr>
      <w:tblStyleRowBandSize w:val="1"/>
      <w:tblStyleColBandSize w:val="1"/>
      <w:tblCellMar>
        <w:top w:w="100" w:type="dxa"/>
        <w:left w:w="100" w:type="dxa"/>
        <w:bottom w:w="100" w:type="dxa"/>
        <w:right w:w="100" w:type="dxa"/>
      </w:tblCellMar>
    </w:tblPr>
  </w:style>
  <w:style w:type="table" w:customStyle="1" w:styleId="aff8">
    <w:basedOn w:val="TableNormal"/>
    <w:tblPr>
      <w:tblStyleRowBandSize w:val="1"/>
      <w:tblStyleColBandSize w:val="1"/>
      <w:tblCellMar>
        <w:top w:w="100" w:type="dxa"/>
        <w:left w:w="100" w:type="dxa"/>
        <w:bottom w:w="100" w:type="dxa"/>
        <w:right w:w="100" w:type="dxa"/>
      </w:tblCellMar>
    </w:tblPr>
  </w:style>
  <w:style w:type="table" w:customStyle="1" w:styleId="aff9">
    <w:basedOn w:val="TableNormal"/>
    <w:tblPr>
      <w:tblStyleRowBandSize w:val="1"/>
      <w:tblStyleColBandSize w:val="1"/>
      <w:tblCellMar>
        <w:top w:w="100" w:type="dxa"/>
        <w:left w:w="100" w:type="dxa"/>
        <w:bottom w:w="100" w:type="dxa"/>
        <w:right w:w="100" w:type="dxa"/>
      </w:tblCellMar>
    </w:tblPr>
  </w:style>
  <w:style w:type="table" w:customStyle="1" w:styleId="affa">
    <w:basedOn w:val="TableNormal"/>
    <w:tblPr>
      <w:tblStyleRowBandSize w:val="1"/>
      <w:tblStyleColBandSize w:val="1"/>
      <w:tblCellMar>
        <w:top w:w="100" w:type="dxa"/>
        <w:left w:w="100" w:type="dxa"/>
        <w:bottom w:w="100" w:type="dxa"/>
        <w:right w:w="100" w:type="dxa"/>
      </w:tblCellMar>
    </w:tblPr>
  </w:style>
  <w:style w:type="table" w:customStyle="1" w:styleId="affb">
    <w:basedOn w:val="TableNormal"/>
    <w:tblPr>
      <w:tblStyleRowBandSize w:val="1"/>
      <w:tblStyleColBandSize w:val="1"/>
      <w:tblCellMar>
        <w:top w:w="100" w:type="dxa"/>
        <w:left w:w="100" w:type="dxa"/>
        <w:bottom w:w="100" w:type="dxa"/>
        <w:right w:w="100" w:type="dxa"/>
      </w:tblCellMar>
    </w:tblPr>
  </w:style>
  <w:style w:type="table" w:customStyle="1" w:styleId="affc">
    <w:basedOn w:val="TableNormal"/>
    <w:tblPr>
      <w:tblStyleRowBandSize w:val="1"/>
      <w:tblStyleColBandSize w:val="1"/>
      <w:tblCellMar>
        <w:top w:w="100" w:type="dxa"/>
        <w:left w:w="100" w:type="dxa"/>
        <w:bottom w:w="100" w:type="dxa"/>
        <w:right w:w="100" w:type="dxa"/>
      </w:tblCellMar>
    </w:tblPr>
  </w:style>
  <w:style w:type="table" w:customStyle="1" w:styleId="affd">
    <w:basedOn w:val="TableNormal"/>
    <w:tblPr>
      <w:tblStyleRowBandSize w:val="1"/>
      <w:tblStyleColBandSize w:val="1"/>
      <w:tblCellMar>
        <w:top w:w="100" w:type="dxa"/>
        <w:left w:w="100" w:type="dxa"/>
        <w:bottom w:w="100" w:type="dxa"/>
        <w:right w:w="100" w:type="dxa"/>
      </w:tblCellMar>
    </w:tblPr>
  </w:style>
  <w:style w:type="table" w:customStyle="1" w:styleId="affe">
    <w:basedOn w:val="TableNormal"/>
    <w:tblPr>
      <w:tblStyleRowBandSize w:val="1"/>
      <w:tblStyleColBandSize w:val="1"/>
      <w:tblCellMar>
        <w:top w:w="100" w:type="dxa"/>
        <w:left w:w="100" w:type="dxa"/>
        <w:bottom w:w="100" w:type="dxa"/>
        <w:right w:w="100" w:type="dxa"/>
      </w:tblCellMar>
    </w:tblPr>
  </w:style>
  <w:style w:type="table" w:customStyle="1" w:styleId="afff">
    <w:basedOn w:val="TableNormal"/>
    <w:tblPr>
      <w:tblStyleRowBandSize w:val="1"/>
      <w:tblStyleColBandSize w:val="1"/>
      <w:tblCellMar>
        <w:top w:w="100" w:type="dxa"/>
        <w:left w:w="100" w:type="dxa"/>
        <w:bottom w:w="100" w:type="dxa"/>
        <w:right w:w="100" w:type="dxa"/>
      </w:tblCellMar>
    </w:tblPr>
  </w:style>
  <w:style w:type="table" w:customStyle="1" w:styleId="afff0">
    <w:basedOn w:val="TableNormal"/>
    <w:tblPr>
      <w:tblStyleRowBandSize w:val="1"/>
      <w:tblStyleColBandSize w:val="1"/>
      <w:tblCellMar>
        <w:top w:w="100" w:type="dxa"/>
        <w:left w:w="100" w:type="dxa"/>
        <w:bottom w:w="100" w:type="dxa"/>
        <w:right w:w="100" w:type="dxa"/>
      </w:tblCellMar>
    </w:tblPr>
  </w:style>
  <w:style w:type="table" w:customStyle="1" w:styleId="afff1">
    <w:basedOn w:val="TableNormal"/>
    <w:tblPr>
      <w:tblStyleRowBandSize w:val="1"/>
      <w:tblStyleColBandSize w:val="1"/>
      <w:tblCellMar>
        <w:top w:w="100" w:type="dxa"/>
        <w:left w:w="100" w:type="dxa"/>
        <w:bottom w:w="100" w:type="dxa"/>
        <w:right w:w="100" w:type="dxa"/>
      </w:tblCellMar>
    </w:tblPr>
  </w:style>
  <w:style w:type="table" w:customStyle="1" w:styleId="afff2">
    <w:basedOn w:val="TableNormal"/>
    <w:tblPr>
      <w:tblStyleRowBandSize w:val="1"/>
      <w:tblStyleColBandSize w:val="1"/>
      <w:tblCellMar>
        <w:top w:w="100" w:type="dxa"/>
        <w:left w:w="100" w:type="dxa"/>
        <w:bottom w:w="100" w:type="dxa"/>
        <w:right w:w="100" w:type="dxa"/>
      </w:tblCellMar>
    </w:tblPr>
  </w:style>
  <w:style w:type="table" w:customStyle="1" w:styleId="afff3">
    <w:basedOn w:val="TableNormal"/>
    <w:tblPr>
      <w:tblStyleRowBandSize w:val="1"/>
      <w:tblStyleColBandSize w:val="1"/>
      <w:tblCellMar>
        <w:top w:w="100" w:type="dxa"/>
        <w:left w:w="100" w:type="dxa"/>
        <w:bottom w:w="100" w:type="dxa"/>
        <w:right w:w="100" w:type="dxa"/>
      </w:tblCellMar>
    </w:tblPr>
  </w:style>
  <w:style w:type="table" w:customStyle="1" w:styleId="afff4">
    <w:basedOn w:val="TableNormal"/>
    <w:tblPr>
      <w:tblStyleRowBandSize w:val="1"/>
      <w:tblStyleColBandSize w:val="1"/>
      <w:tblCellMar>
        <w:top w:w="100" w:type="dxa"/>
        <w:left w:w="100" w:type="dxa"/>
        <w:bottom w:w="100" w:type="dxa"/>
        <w:right w:w="100" w:type="dxa"/>
      </w:tblCellMar>
    </w:tblPr>
  </w:style>
  <w:style w:type="table" w:customStyle="1" w:styleId="afff5">
    <w:basedOn w:val="TableNormal"/>
    <w:tblPr>
      <w:tblStyleRowBandSize w:val="1"/>
      <w:tblStyleColBandSize w:val="1"/>
      <w:tblCellMar>
        <w:top w:w="100" w:type="dxa"/>
        <w:left w:w="100" w:type="dxa"/>
        <w:bottom w:w="100" w:type="dxa"/>
        <w:right w:w="100" w:type="dxa"/>
      </w:tblCellMar>
    </w:tblPr>
  </w:style>
  <w:style w:type="table" w:customStyle="1" w:styleId="afff6">
    <w:basedOn w:val="TableNormal"/>
    <w:tblPr>
      <w:tblStyleRowBandSize w:val="1"/>
      <w:tblStyleColBandSize w:val="1"/>
      <w:tblCellMar>
        <w:top w:w="100" w:type="dxa"/>
        <w:left w:w="100" w:type="dxa"/>
        <w:bottom w:w="100" w:type="dxa"/>
        <w:right w:w="100" w:type="dxa"/>
      </w:tblCellMar>
    </w:tblPr>
  </w:style>
  <w:style w:type="table" w:customStyle="1" w:styleId="afff7">
    <w:basedOn w:val="TableNormal"/>
    <w:tblPr>
      <w:tblStyleRowBandSize w:val="1"/>
      <w:tblStyleColBandSize w:val="1"/>
      <w:tblCellMar>
        <w:top w:w="100" w:type="dxa"/>
        <w:left w:w="100" w:type="dxa"/>
        <w:bottom w:w="100" w:type="dxa"/>
        <w:right w:w="100" w:type="dxa"/>
      </w:tblCellMar>
    </w:tblPr>
  </w:style>
  <w:style w:type="table" w:customStyle="1" w:styleId="afff8">
    <w:basedOn w:val="TableNormal"/>
    <w:tblPr>
      <w:tblStyleRowBandSize w:val="1"/>
      <w:tblStyleColBandSize w:val="1"/>
      <w:tblCellMar>
        <w:top w:w="100" w:type="dxa"/>
        <w:left w:w="100" w:type="dxa"/>
        <w:bottom w:w="100" w:type="dxa"/>
        <w:right w:w="100" w:type="dxa"/>
      </w:tblCellMar>
    </w:tblPr>
  </w:style>
  <w:style w:type="table" w:customStyle="1" w:styleId="afff9">
    <w:basedOn w:val="TableNormal"/>
    <w:tblPr>
      <w:tblStyleRowBandSize w:val="1"/>
      <w:tblStyleColBandSize w:val="1"/>
      <w:tblCellMar>
        <w:top w:w="100" w:type="dxa"/>
        <w:left w:w="100" w:type="dxa"/>
        <w:bottom w:w="100" w:type="dxa"/>
        <w:right w:w="100" w:type="dxa"/>
      </w:tblCellMar>
    </w:tblPr>
  </w:style>
  <w:style w:type="table" w:customStyle="1" w:styleId="afffa">
    <w:basedOn w:val="TableNormal"/>
    <w:tblPr>
      <w:tblStyleRowBandSize w:val="1"/>
      <w:tblStyleColBandSize w:val="1"/>
      <w:tblCellMar>
        <w:top w:w="100" w:type="dxa"/>
        <w:left w:w="100" w:type="dxa"/>
        <w:bottom w:w="100" w:type="dxa"/>
        <w:right w:w="100" w:type="dxa"/>
      </w:tblCellMar>
    </w:tblPr>
  </w:style>
  <w:style w:type="table" w:customStyle="1" w:styleId="afffb">
    <w:basedOn w:val="TableNormal"/>
    <w:tblPr>
      <w:tblStyleRowBandSize w:val="1"/>
      <w:tblStyleColBandSize w:val="1"/>
      <w:tblCellMar>
        <w:top w:w="100" w:type="dxa"/>
        <w:left w:w="100" w:type="dxa"/>
        <w:bottom w:w="100" w:type="dxa"/>
        <w:right w:w="100" w:type="dxa"/>
      </w:tblCellMar>
    </w:tblPr>
  </w:style>
  <w:style w:type="table" w:customStyle="1" w:styleId="afffc">
    <w:basedOn w:val="TableNormal"/>
    <w:tblPr>
      <w:tblStyleRowBandSize w:val="1"/>
      <w:tblStyleColBandSize w:val="1"/>
      <w:tblCellMar>
        <w:top w:w="100" w:type="dxa"/>
        <w:left w:w="100" w:type="dxa"/>
        <w:bottom w:w="100" w:type="dxa"/>
        <w:right w:w="100" w:type="dxa"/>
      </w:tblCellMar>
    </w:tblPr>
  </w:style>
  <w:style w:type="table" w:customStyle="1" w:styleId="afffd">
    <w:basedOn w:val="TableNormal"/>
    <w:tblPr>
      <w:tblStyleRowBandSize w:val="1"/>
      <w:tblStyleColBandSize w:val="1"/>
      <w:tblCellMar>
        <w:top w:w="100" w:type="dxa"/>
        <w:left w:w="100" w:type="dxa"/>
        <w:bottom w:w="100" w:type="dxa"/>
        <w:right w:w="100" w:type="dxa"/>
      </w:tblCellMar>
    </w:tblPr>
  </w:style>
  <w:style w:type="table" w:customStyle="1" w:styleId="afffe">
    <w:basedOn w:val="TableNormal"/>
    <w:tblPr>
      <w:tblStyleRowBandSize w:val="1"/>
      <w:tblStyleColBandSize w:val="1"/>
      <w:tblCellMar>
        <w:top w:w="100" w:type="dxa"/>
        <w:left w:w="100" w:type="dxa"/>
        <w:bottom w:w="100" w:type="dxa"/>
        <w:right w:w="100" w:type="dxa"/>
      </w:tblCellMar>
    </w:tblPr>
  </w:style>
  <w:style w:type="table" w:customStyle="1" w:styleId="affff">
    <w:basedOn w:val="TableNormal"/>
    <w:tblPr>
      <w:tblStyleRowBandSize w:val="1"/>
      <w:tblStyleColBandSize w:val="1"/>
      <w:tblCellMar>
        <w:top w:w="100" w:type="dxa"/>
        <w:left w:w="100" w:type="dxa"/>
        <w:bottom w:w="100" w:type="dxa"/>
        <w:right w:w="100" w:type="dxa"/>
      </w:tblCellMar>
    </w:tblPr>
  </w:style>
  <w:style w:type="table" w:customStyle="1" w:styleId="affff0">
    <w:basedOn w:val="TableNormal"/>
    <w:tblPr>
      <w:tblStyleRowBandSize w:val="1"/>
      <w:tblStyleColBandSize w:val="1"/>
      <w:tblCellMar>
        <w:top w:w="100" w:type="dxa"/>
        <w:left w:w="100" w:type="dxa"/>
        <w:bottom w:w="100" w:type="dxa"/>
        <w:right w:w="100" w:type="dxa"/>
      </w:tblCellMar>
    </w:tblPr>
  </w:style>
  <w:style w:type="table" w:customStyle="1" w:styleId="affff1">
    <w:basedOn w:val="TableNormal"/>
    <w:tblPr>
      <w:tblStyleRowBandSize w:val="1"/>
      <w:tblStyleColBandSize w:val="1"/>
      <w:tblCellMar>
        <w:top w:w="100" w:type="dxa"/>
        <w:left w:w="100" w:type="dxa"/>
        <w:bottom w:w="100" w:type="dxa"/>
        <w:right w:w="100" w:type="dxa"/>
      </w:tblCellMar>
    </w:tblPr>
  </w:style>
  <w:style w:type="table" w:customStyle="1" w:styleId="affff2">
    <w:basedOn w:val="TableNormal"/>
    <w:tblPr>
      <w:tblStyleRowBandSize w:val="1"/>
      <w:tblStyleColBandSize w:val="1"/>
      <w:tblCellMar>
        <w:top w:w="100" w:type="dxa"/>
        <w:left w:w="100" w:type="dxa"/>
        <w:bottom w:w="100" w:type="dxa"/>
        <w:right w:w="100" w:type="dxa"/>
      </w:tblCellMar>
    </w:tblPr>
  </w:style>
  <w:style w:type="table" w:customStyle="1" w:styleId="affff3">
    <w:basedOn w:val="TableNormal"/>
    <w:tblPr>
      <w:tblStyleRowBandSize w:val="1"/>
      <w:tblStyleColBandSize w:val="1"/>
      <w:tblCellMar>
        <w:top w:w="100" w:type="dxa"/>
        <w:left w:w="100" w:type="dxa"/>
        <w:bottom w:w="100" w:type="dxa"/>
        <w:right w:w="100" w:type="dxa"/>
      </w:tblCellMar>
    </w:tblPr>
  </w:style>
  <w:style w:type="table" w:customStyle="1" w:styleId="affff4">
    <w:basedOn w:val="TableNormal"/>
    <w:tblPr>
      <w:tblStyleRowBandSize w:val="1"/>
      <w:tblStyleColBandSize w:val="1"/>
      <w:tblCellMar>
        <w:top w:w="100" w:type="dxa"/>
        <w:left w:w="100" w:type="dxa"/>
        <w:bottom w:w="100" w:type="dxa"/>
        <w:right w:w="100" w:type="dxa"/>
      </w:tblCellMar>
    </w:tblPr>
  </w:style>
  <w:style w:type="table" w:customStyle="1" w:styleId="affff5">
    <w:basedOn w:val="TableNormal"/>
    <w:tblPr>
      <w:tblStyleRowBandSize w:val="1"/>
      <w:tblStyleColBandSize w:val="1"/>
      <w:tblCellMar>
        <w:top w:w="100" w:type="dxa"/>
        <w:left w:w="100" w:type="dxa"/>
        <w:bottom w:w="100" w:type="dxa"/>
        <w:right w:w="100" w:type="dxa"/>
      </w:tblCellMar>
    </w:tblPr>
  </w:style>
  <w:style w:type="table" w:customStyle="1" w:styleId="affff6">
    <w:basedOn w:val="TableNormal"/>
    <w:tblPr>
      <w:tblStyleRowBandSize w:val="1"/>
      <w:tblStyleColBandSize w:val="1"/>
      <w:tblCellMar>
        <w:top w:w="100" w:type="dxa"/>
        <w:left w:w="100" w:type="dxa"/>
        <w:bottom w:w="100" w:type="dxa"/>
        <w:right w:w="100" w:type="dxa"/>
      </w:tblCellMar>
    </w:tblPr>
  </w:style>
  <w:style w:type="table" w:customStyle="1" w:styleId="affff7">
    <w:basedOn w:val="TableNormal"/>
    <w:tblPr>
      <w:tblStyleRowBandSize w:val="1"/>
      <w:tblStyleColBandSize w:val="1"/>
      <w:tblCellMar>
        <w:top w:w="100" w:type="dxa"/>
        <w:left w:w="100" w:type="dxa"/>
        <w:bottom w:w="100" w:type="dxa"/>
        <w:right w:w="100" w:type="dxa"/>
      </w:tblCellMar>
    </w:tblPr>
  </w:style>
  <w:style w:type="table" w:customStyle="1" w:styleId="affff8">
    <w:basedOn w:val="TableNormal"/>
    <w:tblPr>
      <w:tblStyleRowBandSize w:val="1"/>
      <w:tblStyleColBandSize w:val="1"/>
      <w:tblCellMar>
        <w:top w:w="100" w:type="dxa"/>
        <w:left w:w="100" w:type="dxa"/>
        <w:bottom w:w="100" w:type="dxa"/>
        <w:right w:w="100" w:type="dxa"/>
      </w:tblCellMar>
    </w:tblPr>
  </w:style>
  <w:style w:type="table" w:customStyle="1" w:styleId="affff9">
    <w:basedOn w:val="TableNormal"/>
    <w:tblPr>
      <w:tblStyleRowBandSize w:val="1"/>
      <w:tblStyleColBandSize w:val="1"/>
      <w:tblCellMar>
        <w:top w:w="100" w:type="dxa"/>
        <w:left w:w="100" w:type="dxa"/>
        <w:bottom w:w="100" w:type="dxa"/>
        <w:right w:w="100" w:type="dxa"/>
      </w:tblCellMar>
    </w:tblPr>
  </w:style>
  <w:style w:type="table" w:customStyle="1" w:styleId="affffa">
    <w:basedOn w:val="TableNormal"/>
    <w:tblPr>
      <w:tblStyleRowBandSize w:val="1"/>
      <w:tblStyleColBandSize w:val="1"/>
      <w:tblCellMar>
        <w:top w:w="100" w:type="dxa"/>
        <w:left w:w="100" w:type="dxa"/>
        <w:bottom w:w="100" w:type="dxa"/>
        <w:right w:w="100" w:type="dxa"/>
      </w:tblCellMar>
    </w:tblPr>
  </w:style>
  <w:style w:type="table" w:customStyle="1" w:styleId="affffb">
    <w:basedOn w:val="TableNormal"/>
    <w:tblPr>
      <w:tblStyleRowBandSize w:val="1"/>
      <w:tblStyleColBandSize w:val="1"/>
      <w:tblCellMar>
        <w:top w:w="100" w:type="dxa"/>
        <w:left w:w="100" w:type="dxa"/>
        <w:bottom w:w="100" w:type="dxa"/>
        <w:right w:w="100" w:type="dxa"/>
      </w:tblCellMar>
    </w:tblPr>
  </w:style>
  <w:style w:type="table" w:customStyle="1" w:styleId="affffc">
    <w:basedOn w:val="TableNormal"/>
    <w:tblPr>
      <w:tblStyleRowBandSize w:val="1"/>
      <w:tblStyleColBandSize w:val="1"/>
      <w:tblCellMar>
        <w:left w:w="60" w:type="dxa"/>
        <w:right w:w="60" w:type="dxa"/>
      </w:tblCellMar>
    </w:tblPr>
  </w:style>
  <w:style w:type="table" w:customStyle="1" w:styleId="affffd">
    <w:basedOn w:val="TableNormal"/>
    <w:tblPr>
      <w:tblStyleRowBandSize w:val="1"/>
      <w:tblStyleColBandSize w:val="1"/>
      <w:tblCellMar>
        <w:left w:w="60" w:type="dxa"/>
        <w:right w:w="60" w:type="dxa"/>
      </w:tblCellMar>
    </w:tblPr>
  </w:style>
  <w:style w:type="table" w:customStyle="1" w:styleId="affffe">
    <w:basedOn w:val="TableNormal"/>
    <w:tblPr>
      <w:tblStyleRowBandSize w:val="1"/>
      <w:tblStyleColBandSize w:val="1"/>
      <w:tblCellMar>
        <w:left w:w="60" w:type="dxa"/>
        <w:right w:w="60" w:type="dxa"/>
      </w:tblCellMar>
    </w:tblPr>
  </w:style>
  <w:style w:type="table" w:customStyle="1" w:styleId="afffff">
    <w:basedOn w:val="TableNormal"/>
    <w:tblPr>
      <w:tblStyleRowBandSize w:val="1"/>
      <w:tblStyleColBandSize w:val="1"/>
      <w:tblCellMar>
        <w:left w:w="60" w:type="dxa"/>
        <w:right w:w="60" w:type="dxa"/>
      </w:tblCellMar>
    </w:tblPr>
  </w:style>
  <w:style w:type="table" w:customStyle="1" w:styleId="afffff0">
    <w:basedOn w:val="TableNormal"/>
    <w:tblPr>
      <w:tblStyleRowBandSize w:val="1"/>
      <w:tblStyleColBandSize w:val="1"/>
      <w:tblCellMar>
        <w:left w:w="60" w:type="dxa"/>
        <w:right w:w="60" w:type="dxa"/>
      </w:tblCellMar>
    </w:tblPr>
  </w:style>
  <w:style w:type="table" w:customStyle="1" w:styleId="afffff1">
    <w:basedOn w:val="TableNormal"/>
    <w:tblPr>
      <w:tblStyleRowBandSize w:val="1"/>
      <w:tblStyleColBandSize w:val="1"/>
      <w:tblCellMar>
        <w:left w:w="60" w:type="dxa"/>
        <w:right w:w="60" w:type="dxa"/>
      </w:tblCellMar>
    </w:tblPr>
  </w:style>
  <w:style w:type="table" w:customStyle="1" w:styleId="afffff2">
    <w:basedOn w:val="TableNormal"/>
    <w:tblPr>
      <w:tblStyleRowBandSize w:val="1"/>
      <w:tblStyleColBandSize w:val="1"/>
      <w:tblCellMar>
        <w:left w:w="60" w:type="dxa"/>
        <w:right w:w="60" w:type="dxa"/>
      </w:tblCellMar>
    </w:tblPr>
  </w:style>
  <w:style w:type="table" w:customStyle="1" w:styleId="afffff3">
    <w:basedOn w:val="TableNormal"/>
    <w:tblPr>
      <w:tblStyleRowBandSize w:val="1"/>
      <w:tblStyleColBandSize w:val="1"/>
      <w:tblCellMar>
        <w:left w:w="60" w:type="dxa"/>
        <w:right w:w="60" w:type="dxa"/>
      </w:tblCellMar>
    </w:tblPr>
  </w:style>
  <w:style w:type="table" w:customStyle="1" w:styleId="afffff4">
    <w:basedOn w:val="TableNormal"/>
    <w:tblPr>
      <w:tblStyleRowBandSize w:val="1"/>
      <w:tblStyleColBandSize w:val="1"/>
      <w:tblCellMar>
        <w:left w:w="60" w:type="dxa"/>
        <w:right w:w="60" w:type="dxa"/>
      </w:tblCellMar>
    </w:tblPr>
  </w:style>
  <w:style w:type="table" w:customStyle="1" w:styleId="afffff5">
    <w:basedOn w:val="TableNormal"/>
    <w:tblPr>
      <w:tblStyleRowBandSize w:val="1"/>
      <w:tblStyleColBandSize w:val="1"/>
      <w:tblCellMar>
        <w:left w:w="60" w:type="dxa"/>
        <w:right w:w="60" w:type="dxa"/>
      </w:tblCellMar>
    </w:tblPr>
  </w:style>
  <w:style w:type="table" w:customStyle="1" w:styleId="afffff6">
    <w:basedOn w:val="TableNormal"/>
    <w:tblPr>
      <w:tblStyleRowBandSize w:val="1"/>
      <w:tblStyleColBandSize w:val="1"/>
      <w:tblCellMar>
        <w:left w:w="60" w:type="dxa"/>
        <w:right w:w="60" w:type="dxa"/>
      </w:tblCellMar>
    </w:tblPr>
  </w:style>
  <w:style w:type="table" w:customStyle="1" w:styleId="afffff7">
    <w:basedOn w:val="TableNormal"/>
    <w:tblPr>
      <w:tblStyleRowBandSize w:val="1"/>
      <w:tblStyleColBandSize w:val="1"/>
      <w:tblCellMar>
        <w:left w:w="60" w:type="dxa"/>
        <w:right w:w="60" w:type="dxa"/>
      </w:tblCellMar>
    </w:tblPr>
  </w:style>
  <w:style w:type="table" w:customStyle="1" w:styleId="afffff8">
    <w:basedOn w:val="TableNormal"/>
    <w:tblPr>
      <w:tblStyleRowBandSize w:val="1"/>
      <w:tblStyleColBandSize w:val="1"/>
      <w:tblCellMar>
        <w:left w:w="60" w:type="dxa"/>
        <w:right w:w="60" w:type="dxa"/>
      </w:tblCellMar>
    </w:tblPr>
  </w:style>
  <w:style w:type="table" w:customStyle="1" w:styleId="afffff9">
    <w:basedOn w:val="TableNormal"/>
    <w:tblPr>
      <w:tblStyleRowBandSize w:val="1"/>
      <w:tblStyleColBandSize w:val="1"/>
      <w:tblCellMar>
        <w:left w:w="60" w:type="dxa"/>
        <w:right w:w="60" w:type="dxa"/>
      </w:tblCellMar>
    </w:tblPr>
  </w:style>
  <w:style w:type="table" w:customStyle="1" w:styleId="afffffa">
    <w:basedOn w:val="TableNormal"/>
    <w:tblPr>
      <w:tblStyleRowBandSize w:val="1"/>
      <w:tblStyleColBandSize w:val="1"/>
      <w:tblCellMar>
        <w:left w:w="60" w:type="dxa"/>
        <w:right w:w="60" w:type="dxa"/>
      </w:tblCellMar>
    </w:tblPr>
  </w:style>
  <w:style w:type="table" w:customStyle="1" w:styleId="afffffb">
    <w:basedOn w:val="TableNormal"/>
    <w:tblPr>
      <w:tblStyleRowBandSize w:val="1"/>
      <w:tblStyleColBandSize w:val="1"/>
      <w:tblCellMar>
        <w:left w:w="60" w:type="dxa"/>
        <w:right w:w="6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footer" Target="footer1.xml"/><Relationship Id="rId50" Type="http://schemas.openxmlformats.org/officeDocument/2006/relationships/footer" Target="footer3.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header" Target="header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eader" Target="header3.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jpg"/><Relationship Id="rId52"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footer" Target="footer2.xml"/><Relationship Id="rId8" Type="http://schemas.openxmlformats.org/officeDocument/2006/relationships/endnotes" Target="endnotes.xml"/><Relationship Id="rId51"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eader" Target="header2.xml"/><Relationship Id="rId20" Type="http://schemas.openxmlformats.org/officeDocument/2006/relationships/image" Target="media/image12.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webSettings" Target="webSetting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er2.xml.rels><?xml version="1.0" encoding="UTF-8" standalone="yes"?>
<Relationships xmlns="http://schemas.openxmlformats.org/package/2006/relationships"><Relationship Id="rId1" Type="http://schemas.openxmlformats.org/officeDocument/2006/relationships/image" Target="media/image39.png"/></Relationships>
</file>

<file path=word/_rels/header2.xml.rels><?xml version="1.0" encoding="UTF-8" standalone="yes"?>
<Relationships xmlns="http://schemas.openxmlformats.org/package/2006/relationships"><Relationship Id="rId2" Type="http://schemas.openxmlformats.org/officeDocument/2006/relationships/image" Target="media/image40.png"/><Relationship Id="rId1" Type="http://schemas.openxmlformats.org/officeDocument/2006/relationships/image" Target="media/image37.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gkwDJkRimi7EW2iYR1qF7H6msJw==">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</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A592CB4A-B16F-4DA5-BA03-C884EE08E1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TotalTime>
  <Pages>1</Pages>
  <Words>12201</Words>
  <Characters>67108</Characters>
  <Application>Microsoft Office Word</Application>
  <DocSecurity>0</DocSecurity>
  <Lines>559</Lines>
  <Paragraphs>158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79151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X X</dc:creator>
  <cp:lastModifiedBy>Gabriel Vera</cp:lastModifiedBy>
  <cp:revision>7</cp:revision>
  <dcterms:created xsi:type="dcterms:W3CDTF">2014-04-03T12:49:00Z</dcterms:created>
  <dcterms:modified xsi:type="dcterms:W3CDTF">2024-11-21T02:36:00Z</dcterms:modified>
</cp:coreProperties>
</file>